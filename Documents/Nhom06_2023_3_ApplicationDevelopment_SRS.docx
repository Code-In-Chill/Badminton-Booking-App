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BC4F1A" w14:textId="77777777" w:rsidR="007B6473" w:rsidRDefault="007B6473">
      <w:pPr>
        <w:pBdr>
          <w:top w:val="nil"/>
          <w:left w:val="nil"/>
          <w:bottom w:val="nil"/>
          <w:right w:val="nil"/>
          <w:between w:val="nil"/>
        </w:pBdr>
        <w:spacing w:after="120" w:line="240" w:lineRule="auto"/>
        <w:jc w:val="center"/>
        <w:rPr>
          <w:color w:val="5B9BD5"/>
        </w:rPr>
      </w:pPr>
    </w:p>
    <w:p w14:paraId="60337F9F" w14:textId="77777777" w:rsidR="007B6473" w:rsidRDefault="007B6473">
      <w:pPr>
        <w:pBdr>
          <w:top w:val="nil"/>
          <w:left w:val="nil"/>
          <w:bottom w:val="nil"/>
          <w:right w:val="nil"/>
          <w:between w:val="nil"/>
        </w:pBdr>
        <w:spacing w:after="120" w:line="240" w:lineRule="auto"/>
        <w:jc w:val="center"/>
        <w:rPr>
          <w:color w:val="5B9BD5"/>
        </w:rPr>
      </w:pPr>
    </w:p>
    <w:p w14:paraId="32B3D53F" w14:textId="77777777" w:rsidR="007B6473" w:rsidRDefault="007B6473">
      <w:pPr>
        <w:pBdr>
          <w:top w:val="nil"/>
          <w:left w:val="nil"/>
          <w:bottom w:val="nil"/>
          <w:right w:val="nil"/>
          <w:between w:val="nil"/>
        </w:pBdr>
        <w:spacing w:after="120" w:line="240" w:lineRule="auto"/>
        <w:jc w:val="center"/>
        <w:rPr>
          <w:color w:val="5B9BD5"/>
        </w:rPr>
      </w:pPr>
    </w:p>
    <w:p w14:paraId="3808AD9A" w14:textId="77777777" w:rsidR="007B6473" w:rsidRDefault="007B6473">
      <w:pPr>
        <w:pBdr>
          <w:top w:val="nil"/>
          <w:left w:val="nil"/>
          <w:bottom w:val="nil"/>
          <w:right w:val="nil"/>
          <w:between w:val="nil"/>
        </w:pBdr>
        <w:spacing w:after="120" w:line="240" w:lineRule="auto"/>
        <w:jc w:val="center"/>
        <w:rPr>
          <w:color w:val="5B9BD5"/>
        </w:rPr>
      </w:pPr>
    </w:p>
    <w:p w14:paraId="3FF8AD02" w14:textId="77777777" w:rsidR="007B6473" w:rsidRDefault="007B6473">
      <w:pPr>
        <w:pBdr>
          <w:top w:val="nil"/>
          <w:left w:val="nil"/>
          <w:bottom w:val="nil"/>
          <w:right w:val="nil"/>
          <w:between w:val="nil"/>
        </w:pBdr>
        <w:spacing w:after="120" w:line="240" w:lineRule="auto"/>
        <w:jc w:val="center"/>
        <w:rPr>
          <w:color w:val="5B9BD5"/>
        </w:rPr>
      </w:pPr>
    </w:p>
    <w:p w14:paraId="42120B2E" w14:textId="77777777" w:rsidR="007B6473" w:rsidRDefault="007B6473">
      <w:pPr>
        <w:pBdr>
          <w:top w:val="nil"/>
          <w:left w:val="nil"/>
          <w:bottom w:val="nil"/>
          <w:right w:val="nil"/>
          <w:between w:val="nil"/>
        </w:pBdr>
        <w:spacing w:after="120" w:line="240" w:lineRule="auto"/>
        <w:jc w:val="center"/>
        <w:rPr>
          <w:color w:val="5B9BD5"/>
        </w:rPr>
      </w:pPr>
    </w:p>
    <w:p w14:paraId="4943BB4D" w14:textId="77777777" w:rsidR="007B6473" w:rsidRDefault="007B6473">
      <w:pPr>
        <w:pBdr>
          <w:top w:val="nil"/>
          <w:left w:val="nil"/>
          <w:bottom w:val="nil"/>
          <w:right w:val="nil"/>
          <w:between w:val="nil"/>
        </w:pBdr>
        <w:spacing w:after="120" w:line="240" w:lineRule="auto"/>
        <w:jc w:val="center"/>
        <w:rPr>
          <w:color w:val="5B9BD5"/>
        </w:rPr>
      </w:pPr>
    </w:p>
    <w:p w14:paraId="46755FC6" w14:textId="77777777" w:rsidR="007B6473" w:rsidRDefault="00646F9F">
      <w:pPr>
        <w:pBdr>
          <w:top w:val="nil"/>
          <w:left w:val="nil"/>
          <w:bottom w:val="nil"/>
          <w:right w:val="nil"/>
          <w:between w:val="nil"/>
        </w:pBdr>
        <w:spacing w:after="120" w:line="240" w:lineRule="auto"/>
        <w:jc w:val="center"/>
        <w:rPr>
          <w:color w:val="5B9BD5"/>
        </w:rPr>
      </w:pPr>
      <w:r>
        <w:rPr>
          <w:noProof/>
        </w:rPr>
        <w:drawing>
          <wp:anchor distT="0" distB="0" distL="114300" distR="114300" simplePos="0" relativeHeight="251658240" behindDoc="0" locked="0" layoutInCell="1" hidden="0" allowOverlap="1" wp14:anchorId="7421689A" wp14:editId="40B6BFD3">
            <wp:simplePos x="0" y="0"/>
            <wp:positionH relativeFrom="column">
              <wp:posOffset>2061210</wp:posOffset>
            </wp:positionH>
            <wp:positionV relativeFrom="paragraph">
              <wp:posOffset>3194</wp:posOffset>
            </wp:positionV>
            <wp:extent cx="2389505" cy="996950"/>
            <wp:effectExtent l="0" t="0" r="0" b="0"/>
            <wp:wrapNone/>
            <wp:docPr id="1911386131" name="Picture 1911386131" descr="Standee main web"/>
            <wp:cNvGraphicFramePr/>
            <a:graphic xmlns:a="http://schemas.openxmlformats.org/drawingml/2006/main">
              <a:graphicData uri="http://schemas.openxmlformats.org/drawingml/2006/picture">
                <pic:pic xmlns:pic="http://schemas.openxmlformats.org/drawingml/2006/picture">
                  <pic:nvPicPr>
                    <pic:cNvPr id="0" name="image38.jpg" descr="Standee main web"/>
                    <pic:cNvPicPr preferRelativeResize="0"/>
                  </pic:nvPicPr>
                  <pic:blipFill>
                    <a:blip r:embed="rId12"/>
                    <a:srcRect/>
                    <a:stretch>
                      <a:fillRect/>
                    </a:stretch>
                  </pic:blipFill>
                  <pic:spPr>
                    <a:xfrm>
                      <a:off x="0" y="0"/>
                      <a:ext cx="2389505" cy="996950"/>
                    </a:xfrm>
                    <a:prstGeom prst="rect">
                      <a:avLst/>
                    </a:prstGeom>
                    <a:ln/>
                  </pic:spPr>
                </pic:pic>
              </a:graphicData>
            </a:graphic>
          </wp:anchor>
        </w:drawing>
      </w:r>
    </w:p>
    <w:p w14:paraId="1FE810DD" w14:textId="77777777" w:rsidR="007B6473" w:rsidRDefault="007B6473">
      <w:pPr>
        <w:pBdr>
          <w:top w:val="nil"/>
          <w:left w:val="nil"/>
          <w:bottom w:val="nil"/>
          <w:right w:val="nil"/>
          <w:between w:val="nil"/>
        </w:pBdr>
        <w:spacing w:after="120" w:line="240" w:lineRule="auto"/>
        <w:jc w:val="center"/>
        <w:rPr>
          <w:color w:val="5B9BD5"/>
        </w:rPr>
      </w:pPr>
    </w:p>
    <w:p w14:paraId="24DBB146" w14:textId="77777777" w:rsidR="007B6473" w:rsidRDefault="007B6473">
      <w:pPr>
        <w:pBdr>
          <w:top w:val="nil"/>
          <w:left w:val="nil"/>
          <w:bottom w:val="nil"/>
          <w:right w:val="nil"/>
          <w:between w:val="nil"/>
        </w:pBdr>
        <w:spacing w:after="120" w:line="240" w:lineRule="auto"/>
        <w:jc w:val="center"/>
        <w:rPr>
          <w:color w:val="5B9BD5"/>
        </w:rPr>
      </w:pPr>
    </w:p>
    <w:p w14:paraId="1B2C8CBE" w14:textId="77777777" w:rsidR="007B6473" w:rsidRDefault="007B6473">
      <w:pPr>
        <w:pBdr>
          <w:top w:val="nil"/>
          <w:left w:val="nil"/>
          <w:bottom w:val="nil"/>
          <w:right w:val="nil"/>
          <w:between w:val="nil"/>
        </w:pBdr>
        <w:spacing w:after="120" w:line="240" w:lineRule="auto"/>
        <w:jc w:val="center"/>
        <w:rPr>
          <w:color w:val="5B9BD5"/>
        </w:rPr>
      </w:pPr>
    </w:p>
    <w:p w14:paraId="17202559" w14:textId="77777777" w:rsidR="007B6473" w:rsidRDefault="007B6473">
      <w:pPr>
        <w:pBdr>
          <w:top w:val="nil"/>
          <w:left w:val="nil"/>
          <w:bottom w:val="nil"/>
          <w:right w:val="nil"/>
          <w:between w:val="nil"/>
        </w:pBdr>
        <w:spacing w:after="120" w:line="240" w:lineRule="auto"/>
        <w:jc w:val="center"/>
        <w:rPr>
          <w:color w:val="5B9BD5"/>
        </w:rPr>
      </w:pPr>
    </w:p>
    <w:p w14:paraId="47459662" w14:textId="77777777" w:rsidR="007B6473" w:rsidRDefault="00646F9F">
      <w:pPr>
        <w:pBdr>
          <w:top w:val="single" w:sz="6" w:space="6" w:color="5B9BD5"/>
          <w:left w:val="nil"/>
          <w:bottom w:val="single" w:sz="6" w:space="6" w:color="5B9BD5"/>
          <w:right w:val="nil"/>
          <w:between w:val="nil"/>
        </w:pBdr>
        <w:spacing w:after="120" w:line="240" w:lineRule="auto"/>
        <w:jc w:val="center"/>
        <w:rPr>
          <w:rFonts w:ascii="Times New Roman" w:eastAsia="Times New Roman" w:hAnsi="Times New Roman" w:cs="Times New Roman"/>
          <w:b/>
          <w:smallCaps/>
          <w:sz w:val="72"/>
          <w:szCs w:val="72"/>
        </w:rPr>
      </w:pPr>
      <w:r>
        <w:rPr>
          <w:rFonts w:ascii="Times New Roman" w:eastAsia="Times New Roman" w:hAnsi="Times New Roman" w:cs="Times New Roman"/>
          <w:b/>
          <w:smallCaps/>
          <w:sz w:val="72"/>
          <w:szCs w:val="72"/>
        </w:rPr>
        <w:t>ỨNG DỤNG QUẢN LÝ BÁN HÀNG TẠI CỬA HÀNG BÁN QUẦN ÁO THỜI TRANG</w:t>
      </w:r>
    </w:p>
    <w:p w14:paraId="53A6F947" w14:textId="77777777" w:rsidR="007B6473" w:rsidRDefault="00646F9F">
      <w:pPr>
        <w:pBdr>
          <w:top w:val="single" w:sz="6" w:space="6" w:color="5B9BD5"/>
          <w:left w:val="nil"/>
          <w:bottom w:val="single" w:sz="6" w:space="6" w:color="5B9BD5"/>
          <w:right w:val="nil"/>
          <w:between w:val="nil"/>
        </w:pBdr>
        <w:spacing w:after="120" w:line="240" w:lineRule="auto"/>
        <w:jc w:val="center"/>
        <w:rPr>
          <w:rFonts w:ascii="Times New Roman" w:eastAsia="Times New Roman" w:hAnsi="Times New Roman" w:cs="Times New Roman"/>
          <w:b/>
          <w:smallCaps/>
          <w:color w:val="000000"/>
          <w:sz w:val="72"/>
          <w:szCs w:val="72"/>
        </w:rPr>
      </w:pPr>
      <w:r>
        <w:rPr>
          <w:rFonts w:ascii="Times New Roman" w:eastAsia="Times New Roman" w:hAnsi="Times New Roman" w:cs="Times New Roman"/>
          <w:b/>
          <w:smallCaps/>
          <w:color w:val="000000"/>
          <w:sz w:val="72"/>
          <w:szCs w:val="72"/>
        </w:rPr>
        <w:t xml:space="preserve">- </w:t>
      </w:r>
    </w:p>
    <w:p w14:paraId="47B6042A" w14:textId="77777777" w:rsidR="007B6473" w:rsidRDefault="00646F9F">
      <w:pPr>
        <w:pBdr>
          <w:top w:val="single" w:sz="6" w:space="6" w:color="5B9BD5"/>
          <w:left w:val="nil"/>
          <w:bottom w:val="single" w:sz="6" w:space="6" w:color="5B9BD5"/>
          <w:right w:val="nil"/>
          <w:between w:val="nil"/>
        </w:pBdr>
        <w:spacing w:after="120" w:line="240" w:lineRule="auto"/>
        <w:jc w:val="center"/>
        <w:rPr>
          <w:rFonts w:ascii="Times New Roman" w:eastAsia="Times New Roman" w:hAnsi="Times New Roman" w:cs="Times New Roman"/>
          <w:b/>
          <w:smallCaps/>
          <w:color w:val="000000"/>
          <w:sz w:val="72"/>
          <w:szCs w:val="72"/>
        </w:rPr>
      </w:pPr>
      <w:r>
        <w:rPr>
          <w:rFonts w:ascii="Times New Roman" w:eastAsia="Times New Roman" w:hAnsi="Times New Roman" w:cs="Times New Roman"/>
          <w:b/>
          <w:smallCaps/>
          <w:color w:val="000000"/>
          <w:sz w:val="72"/>
          <w:szCs w:val="72"/>
        </w:rPr>
        <w:t>NHÓM</w:t>
      </w:r>
      <w:r>
        <w:rPr>
          <w:rFonts w:ascii="Times New Roman" w:eastAsia="Times New Roman" w:hAnsi="Times New Roman" w:cs="Times New Roman"/>
          <w:b/>
          <w:smallCaps/>
          <w:sz w:val="72"/>
          <w:szCs w:val="72"/>
        </w:rPr>
        <w:t xml:space="preserve"> 06</w:t>
      </w:r>
    </w:p>
    <w:p w14:paraId="2CCAA443" w14:textId="77777777" w:rsidR="007B6473" w:rsidRDefault="00646F9F">
      <w:pPr>
        <w:pBdr>
          <w:top w:val="nil"/>
          <w:left w:val="nil"/>
          <w:bottom w:val="nil"/>
          <w:right w:val="nil"/>
          <w:between w:val="nil"/>
        </w:pBdr>
        <w:spacing w:after="120" w:line="240" w:lineRule="auto"/>
        <w:jc w:val="center"/>
        <w:rPr>
          <w:color w:val="5B9BD5"/>
          <w:sz w:val="28"/>
          <w:szCs w:val="28"/>
        </w:rPr>
      </w:pPr>
      <w:r>
        <w:rPr>
          <w:rFonts w:ascii="Times New Roman" w:eastAsia="Times New Roman" w:hAnsi="Times New Roman" w:cs="Times New Roman"/>
          <w:color w:val="000000"/>
          <w:sz w:val="50"/>
          <w:szCs w:val="50"/>
        </w:rPr>
        <w:t>ĐẶC TẢ YÊU CẦU ỨNG DỤNG – V1.0</w:t>
      </w:r>
    </w:p>
    <w:p w14:paraId="750C727B" w14:textId="77777777" w:rsidR="007B6473" w:rsidRDefault="00646F9F">
      <w:pPr>
        <w:pBdr>
          <w:top w:val="nil"/>
          <w:left w:val="nil"/>
          <w:bottom w:val="nil"/>
          <w:right w:val="nil"/>
          <w:between w:val="nil"/>
        </w:pBdr>
        <w:spacing w:after="120" w:line="240" w:lineRule="auto"/>
        <w:jc w:val="center"/>
        <w:rPr>
          <w:color w:val="5B9BD5"/>
        </w:rPr>
      </w:pPr>
      <w:r>
        <w:rPr>
          <w:noProof/>
          <w:color w:val="5B9BD5"/>
        </w:rPr>
        <mc:AlternateContent>
          <mc:Choice Requires="wps">
            <w:drawing>
              <wp:anchor distT="0" distB="0" distL="114300" distR="114300" simplePos="0" relativeHeight="251658241" behindDoc="0" locked="0" layoutInCell="1" hidden="0" allowOverlap="1" wp14:anchorId="3DE9E070" wp14:editId="5053F9E9">
                <wp:simplePos x="0" y="0"/>
                <wp:positionH relativeFrom="margin">
                  <wp:align>center</wp:align>
                </wp:positionH>
                <wp:positionV relativeFrom="page">
                  <wp:posOffset>8516306</wp:posOffset>
                </wp:positionV>
                <wp:extent cx="6619875" cy="694400"/>
                <wp:effectExtent l="0" t="0" r="0" b="0"/>
                <wp:wrapNone/>
                <wp:docPr id="1911386081" name="Rectangle 1911386081"/>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3B5F1645" w14:textId="77777777" w:rsidR="007B6473" w:rsidRDefault="00646F9F">
                            <w:pPr>
                              <w:spacing w:after="40" w:line="240" w:lineRule="auto"/>
                              <w:jc w:val="center"/>
                              <w:textDirection w:val="btLr"/>
                            </w:pPr>
                            <w:r>
                              <w:rPr>
                                <w:rFonts w:ascii="Times New Roman" w:eastAsia="Times New Roman" w:hAnsi="Times New Roman" w:cs="Times New Roman"/>
                                <w:smallCaps/>
                                <w:color w:val="000000"/>
                                <w:sz w:val="26"/>
                              </w:rPr>
                              <w:t>TP HỒ CHÍ MINH, THÁNG 09 NĂM 2023</w:t>
                            </w:r>
                          </w:p>
                          <w:p w14:paraId="49E62850" w14:textId="77777777" w:rsidR="007B6473" w:rsidRDefault="00646F9F">
                            <w:pPr>
                              <w:spacing w:after="0" w:line="240" w:lineRule="auto"/>
                              <w:jc w:val="center"/>
                              <w:textDirection w:val="btLr"/>
                            </w:pPr>
                            <w:r>
                              <w:rPr>
                                <w:rFonts w:ascii="Times New Roman" w:eastAsia="Times New Roman" w:hAnsi="Times New Roman" w:cs="Times New Roman"/>
                                <w:smallCaps/>
                                <w:color w:val="000000"/>
                                <w:sz w:val="26"/>
                              </w:rPr>
                              <w:t>MÔN PHÁT TRIỂN ỨNG DỤNG (CÓ ĐỒ ÁN)</w:t>
                            </w:r>
                          </w:p>
                          <w:p w14:paraId="1DA55756" w14:textId="77777777" w:rsidR="007B6473" w:rsidRDefault="00646F9F">
                            <w:pPr>
                              <w:spacing w:after="0" w:line="240" w:lineRule="auto"/>
                              <w:jc w:val="center"/>
                              <w:textDirection w:val="btLr"/>
                            </w:pPr>
                            <w:r>
                              <w:rPr>
                                <w:rFonts w:ascii="Times New Roman" w:eastAsia="Times New Roman" w:hAnsi="Times New Roman" w:cs="Times New Roman"/>
                                <w:color w:val="000000"/>
                                <w:sz w:val="26"/>
                              </w:rPr>
                              <w:t>Bộ môn Kỹ thuật phần mềm – Khoa Công nghệ thông tin – ĐH Công nghiệp TP. HCM</w:t>
                            </w:r>
                          </w:p>
                        </w:txbxContent>
                      </wps:txbx>
                      <wps:bodyPr spcFirstLastPara="1" wrap="square" lIns="0" tIns="0" rIns="0" bIns="0" anchor="b" anchorCtr="0">
                        <a:noAutofit/>
                      </wps:bodyPr>
                    </wps:wsp>
                  </a:graphicData>
                </a:graphic>
              </wp:anchor>
            </w:drawing>
          </mc:Choice>
          <mc:Fallback>
            <w:pict>
              <v:rect w14:anchorId="3DE9E070" id="Rectangle 1911386081" o:spid="_x0000_s1026" style="position:absolute;left:0;text-align:left;margin-left:0;margin-top:670.6pt;width:521.25pt;height:54.7pt;z-index:251658241;visibility:visible;mso-wrap-style:square;mso-wrap-distance-left:9pt;mso-wrap-distance-top:0;mso-wrap-distance-right:9pt;mso-wrap-distance-bottom:0;mso-position-horizontal:center;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" filled="f" stroked="f">
                <v:textbox inset="0,0,0,0">
                  <w:txbxContent>
                    <w:p w14:paraId="3B5F1645" w14:textId="77777777" w:rsidR="007B6473" w:rsidRDefault="00646F9F">
                      <w:pPr>
                        <w:spacing w:after="40" w:line="240" w:lineRule="auto"/>
                        <w:jc w:val="center"/>
                        <w:textDirection w:val="btLr"/>
                      </w:pPr>
                      <w:r>
                        <w:rPr>
                          <w:rFonts w:ascii="Times New Roman" w:eastAsia="Times New Roman" w:hAnsi="Times New Roman" w:cs="Times New Roman"/>
                          <w:smallCaps/>
                          <w:color w:val="000000"/>
                          <w:sz w:val="26"/>
                        </w:rPr>
                        <w:t>TP HỒ CHÍ MINH, THÁNG 09 NĂM 2023</w:t>
                      </w:r>
                    </w:p>
                    <w:p w14:paraId="49E62850" w14:textId="77777777" w:rsidR="007B6473" w:rsidRDefault="00646F9F">
                      <w:pPr>
                        <w:spacing w:after="0" w:line="240" w:lineRule="auto"/>
                        <w:jc w:val="center"/>
                        <w:textDirection w:val="btLr"/>
                      </w:pPr>
                      <w:r>
                        <w:rPr>
                          <w:rFonts w:ascii="Times New Roman" w:eastAsia="Times New Roman" w:hAnsi="Times New Roman" w:cs="Times New Roman"/>
                          <w:smallCaps/>
                          <w:color w:val="000000"/>
                          <w:sz w:val="26"/>
                        </w:rPr>
                        <w:t>MÔN PHÁT TRIỂN ỨNG DỤNG (CÓ ĐỒ ÁN)</w:t>
                      </w:r>
                    </w:p>
                    <w:p w14:paraId="1DA55756" w14:textId="77777777" w:rsidR="007B6473" w:rsidRDefault="00646F9F">
                      <w:pPr>
                        <w:spacing w:after="0" w:line="240" w:lineRule="auto"/>
                        <w:jc w:val="center"/>
                        <w:textDirection w:val="btLr"/>
                      </w:pPr>
                      <w:proofErr w:type="spellStart"/>
                      <w:r>
                        <w:rPr>
                          <w:rFonts w:ascii="Times New Roman" w:eastAsia="Times New Roman" w:hAnsi="Times New Roman" w:cs="Times New Roman"/>
                          <w:color w:val="000000"/>
                          <w:sz w:val="26"/>
                        </w:rPr>
                        <w:t>Bộ</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môn</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Kỹ</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thuật</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phần</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mềm</w:t>
                      </w:r>
                      <w:proofErr w:type="spellEnd"/>
                      <w:r>
                        <w:rPr>
                          <w:rFonts w:ascii="Times New Roman" w:eastAsia="Times New Roman" w:hAnsi="Times New Roman" w:cs="Times New Roman"/>
                          <w:color w:val="000000"/>
                          <w:sz w:val="26"/>
                        </w:rPr>
                        <w:t xml:space="preserve"> – Khoa Công </w:t>
                      </w:r>
                      <w:proofErr w:type="spellStart"/>
                      <w:r>
                        <w:rPr>
                          <w:rFonts w:ascii="Times New Roman" w:eastAsia="Times New Roman" w:hAnsi="Times New Roman" w:cs="Times New Roman"/>
                          <w:color w:val="000000"/>
                          <w:sz w:val="26"/>
                        </w:rPr>
                        <w:t>nghệ</w:t>
                      </w:r>
                      <w:proofErr w:type="spellEnd"/>
                      <w:r>
                        <w:rPr>
                          <w:rFonts w:ascii="Times New Roman" w:eastAsia="Times New Roman" w:hAnsi="Times New Roman" w:cs="Times New Roman"/>
                          <w:color w:val="000000"/>
                          <w:sz w:val="26"/>
                        </w:rPr>
                        <w:t xml:space="preserve"> </w:t>
                      </w:r>
                      <w:proofErr w:type="spellStart"/>
                      <w:r>
                        <w:rPr>
                          <w:rFonts w:ascii="Times New Roman" w:eastAsia="Times New Roman" w:hAnsi="Times New Roman" w:cs="Times New Roman"/>
                          <w:color w:val="000000"/>
                          <w:sz w:val="26"/>
                        </w:rPr>
                        <w:t>thông</w:t>
                      </w:r>
                      <w:proofErr w:type="spellEnd"/>
                      <w:r>
                        <w:rPr>
                          <w:rFonts w:ascii="Times New Roman" w:eastAsia="Times New Roman" w:hAnsi="Times New Roman" w:cs="Times New Roman"/>
                          <w:color w:val="000000"/>
                          <w:sz w:val="26"/>
                        </w:rPr>
                        <w:t xml:space="preserve"> tin – ĐH Công </w:t>
                      </w:r>
                      <w:proofErr w:type="spellStart"/>
                      <w:r>
                        <w:rPr>
                          <w:rFonts w:ascii="Times New Roman" w:eastAsia="Times New Roman" w:hAnsi="Times New Roman" w:cs="Times New Roman"/>
                          <w:color w:val="000000"/>
                          <w:sz w:val="26"/>
                        </w:rPr>
                        <w:t>nghiệp</w:t>
                      </w:r>
                      <w:proofErr w:type="spellEnd"/>
                      <w:r>
                        <w:rPr>
                          <w:rFonts w:ascii="Times New Roman" w:eastAsia="Times New Roman" w:hAnsi="Times New Roman" w:cs="Times New Roman"/>
                          <w:color w:val="000000"/>
                          <w:sz w:val="26"/>
                        </w:rPr>
                        <w:t xml:space="preserve"> TP. HCM</w:t>
                      </w:r>
                    </w:p>
                  </w:txbxContent>
                </v:textbox>
                <w10:wrap anchorx="margin" anchory="page"/>
              </v:rect>
            </w:pict>
          </mc:Fallback>
        </mc:AlternateContent>
      </w:r>
    </w:p>
    <w:p w14:paraId="6A95F65B" w14:textId="7B8E701D" w:rsidR="005676C1" w:rsidRDefault="00646F9F">
      <w:r>
        <w:br w:type="page"/>
      </w:r>
    </w:p>
    <w:p w14:paraId="285554AB" w14:textId="77777777" w:rsidR="00EA4CC1" w:rsidRDefault="00EA4CC1" w:rsidP="00EA4CC1">
      <w:pPr>
        <w:jc w:val="center"/>
        <w:rPr>
          <w:rFonts w:asciiTheme="majorHAnsi" w:hAnsiTheme="majorHAnsi" w:cstheme="majorHAnsi"/>
          <w:b/>
          <w:bCs/>
          <w:sz w:val="28"/>
          <w:szCs w:val="28"/>
        </w:rPr>
      </w:pPr>
      <w:bookmarkStart w:id="0" w:name="_Toc146233516"/>
      <w:bookmarkStart w:id="1" w:name="_Toc146317969"/>
      <w:bookmarkStart w:id="2" w:name="_Toc152431116"/>
      <w:r w:rsidRPr="00EA4CC1">
        <w:rPr>
          <w:rFonts w:asciiTheme="majorHAnsi" w:hAnsiTheme="majorHAnsi" w:cstheme="majorHAnsi"/>
          <w:b/>
          <w:bCs/>
          <w:sz w:val="28"/>
          <w:szCs w:val="28"/>
        </w:rPr>
        <w:lastRenderedPageBreak/>
        <w:t>Nội dung</w:t>
      </w:r>
    </w:p>
    <w:p w14:paraId="7E145ECD" w14:textId="6C1F665A" w:rsidR="003D718F" w:rsidRDefault="003D718F">
      <w:pPr>
        <w:pStyle w:val="TOC1"/>
        <w:tabs>
          <w:tab w:val="left" w:pos="440"/>
          <w:tab w:val="right" w:leader="dot" w:pos="10245"/>
        </w:tabs>
        <w:rPr>
          <w:rFonts w:asciiTheme="minorHAnsi" w:eastAsiaTheme="minorEastAsia" w:hAnsiTheme="minorHAnsi" w:cstheme="minorBidi"/>
          <w:noProof/>
          <w:kern w:val="2"/>
          <w:lang w:eastAsia="en-US"/>
          <w14:ligatures w14:val="standardContextual"/>
        </w:rPr>
      </w:pPr>
      <w:r>
        <w:rPr>
          <w:rFonts w:asciiTheme="majorHAnsi" w:hAnsiTheme="majorHAnsi" w:cstheme="majorHAnsi"/>
          <w:b/>
          <w:bCs/>
          <w:sz w:val="28"/>
          <w:szCs w:val="28"/>
        </w:rPr>
        <w:fldChar w:fldCharType="begin"/>
      </w:r>
      <w:r>
        <w:rPr>
          <w:rFonts w:asciiTheme="majorHAnsi" w:hAnsiTheme="majorHAnsi" w:cstheme="majorHAnsi"/>
          <w:b/>
          <w:bCs/>
          <w:sz w:val="28"/>
          <w:szCs w:val="28"/>
        </w:rPr>
        <w:instrText xml:space="preserve"> TOC \h \z \t "top1,1,Top2,2,Top3,3" </w:instrText>
      </w:r>
      <w:r>
        <w:rPr>
          <w:rFonts w:asciiTheme="majorHAnsi" w:hAnsiTheme="majorHAnsi" w:cstheme="majorHAnsi"/>
          <w:b/>
          <w:bCs/>
          <w:sz w:val="28"/>
          <w:szCs w:val="28"/>
        </w:rPr>
        <w:fldChar w:fldCharType="separate"/>
      </w:r>
      <w:hyperlink w:anchor="_Toc152432012" w:history="1">
        <w:r w:rsidRPr="00640C15">
          <w:rPr>
            <w:rStyle w:val="Hyperlink"/>
            <w:noProof/>
          </w:rPr>
          <w:t>1.</w:t>
        </w:r>
        <w:r>
          <w:rPr>
            <w:rFonts w:asciiTheme="minorHAnsi" w:eastAsiaTheme="minorEastAsia" w:hAnsiTheme="minorHAnsi" w:cstheme="minorBidi"/>
            <w:noProof/>
            <w:kern w:val="2"/>
            <w:lang w:eastAsia="en-US"/>
            <w14:ligatures w14:val="standardContextual"/>
          </w:rPr>
          <w:tab/>
        </w:r>
        <w:r w:rsidRPr="00640C15">
          <w:rPr>
            <w:rStyle w:val="Hyperlink"/>
            <w:noProof/>
          </w:rPr>
          <w:t>GIỚI THIỆU CHUNG</w:t>
        </w:r>
        <w:r>
          <w:rPr>
            <w:noProof/>
            <w:webHidden/>
          </w:rPr>
          <w:tab/>
        </w:r>
        <w:r>
          <w:rPr>
            <w:noProof/>
            <w:webHidden/>
          </w:rPr>
          <w:fldChar w:fldCharType="begin"/>
        </w:r>
        <w:r>
          <w:rPr>
            <w:noProof/>
            <w:webHidden/>
          </w:rPr>
          <w:instrText xml:space="preserve"> PAGEREF _Toc152432012 \h </w:instrText>
        </w:r>
        <w:r>
          <w:rPr>
            <w:noProof/>
            <w:webHidden/>
          </w:rPr>
        </w:r>
        <w:r>
          <w:rPr>
            <w:noProof/>
            <w:webHidden/>
          </w:rPr>
          <w:fldChar w:fldCharType="separate"/>
        </w:r>
        <w:r w:rsidR="00B061CF">
          <w:rPr>
            <w:noProof/>
            <w:webHidden/>
          </w:rPr>
          <w:t>4</w:t>
        </w:r>
        <w:r>
          <w:rPr>
            <w:noProof/>
            <w:webHidden/>
          </w:rPr>
          <w:fldChar w:fldCharType="end"/>
        </w:r>
      </w:hyperlink>
    </w:p>
    <w:p w14:paraId="6E85D4A2" w14:textId="46BDA5DF" w:rsidR="003D718F" w:rsidRDefault="00000000">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52432013" w:history="1">
        <w:r w:rsidR="003D718F" w:rsidRPr="00640C15">
          <w:rPr>
            <w:rStyle w:val="Hyperlink"/>
            <w:noProof/>
          </w:rPr>
          <w:t>1.1.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Mục đích</w:t>
        </w:r>
        <w:r w:rsidR="003D718F">
          <w:rPr>
            <w:noProof/>
            <w:webHidden/>
          </w:rPr>
          <w:tab/>
        </w:r>
        <w:r w:rsidR="003D718F">
          <w:rPr>
            <w:noProof/>
            <w:webHidden/>
          </w:rPr>
          <w:fldChar w:fldCharType="begin"/>
        </w:r>
        <w:r w:rsidR="003D718F">
          <w:rPr>
            <w:noProof/>
            <w:webHidden/>
          </w:rPr>
          <w:instrText xml:space="preserve"> PAGEREF _Toc152432013 \h </w:instrText>
        </w:r>
        <w:r w:rsidR="003D718F">
          <w:rPr>
            <w:noProof/>
            <w:webHidden/>
          </w:rPr>
        </w:r>
        <w:r w:rsidR="003D718F">
          <w:rPr>
            <w:noProof/>
            <w:webHidden/>
          </w:rPr>
          <w:fldChar w:fldCharType="separate"/>
        </w:r>
        <w:r w:rsidR="00B061CF">
          <w:rPr>
            <w:noProof/>
            <w:webHidden/>
          </w:rPr>
          <w:t>4</w:t>
        </w:r>
        <w:r w:rsidR="003D718F">
          <w:rPr>
            <w:noProof/>
            <w:webHidden/>
          </w:rPr>
          <w:fldChar w:fldCharType="end"/>
        </w:r>
      </w:hyperlink>
    </w:p>
    <w:p w14:paraId="1F3B35ED" w14:textId="0189A0D9" w:rsidR="003D718F" w:rsidRDefault="00000000">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52432014" w:history="1">
        <w:r w:rsidR="003D718F" w:rsidRPr="00640C15">
          <w:rPr>
            <w:rStyle w:val="Hyperlink"/>
            <w:noProof/>
          </w:rPr>
          <w:t>1.2.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Phạm vi</w:t>
        </w:r>
        <w:r w:rsidR="003D718F">
          <w:rPr>
            <w:noProof/>
            <w:webHidden/>
          </w:rPr>
          <w:tab/>
        </w:r>
        <w:r w:rsidR="003D718F">
          <w:rPr>
            <w:noProof/>
            <w:webHidden/>
          </w:rPr>
          <w:fldChar w:fldCharType="begin"/>
        </w:r>
        <w:r w:rsidR="003D718F">
          <w:rPr>
            <w:noProof/>
            <w:webHidden/>
          </w:rPr>
          <w:instrText xml:space="preserve"> PAGEREF _Toc152432014 \h </w:instrText>
        </w:r>
        <w:r w:rsidR="003D718F">
          <w:rPr>
            <w:noProof/>
            <w:webHidden/>
          </w:rPr>
        </w:r>
        <w:r w:rsidR="003D718F">
          <w:rPr>
            <w:noProof/>
            <w:webHidden/>
          </w:rPr>
          <w:fldChar w:fldCharType="separate"/>
        </w:r>
        <w:r w:rsidR="00B061CF">
          <w:rPr>
            <w:noProof/>
            <w:webHidden/>
          </w:rPr>
          <w:t>5</w:t>
        </w:r>
        <w:r w:rsidR="003D718F">
          <w:rPr>
            <w:noProof/>
            <w:webHidden/>
          </w:rPr>
          <w:fldChar w:fldCharType="end"/>
        </w:r>
      </w:hyperlink>
    </w:p>
    <w:p w14:paraId="3D908E4E" w14:textId="5DEB4411" w:rsidR="003D718F" w:rsidRDefault="00000000">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52432015" w:history="1">
        <w:r w:rsidR="003D718F" w:rsidRPr="00640C15">
          <w:rPr>
            <w:rStyle w:val="Hyperlink"/>
            <w:noProof/>
          </w:rPr>
          <w:t>1.3.</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Các định nghĩa, thuật ngữ, từ viết tắt</w:t>
        </w:r>
        <w:r w:rsidR="003D718F">
          <w:rPr>
            <w:noProof/>
            <w:webHidden/>
          </w:rPr>
          <w:tab/>
        </w:r>
        <w:r w:rsidR="003D718F">
          <w:rPr>
            <w:noProof/>
            <w:webHidden/>
          </w:rPr>
          <w:fldChar w:fldCharType="begin"/>
        </w:r>
        <w:r w:rsidR="003D718F">
          <w:rPr>
            <w:noProof/>
            <w:webHidden/>
          </w:rPr>
          <w:instrText xml:space="preserve"> PAGEREF _Toc152432015 \h </w:instrText>
        </w:r>
        <w:r w:rsidR="003D718F">
          <w:rPr>
            <w:noProof/>
            <w:webHidden/>
          </w:rPr>
        </w:r>
        <w:r w:rsidR="003D718F">
          <w:rPr>
            <w:noProof/>
            <w:webHidden/>
          </w:rPr>
          <w:fldChar w:fldCharType="separate"/>
        </w:r>
        <w:r w:rsidR="00B061CF">
          <w:rPr>
            <w:noProof/>
            <w:webHidden/>
          </w:rPr>
          <w:t>5</w:t>
        </w:r>
        <w:r w:rsidR="003D718F">
          <w:rPr>
            <w:noProof/>
            <w:webHidden/>
          </w:rPr>
          <w:fldChar w:fldCharType="end"/>
        </w:r>
      </w:hyperlink>
    </w:p>
    <w:p w14:paraId="6DB00B91" w14:textId="6358715D" w:rsidR="003D718F" w:rsidRDefault="00000000">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52432016" w:history="1">
        <w:r w:rsidR="003D718F" w:rsidRPr="00640C15">
          <w:rPr>
            <w:rStyle w:val="Hyperlink"/>
            <w:noProof/>
          </w:rPr>
          <w:t>1.4.</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Tài liệu tham khảo</w:t>
        </w:r>
        <w:r w:rsidR="003D718F">
          <w:rPr>
            <w:noProof/>
            <w:webHidden/>
          </w:rPr>
          <w:tab/>
        </w:r>
        <w:r w:rsidR="003D718F">
          <w:rPr>
            <w:noProof/>
            <w:webHidden/>
          </w:rPr>
          <w:fldChar w:fldCharType="begin"/>
        </w:r>
        <w:r w:rsidR="003D718F">
          <w:rPr>
            <w:noProof/>
            <w:webHidden/>
          </w:rPr>
          <w:instrText xml:space="preserve"> PAGEREF _Toc152432016 \h </w:instrText>
        </w:r>
        <w:r w:rsidR="003D718F">
          <w:rPr>
            <w:noProof/>
            <w:webHidden/>
          </w:rPr>
        </w:r>
        <w:r w:rsidR="003D718F">
          <w:rPr>
            <w:noProof/>
            <w:webHidden/>
          </w:rPr>
          <w:fldChar w:fldCharType="separate"/>
        </w:r>
        <w:r w:rsidR="00B061CF">
          <w:rPr>
            <w:noProof/>
            <w:webHidden/>
          </w:rPr>
          <w:t>5</w:t>
        </w:r>
        <w:r w:rsidR="003D718F">
          <w:rPr>
            <w:noProof/>
            <w:webHidden/>
          </w:rPr>
          <w:fldChar w:fldCharType="end"/>
        </w:r>
      </w:hyperlink>
    </w:p>
    <w:p w14:paraId="15B8B396" w14:textId="0BDAE40A" w:rsidR="003D718F" w:rsidRDefault="00000000">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52432017" w:history="1">
        <w:r w:rsidR="003D718F" w:rsidRPr="00640C15">
          <w:rPr>
            <w:rStyle w:val="Hyperlink"/>
            <w:noProof/>
          </w:rPr>
          <w:t>1.5.</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hình Use case</w:t>
        </w:r>
        <w:r w:rsidR="003D718F">
          <w:rPr>
            <w:noProof/>
            <w:webHidden/>
          </w:rPr>
          <w:tab/>
        </w:r>
        <w:r w:rsidR="003D718F">
          <w:rPr>
            <w:noProof/>
            <w:webHidden/>
          </w:rPr>
          <w:fldChar w:fldCharType="begin"/>
        </w:r>
        <w:r w:rsidR="003D718F">
          <w:rPr>
            <w:noProof/>
            <w:webHidden/>
          </w:rPr>
          <w:instrText xml:space="preserve"> PAGEREF _Toc152432017 \h </w:instrText>
        </w:r>
        <w:r w:rsidR="003D718F">
          <w:rPr>
            <w:noProof/>
            <w:webHidden/>
          </w:rPr>
        </w:r>
        <w:r w:rsidR="003D718F">
          <w:rPr>
            <w:noProof/>
            <w:webHidden/>
          </w:rPr>
          <w:fldChar w:fldCharType="separate"/>
        </w:r>
        <w:r w:rsidR="00B061CF">
          <w:rPr>
            <w:noProof/>
            <w:webHidden/>
          </w:rPr>
          <w:t>6</w:t>
        </w:r>
        <w:r w:rsidR="003D718F">
          <w:rPr>
            <w:noProof/>
            <w:webHidden/>
          </w:rPr>
          <w:fldChar w:fldCharType="end"/>
        </w:r>
      </w:hyperlink>
    </w:p>
    <w:p w14:paraId="69CE4959" w14:textId="0DCEE7F0" w:rsidR="003D718F" w:rsidRDefault="00000000">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52432018" w:history="1">
        <w:r w:rsidR="003D718F" w:rsidRPr="00640C15">
          <w:rPr>
            <w:rStyle w:val="Hyperlink"/>
            <w:noProof/>
          </w:rPr>
          <w:t>1.6.</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Danh sách các tác nhân và mô tả</w:t>
        </w:r>
        <w:r w:rsidR="003D718F">
          <w:rPr>
            <w:noProof/>
            <w:webHidden/>
          </w:rPr>
          <w:tab/>
        </w:r>
        <w:r w:rsidR="003D718F">
          <w:rPr>
            <w:noProof/>
            <w:webHidden/>
          </w:rPr>
          <w:fldChar w:fldCharType="begin"/>
        </w:r>
        <w:r w:rsidR="003D718F">
          <w:rPr>
            <w:noProof/>
            <w:webHidden/>
          </w:rPr>
          <w:instrText xml:space="preserve"> PAGEREF _Toc152432018 \h </w:instrText>
        </w:r>
        <w:r w:rsidR="003D718F">
          <w:rPr>
            <w:noProof/>
            <w:webHidden/>
          </w:rPr>
        </w:r>
        <w:r w:rsidR="003D718F">
          <w:rPr>
            <w:noProof/>
            <w:webHidden/>
          </w:rPr>
          <w:fldChar w:fldCharType="separate"/>
        </w:r>
        <w:r w:rsidR="00B061CF">
          <w:rPr>
            <w:noProof/>
            <w:webHidden/>
          </w:rPr>
          <w:t>7</w:t>
        </w:r>
        <w:r w:rsidR="003D718F">
          <w:rPr>
            <w:noProof/>
            <w:webHidden/>
          </w:rPr>
          <w:fldChar w:fldCharType="end"/>
        </w:r>
      </w:hyperlink>
    </w:p>
    <w:p w14:paraId="29E0BC97" w14:textId="251177D0" w:rsidR="003D718F" w:rsidRDefault="00000000">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52432019" w:history="1">
        <w:r w:rsidR="003D718F" w:rsidRPr="00640C15">
          <w:rPr>
            <w:rStyle w:val="Hyperlink"/>
            <w:noProof/>
          </w:rPr>
          <w:t>1.7.</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Danh sách Use case và mô tả</w:t>
        </w:r>
        <w:r w:rsidR="003D718F">
          <w:rPr>
            <w:noProof/>
            <w:webHidden/>
          </w:rPr>
          <w:tab/>
        </w:r>
        <w:r w:rsidR="003D718F">
          <w:rPr>
            <w:noProof/>
            <w:webHidden/>
          </w:rPr>
          <w:fldChar w:fldCharType="begin"/>
        </w:r>
        <w:r w:rsidR="003D718F">
          <w:rPr>
            <w:noProof/>
            <w:webHidden/>
          </w:rPr>
          <w:instrText xml:space="preserve"> PAGEREF _Toc152432019 \h </w:instrText>
        </w:r>
        <w:r w:rsidR="003D718F">
          <w:rPr>
            <w:noProof/>
            <w:webHidden/>
          </w:rPr>
        </w:r>
        <w:r w:rsidR="003D718F">
          <w:rPr>
            <w:noProof/>
            <w:webHidden/>
          </w:rPr>
          <w:fldChar w:fldCharType="separate"/>
        </w:r>
        <w:r w:rsidR="00B061CF">
          <w:rPr>
            <w:noProof/>
            <w:webHidden/>
          </w:rPr>
          <w:t>7</w:t>
        </w:r>
        <w:r w:rsidR="003D718F">
          <w:rPr>
            <w:noProof/>
            <w:webHidden/>
          </w:rPr>
          <w:fldChar w:fldCharType="end"/>
        </w:r>
      </w:hyperlink>
    </w:p>
    <w:p w14:paraId="2DAFBDDB" w14:textId="48336614" w:rsidR="003D718F" w:rsidRDefault="00000000">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52432020" w:history="1">
        <w:r w:rsidR="003D718F" w:rsidRPr="00640C15">
          <w:rPr>
            <w:rStyle w:val="Hyperlink"/>
            <w:noProof/>
          </w:rPr>
          <w:t>1.8.</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Các điều kiện phụ thuộc</w:t>
        </w:r>
        <w:r w:rsidR="003D718F">
          <w:rPr>
            <w:noProof/>
            <w:webHidden/>
          </w:rPr>
          <w:tab/>
        </w:r>
        <w:r w:rsidR="003D718F">
          <w:rPr>
            <w:noProof/>
            <w:webHidden/>
          </w:rPr>
          <w:fldChar w:fldCharType="begin"/>
        </w:r>
        <w:r w:rsidR="003D718F">
          <w:rPr>
            <w:noProof/>
            <w:webHidden/>
          </w:rPr>
          <w:instrText xml:space="preserve"> PAGEREF _Toc152432020 \h </w:instrText>
        </w:r>
        <w:r w:rsidR="003D718F">
          <w:rPr>
            <w:noProof/>
            <w:webHidden/>
          </w:rPr>
        </w:r>
        <w:r w:rsidR="003D718F">
          <w:rPr>
            <w:noProof/>
            <w:webHidden/>
          </w:rPr>
          <w:fldChar w:fldCharType="separate"/>
        </w:r>
        <w:r w:rsidR="00B061CF">
          <w:rPr>
            <w:noProof/>
            <w:webHidden/>
          </w:rPr>
          <w:t>10</w:t>
        </w:r>
        <w:r w:rsidR="003D718F">
          <w:rPr>
            <w:noProof/>
            <w:webHidden/>
          </w:rPr>
          <w:fldChar w:fldCharType="end"/>
        </w:r>
      </w:hyperlink>
    </w:p>
    <w:p w14:paraId="4A133B99" w14:textId="05085BA0" w:rsidR="003D718F" w:rsidRDefault="00000000">
      <w:pPr>
        <w:pStyle w:val="TOC1"/>
        <w:tabs>
          <w:tab w:val="left" w:pos="440"/>
          <w:tab w:val="right" w:leader="dot" w:pos="10245"/>
        </w:tabs>
        <w:rPr>
          <w:rFonts w:asciiTheme="minorHAnsi" w:eastAsiaTheme="minorEastAsia" w:hAnsiTheme="minorHAnsi" w:cstheme="minorBidi"/>
          <w:noProof/>
          <w:kern w:val="2"/>
          <w:lang w:eastAsia="en-US"/>
          <w14:ligatures w14:val="standardContextual"/>
        </w:rPr>
      </w:pPr>
      <w:hyperlink w:anchor="_Toc152432021" w:history="1">
        <w:r w:rsidR="003D718F" w:rsidRPr="00640C15">
          <w:rPr>
            <w:rStyle w:val="Hyperlink"/>
            <w:noProof/>
          </w:rPr>
          <w:t>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ĐẶC TẢ CÁC YÊU CẦU CHỨC NĂNG (FUNCTIONAL)</w:t>
        </w:r>
        <w:r w:rsidR="003D718F">
          <w:rPr>
            <w:noProof/>
            <w:webHidden/>
          </w:rPr>
          <w:tab/>
        </w:r>
        <w:r w:rsidR="003D718F">
          <w:rPr>
            <w:noProof/>
            <w:webHidden/>
          </w:rPr>
          <w:fldChar w:fldCharType="begin"/>
        </w:r>
        <w:r w:rsidR="003D718F">
          <w:rPr>
            <w:noProof/>
            <w:webHidden/>
          </w:rPr>
          <w:instrText xml:space="preserve"> PAGEREF _Toc152432021 \h </w:instrText>
        </w:r>
        <w:r w:rsidR="003D718F">
          <w:rPr>
            <w:noProof/>
            <w:webHidden/>
          </w:rPr>
        </w:r>
        <w:r w:rsidR="003D718F">
          <w:rPr>
            <w:noProof/>
            <w:webHidden/>
          </w:rPr>
          <w:fldChar w:fldCharType="separate"/>
        </w:r>
        <w:r w:rsidR="00B061CF">
          <w:rPr>
            <w:noProof/>
            <w:webHidden/>
          </w:rPr>
          <w:t>11</w:t>
        </w:r>
        <w:r w:rsidR="003D718F">
          <w:rPr>
            <w:noProof/>
            <w:webHidden/>
          </w:rPr>
          <w:fldChar w:fldCharType="end"/>
        </w:r>
      </w:hyperlink>
    </w:p>
    <w:p w14:paraId="5EE22988" w14:textId="6C4238DB" w:rsidR="003D718F" w:rsidRDefault="00000000">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52432022" w:history="1">
        <w:r w:rsidR="003D718F" w:rsidRPr="00640C15">
          <w:rPr>
            <w:rStyle w:val="Hyperlink"/>
            <w:noProof/>
          </w:rPr>
          <w:t>2.1.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UC001_Đăng Nhập</w:t>
        </w:r>
        <w:r w:rsidR="003D718F">
          <w:rPr>
            <w:noProof/>
            <w:webHidden/>
          </w:rPr>
          <w:tab/>
        </w:r>
        <w:r w:rsidR="003D718F">
          <w:rPr>
            <w:noProof/>
            <w:webHidden/>
          </w:rPr>
          <w:fldChar w:fldCharType="begin"/>
        </w:r>
        <w:r w:rsidR="003D718F">
          <w:rPr>
            <w:noProof/>
            <w:webHidden/>
          </w:rPr>
          <w:instrText xml:space="preserve"> PAGEREF _Toc152432022 \h </w:instrText>
        </w:r>
        <w:r w:rsidR="003D718F">
          <w:rPr>
            <w:noProof/>
            <w:webHidden/>
          </w:rPr>
        </w:r>
        <w:r w:rsidR="003D718F">
          <w:rPr>
            <w:noProof/>
            <w:webHidden/>
          </w:rPr>
          <w:fldChar w:fldCharType="separate"/>
        </w:r>
        <w:r w:rsidR="00B061CF">
          <w:rPr>
            <w:noProof/>
            <w:webHidden/>
          </w:rPr>
          <w:t>11</w:t>
        </w:r>
        <w:r w:rsidR="003D718F">
          <w:rPr>
            <w:noProof/>
            <w:webHidden/>
          </w:rPr>
          <w:fldChar w:fldCharType="end"/>
        </w:r>
      </w:hyperlink>
    </w:p>
    <w:p w14:paraId="25603527" w14:textId="7330AF53"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23" w:history="1">
        <w:r w:rsidR="003D718F" w:rsidRPr="00640C15">
          <w:rPr>
            <w:rStyle w:val="Hyperlink"/>
            <w:noProof/>
          </w:rPr>
          <w:t>2.1.1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UC001</w:t>
        </w:r>
        <w:r w:rsidR="003D718F">
          <w:rPr>
            <w:noProof/>
            <w:webHidden/>
          </w:rPr>
          <w:tab/>
        </w:r>
        <w:r w:rsidR="003D718F">
          <w:rPr>
            <w:noProof/>
            <w:webHidden/>
          </w:rPr>
          <w:fldChar w:fldCharType="begin"/>
        </w:r>
        <w:r w:rsidR="003D718F">
          <w:rPr>
            <w:noProof/>
            <w:webHidden/>
          </w:rPr>
          <w:instrText xml:space="preserve"> PAGEREF _Toc152432023 \h </w:instrText>
        </w:r>
        <w:r w:rsidR="003D718F">
          <w:rPr>
            <w:noProof/>
            <w:webHidden/>
          </w:rPr>
        </w:r>
        <w:r w:rsidR="003D718F">
          <w:rPr>
            <w:noProof/>
            <w:webHidden/>
          </w:rPr>
          <w:fldChar w:fldCharType="separate"/>
        </w:r>
        <w:r w:rsidR="00B061CF">
          <w:rPr>
            <w:noProof/>
            <w:webHidden/>
          </w:rPr>
          <w:t>11</w:t>
        </w:r>
        <w:r w:rsidR="003D718F">
          <w:rPr>
            <w:noProof/>
            <w:webHidden/>
          </w:rPr>
          <w:fldChar w:fldCharType="end"/>
        </w:r>
      </w:hyperlink>
    </w:p>
    <w:p w14:paraId="76E3DE79" w14:textId="2D226EB5"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24" w:history="1">
        <w:r w:rsidR="003D718F" w:rsidRPr="00640C15">
          <w:rPr>
            <w:rStyle w:val="Hyperlink"/>
            <w:noProof/>
          </w:rPr>
          <w:t>2.1.2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_Toc152432024 \h </w:instrText>
        </w:r>
        <w:r w:rsidR="003D718F">
          <w:rPr>
            <w:noProof/>
            <w:webHidden/>
          </w:rPr>
        </w:r>
        <w:r w:rsidR="003D718F">
          <w:rPr>
            <w:noProof/>
            <w:webHidden/>
          </w:rPr>
          <w:fldChar w:fldCharType="separate"/>
        </w:r>
        <w:r w:rsidR="00B061CF">
          <w:rPr>
            <w:noProof/>
            <w:webHidden/>
          </w:rPr>
          <w:t>12</w:t>
        </w:r>
        <w:r w:rsidR="003D718F">
          <w:rPr>
            <w:noProof/>
            <w:webHidden/>
          </w:rPr>
          <w:fldChar w:fldCharType="end"/>
        </w:r>
      </w:hyperlink>
    </w:p>
    <w:p w14:paraId="1EDAC8D6" w14:textId="51C12FB7" w:rsidR="003D718F" w:rsidRDefault="00000000">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52432025" w:history="1">
        <w:r w:rsidR="003D718F" w:rsidRPr="00640C15">
          <w:rPr>
            <w:rStyle w:val="Hyperlink"/>
            <w:noProof/>
          </w:rPr>
          <w:t>2.2.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UC002_Thêm Quần Áo</w:t>
        </w:r>
        <w:r w:rsidR="003D718F">
          <w:rPr>
            <w:noProof/>
            <w:webHidden/>
          </w:rPr>
          <w:tab/>
        </w:r>
        <w:r w:rsidR="003D718F">
          <w:rPr>
            <w:noProof/>
            <w:webHidden/>
          </w:rPr>
          <w:fldChar w:fldCharType="begin"/>
        </w:r>
        <w:r w:rsidR="003D718F">
          <w:rPr>
            <w:noProof/>
            <w:webHidden/>
          </w:rPr>
          <w:instrText xml:space="preserve"> PAGEREF _Toc152432025 \h </w:instrText>
        </w:r>
        <w:r w:rsidR="003D718F">
          <w:rPr>
            <w:noProof/>
            <w:webHidden/>
          </w:rPr>
        </w:r>
        <w:r w:rsidR="003D718F">
          <w:rPr>
            <w:noProof/>
            <w:webHidden/>
          </w:rPr>
          <w:fldChar w:fldCharType="separate"/>
        </w:r>
        <w:r w:rsidR="00B061CF">
          <w:rPr>
            <w:noProof/>
            <w:webHidden/>
          </w:rPr>
          <w:t>13</w:t>
        </w:r>
        <w:r w:rsidR="003D718F">
          <w:rPr>
            <w:noProof/>
            <w:webHidden/>
          </w:rPr>
          <w:fldChar w:fldCharType="end"/>
        </w:r>
      </w:hyperlink>
    </w:p>
    <w:p w14:paraId="4A577D67" w14:textId="5306E167"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26" w:history="1">
        <w:r w:rsidR="003D718F" w:rsidRPr="00640C15">
          <w:rPr>
            <w:rStyle w:val="Hyperlink"/>
            <w:noProof/>
          </w:rPr>
          <w:t>2.2.1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UC002</w:t>
        </w:r>
        <w:r w:rsidR="003D718F">
          <w:rPr>
            <w:noProof/>
            <w:webHidden/>
          </w:rPr>
          <w:tab/>
        </w:r>
        <w:r w:rsidR="003D718F">
          <w:rPr>
            <w:noProof/>
            <w:webHidden/>
          </w:rPr>
          <w:fldChar w:fldCharType="begin"/>
        </w:r>
        <w:r w:rsidR="003D718F">
          <w:rPr>
            <w:noProof/>
            <w:webHidden/>
          </w:rPr>
          <w:instrText xml:space="preserve"> PAGEREF _Toc152432026 \h </w:instrText>
        </w:r>
        <w:r w:rsidR="003D718F">
          <w:rPr>
            <w:noProof/>
            <w:webHidden/>
          </w:rPr>
        </w:r>
        <w:r w:rsidR="003D718F">
          <w:rPr>
            <w:noProof/>
            <w:webHidden/>
          </w:rPr>
          <w:fldChar w:fldCharType="separate"/>
        </w:r>
        <w:r w:rsidR="00B061CF">
          <w:rPr>
            <w:noProof/>
            <w:webHidden/>
          </w:rPr>
          <w:t>13</w:t>
        </w:r>
        <w:r w:rsidR="003D718F">
          <w:rPr>
            <w:noProof/>
            <w:webHidden/>
          </w:rPr>
          <w:fldChar w:fldCharType="end"/>
        </w:r>
      </w:hyperlink>
    </w:p>
    <w:p w14:paraId="1972B315" w14:textId="4B12DF82"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27" w:history="1">
        <w:r w:rsidR="003D718F" w:rsidRPr="00640C15">
          <w:rPr>
            <w:rStyle w:val="Hyperlink"/>
            <w:noProof/>
          </w:rPr>
          <w:t>2.2.2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_Toc152432027 \h </w:instrText>
        </w:r>
        <w:r w:rsidR="003D718F">
          <w:rPr>
            <w:noProof/>
            <w:webHidden/>
          </w:rPr>
        </w:r>
        <w:r w:rsidR="003D718F">
          <w:rPr>
            <w:noProof/>
            <w:webHidden/>
          </w:rPr>
          <w:fldChar w:fldCharType="separate"/>
        </w:r>
        <w:r w:rsidR="00B061CF">
          <w:rPr>
            <w:noProof/>
            <w:webHidden/>
          </w:rPr>
          <w:t>15</w:t>
        </w:r>
        <w:r w:rsidR="003D718F">
          <w:rPr>
            <w:noProof/>
            <w:webHidden/>
          </w:rPr>
          <w:fldChar w:fldCharType="end"/>
        </w:r>
      </w:hyperlink>
    </w:p>
    <w:p w14:paraId="604CFE39" w14:textId="070AF162" w:rsidR="003D718F" w:rsidRDefault="00000000">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52432028" w:history="1">
        <w:r w:rsidR="003D718F" w:rsidRPr="00640C15">
          <w:rPr>
            <w:rStyle w:val="Hyperlink"/>
            <w:noProof/>
          </w:rPr>
          <w:t>2.3.</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UC003_Cập nhật quần áo</w:t>
        </w:r>
        <w:r w:rsidR="003D718F">
          <w:rPr>
            <w:noProof/>
            <w:webHidden/>
          </w:rPr>
          <w:tab/>
        </w:r>
        <w:r w:rsidR="003D718F">
          <w:rPr>
            <w:noProof/>
            <w:webHidden/>
          </w:rPr>
          <w:fldChar w:fldCharType="begin"/>
        </w:r>
        <w:r w:rsidR="003D718F">
          <w:rPr>
            <w:noProof/>
            <w:webHidden/>
          </w:rPr>
          <w:instrText xml:space="preserve"> PAGEREF _Toc152432028 \h </w:instrText>
        </w:r>
        <w:r w:rsidR="003D718F">
          <w:rPr>
            <w:noProof/>
            <w:webHidden/>
          </w:rPr>
        </w:r>
        <w:r w:rsidR="003D718F">
          <w:rPr>
            <w:noProof/>
            <w:webHidden/>
          </w:rPr>
          <w:fldChar w:fldCharType="separate"/>
        </w:r>
        <w:r w:rsidR="00B061CF">
          <w:rPr>
            <w:noProof/>
            <w:webHidden/>
          </w:rPr>
          <w:t>16</w:t>
        </w:r>
        <w:r w:rsidR="003D718F">
          <w:rPr>
            <w:noProof/>
            <w:webHidden/>
          </w:rPr>
          <w:fldChar w:fldCharType="end"/>
        </w:r>
      </w:hyperlink>
    </w:p>
    <w:p w14:paraId="04C1C97F" w14:textId="6D78951C"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29" w:history="1">
        <w:r w:rsidR="003D718F" w:rsidRPr="00640C15">
          <w:rPr>
            <w:rStyle w:val="Hyperlink"/>
            <w:noProof/>
          </w:rPr>
          <w:t>2.3.1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UC003</w:t>
        </w:r>
        <w:r w:rsidR="003D718F">
          <w:rPr>
            <w:noProof/>
            <w:webHidden/>
          </w:rPr>
          <w:tab/>
        </w:r>
        <w:r w:rsidR="003D718F">
          <w:rPr>
            <w:noProof/>
            <w:webHidden/>
          </w:rPr>
          <w:fldChar w:fldCharType="begin"/>
        </w:r>
        <w:r w:rsidR="003D718F">
          <w:rPr>
            <w:noProof/>
            <w:webHidden/>
          </w:rPr>
          <w:instrText xml:space="preserve"> PAGEREF _Toc152432029 \h </w:instrText>
        </w:r>
        <w:r w:rsidR="003D718F">
          <w:rPr>
            <w:noProof/>
            <w:webHidden/>
          </w:rPr>
        </w:r>
        <w:r w:rsidR="003D718F">
          <w:rPr>
            <w:noProof/>
            <w:webHidden/>
          </w:rPr>
          <w:fldChar w:fldCharType="separate"/>
        </w:r>
        <w:r w:rsidR="00B061CF">
          <w:rPr>
            <w:noProof/>
            <w:webHidden/>
          </w:rPr>
          <w:t>16</w:t>
        </w:r>
        <w:r w:rsidR="003D718F">
          <w:rPr>
            <w:noProof/>
            <w:webHidden/>
          </w:rPr>
          <w:fldChar w:fldCharType="end"/>
        </w:r>
      </w:hyperlink>
    </w:p>
    <w:p w14:paraId="195BB91F" w14:textId="20FEAC70"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30" w:history="1">
        <w:r w:rsidR="003D718F" w:rsidRPr="00640C15">
          <w:rPr>
            <w:rStyle w:val="Hyperlink"/>
            <w:noProof/>
          </w:rPr>
          <w:t>2.3.2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_Toc152432030 \h </w:instrText>
        </w:r>
        <w:r w:rsidR="003D718F">
          <w:rPr>
            <w:noProof/>
            <w:webHidden/>
          </w:rPr>
        </w:r>
        <w:r w:rsidR="003D718F">
          <w:rPr>
            <w:noProof/>
            <w:webHidden/>
          </w:rPr>
          <w:fldChar w:fldCharType="separate"/>
        </w:r>
        <w:r w:rsidR="00B061CF">
          <w:rPr>
            <w:noProof/>
            <w:webHidden/>
          </w:rPr>
          <w:t>18</w:t>
        </w:r>
        <w:r w:rsidR="003D718F">
          <w:rPr>
            <w:noProof/>
            <w:webHidden/>
          </w:rPr>
          <w:fldChar w:fldCharType="end"/>
        </w:r>
      </w:hyperlink>
    </w:p>
    <w:p w14:paraId="6ED9A5A3" w14:textId="16E88C02" w:rsidR="003D718F" w:rsidRDefault="00000000">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52432031" w:history="1">
        <w:r w:rsidR="003D718F" w:rsidRPr="00640C15">
          <w:rPr>
            <w:rStyle w:val="Hyperlink"/>
            <w:noProof/>
          </w:rPr>
          <w:t>2.4.</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UC004_Xem Quần Áo</w:t>
        </w:r>
        <w:r w:rsidR="003D718F">
          <w:rPr>
            <w:noProof/>
            <w:webHidden/>
          </w:rPr>
          <w:tab/>
        </w:r>
        <w:r w:rsidR="003D718F">
          <w:rPr>
            <w:noProof/>
            <w:webHidden/>
          </w:rPr>
          <w:fldChar w:fldCharType="begin"/>
        </w:r>
        <w:r w:rsidR="003D718F">
          <w:rPr>
            <w:noProof/>
            <w:webHidden/>
          </w:rPr>
          <w:instrText xml:space="preserve"> PAGEREF _Toc152432031 \h </w:instrText>
        </w:r>
        <w:r w:rsidR="003D718F">
          <w:rPr>
            <w:noProof/>
            <w:webHidden/>
          </w:rPr>
        </w:r>
        <w:r w:rsidR="003D718F">
          <w:rPr>
            <w:noProof/>
            <w:webHidden/>
          </w:rPr>
          <w:fldChar w:fldCharType="separate"/>
        </w:r>
        <w:r w:rsidR="00B061CF">
          <w:rPr>
            <w:noProof/>
            <w:webHidden/>
          </w:rPr>
          <w:t>20</w:t>
        </w:r>
        <w:r w:rsidR="003D718F">
          <w:rPr>
            <w:noProof/>
            <w:webHidden/>
          </w:rPr>
          <w:fldChar w:fldCharType="end"/>
        </w:r>
      </w:hyperlink>
    </w:p>
    <w:p w14:paraId="2EB45414" w14:textId="000F826A"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32" w:history="1">
        <w:r w:rsidR="003D718F" w:rsidRPr="00640C15">
          <w:rPr>
            <w:rStyle w:val="Hyperlink"/>
            <w:noProof/>
          </w:rPr>
          <w:t>2.4.1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UC004</w:t>
        </w:r>
        <w:r w:rsidR="003D718F">
          <w:rPr>
            <w:noProof/>
            <w:webHidden/>
          </w:rPr>
          <w:tab/>
        </w:r>
        <w:r w:rsidR="003D718F">
          <w:rPr>
            <w:noProof/>
            <w:webHidden/>
          </w:rPr>
          <w:fldChar w:fldCharType="begin"/>
        </w:r>
        <w:r w:rsidR="003D718F">
          <w:rPr>
            <w:noProof/>
            <w:webHidden/>
          </w:rPr>
          <w:instrText xml:space="preserve"> PAGEREF _Toc152432032 \h </w:instrText>
        </w:r>
        <w:r w:rsidR="003D718F">
          <w:rPr>
            <w:noProof/>
            <w:webHidden/>
          </w:rPr>
        </w:r>
        <w:r w:rsidR="003D718F">
          <w:rPr>
            <w:noProof/>
            <w:webHidden/>
          </w:rPr>
          <w:fldChar w:fldCharType="separate"/>
        </w:r>
        <w:r w:rsidR="00B061CF">
          <w:rPr>
            <w:noProof/>
            <w:webHidden/>
          </w:rPr>
          <w:t>20</w:t>
        </w:r>
        <w:r w:rsidR="003D718F">
          <w:rPr>
            <w:noProof/>
            <w:webHidden/>
          </w:rPr>
          <w:fldChar w:fldCharType="end"/>
        </w:r>
      </w:hyperlink>
    </w:p>
    <w:p w14:paraId="570A5277" w14:textId="3194744E"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33" w:history="1">
        <w:r w:rsidR="003D718F" w:rsidRPr="00640C15">
          <w:rPr>
            <w:rStyle w:val="Hyperlink"/>
            <w:noProof/>
          </w:rPr>
          <w:t>2.4.2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_Toc152432033 \h </w:instrText>
        </w:r>
        <w:r w:rsidR="003D718F">
          <w:rPr>
            <w:noProof/>
            <w:webHidden/>
          </w:rPr>
        </w:r>
        <w:r w:rsidR="003D718F">
          <w:rPr>
            <w:noProof/>
            <w:webHidden/>
          </w:rPr>
          <w:fldChar w:fldCharType="separate"/>
        </w:r>
        <w:r w:rsidR="00B061CF">
          <w:rPr>
            <w:noProof/>
            <w:webHidden/>
          </w:rPr>
          <w:t>21</w:t>
        </w:r>
        <w:r w:rsidR="003D718F">
          <w:rPr>
            <w:noProof/>
            <w:webHidden/>
          </w:rPr>
          <w:fldChar w:fldCharType="end"/>
        </w:r>
      </w:hyperlink>
    </w:p>
    <w:p w14:paraId="420A78D8" w14:textId="298D52F4" w:rsidR="003D718F" w:rsidRDefault="00000000">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52432034" w:history="1">
        <w:r w:rsidR="003D718F" w:rsidRPr="00640C15">
          <w:rPr>
            <w:rStyle w:val="Hyperlink"/>
            <w:noProof/>
          </w:rPr>
          <w:t>2.5.</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UC005_Tìm Kiếm Quần Áo</w:t>
        </w:r>
        <w:r w:rsidR="003D718F">
          <w:rPr>
            <w:noProof/>
            <w:webHidden/>
          </w:rPr>
          <w:tab/>
        </w:r>
        <w:r w:rsidR="003D718F">
          <w:rPr>
            <w:noProof/>
            <w:webHidden/>
          </w:rPr>
          <w:fldChar w:fldCharType="begin"/>
        </w:r>
        <w:r w:rsidR="003D718F">
          <w:rPr>
            <w:noProof/>
            <w:webHidden/>
          </w:rPr>
          <w:instrText xml:space="preserve"> PAGEREF _Toc152432034 \h </w:instrText>
        </w:r>
        <w:r w:rsidR="003D718F">
          <w:rPr>
            <w:noProof/>
            <w:webHidden/>
          </w:rPr>
        </w:r>
        <w:r w:rsidR="003D718F">
          <w:rPr>
            <w:noProof/>
            <w:webHidden/>
          </w:rPr>
          <w:fldChar w:fldCharType="separate"/>
        </w:r>
        <w:r w:rsidR="00B061CF">
          <w:rPr>
            <w:noProof/>
            <w:webHidden/>
          </w:rPr>
          <w:t>22</w:t>
        </w:r>
        <w:r w:rsidR="003D718F">
          <w:rPr>
            <w:noProof/>
            <w:webHidden/>
          </w:rPr>
          <w:fldChar w:fldCharType="end"/>
        </w:r>
      </w:hyperlink>
    </w:p>
    <w:p w14:paraId="26CAD99A" w14:textId="73C17633"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35" w:history="1">
        <w:r w:rsidR="003D718F" w:rsidRPr="00640C15">
          <w:rPr>
            <w:rStyle w:val="Hyperlink"/>
            <w:noProof/>
          </w:rPr>
          <w:t>2.5.1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UC005</w:t>
        </w:r>
        <w:r w:rsidR="003D718F">
          <w:rPr>
            <w:noProof/>
            <w:webHidden/>
          </w:rPr>
          <w:tab/>
        </w:r>
        <w:r w:rsidR="003D718F">
          <w:rPr>
            <w:noProof/>
            <w:webHidden/>
          </w:rPr>
          <w:fldChar w:fldCharType="begin"/>
        </w:r>
        <w:r w:rsidR="003D718F">
          <w:rPr>
            <w:noProof/>
            <w:webHidden/>
          </w:rPr>
          <w:instrText xml:space="preserve"> PAGEREF _Toc152432035 \h </w:instrText>
        </w:r>
        <w:r w:rsidR="003D718F">
          <w:rPr>
            <w:noProof/>
            <w:webHidden/>
          </w:rPr>
        </w:r>
        <w:r w:rsidR="003D718F">
          <w:rPr>
            <w:noProof/>
            <w:webHidden/>
          </w:rPr>
          <w:fldChar w:fldCharType="separate"/>
        </w:r>
        <w:r w:rsidR="00B061CF">
          <w:rPr>
            <w:noProof/>
            <w:webHidden/>
          </w:rPr>
          <w:t>22</w:t>
        </w:r>
        <w:r w:rsidR="003D718F">
          <w:rPr>
            <w:noProof/>
            <w:webHidden/>
          </w:rPr>
          <w:fldChar w:fldCharType="end"/>
        </w:r>
      </w:hyperlink>
    </w:p>
    <w:p w14:paraId="4F0AA856" w14:textId="41F01E19"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36" w:history="1">
        <w:r w:rsidR="003D718F" w:rsidRPr="00640C15">
          <w:rPr>
            <w:rStyle w:val="Hyperlink"/>
            <w:noProof/>
          </w:rPr>
          <w:t>2.5.2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_Toc152432036 \h </w:instrText>
        </w:r>
        <w:r w:rsidR="003D718F">
          <w:rPr>
            <w:noProof/>
            <w:webHidden/>
          </w:rPr>
        </w:r>
        <w:r w:rsidR="003D718F">
          <w:rPr>
            <w:noProof/>
            <w:webHidden/>
          </w:rPr>
          <w:fldChar w:fldCharType="separate"/>
        </w:r>
        <w:r w:rsidR="00B061CF">
          <w:rPr>
            <w:noProof/>
            <w:webHidden/>
          </w:rPr>
          <w:t>23</w:t>
        </w:r>
        <w:r w:rsidR="003D718F">
          <w:rPr>
            <w:noProof/>
            <w:webHidden/>
          </w:rPr>
          <w:fldChar w:fldCharType="end"/>
        </w:r>
      </w:hyperlink>
    </w:p>
    <w:p w14:paraId="66E8B857" w14:textId="517B37AD" w:rsidR="003D718F" w:rsidRDefault="00000000">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52432037" w:history="1">
        <w:r w:rsidR="003D718F" w:rsidRPr="00640C15">
          <w:rPr>
            <w:rStyle w:val="Hyperlink"/>
            <w:noProof/>
          </w:rPr>
          <w:t>2.6.</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UC006_Lập Hóa Đơn</w:t>
        </w:r>
        <w:r w:rsidR="003D718F">
          <w:rPr>
            <w:noProof/>
            <w:webHidden/>
          </w:rPr>
          <w:tab/>
        </w:r>
        <w:r w:rsidR="003D718F">
          <w:rPr>
            <w:noProof/>
            <w:webHidden/>
          </w:rPr>
          <w:fldChar w:fldCharType="begin"/>
        </w:r>
        <w:r w:rsidR="003D718F">
          <w:rPr>
            <w:noProof/>
            <w:webHidden/>
          </w:rPr>
          <w:instrText xml:space="preserve"> PAGEREF _Toc152432037 \h </w:instrText>
        </w:r>
        <w:r w:rsidR="003D718F">
          <w:rPr>
            <w:noProof/>
            <w:webHidden/>
          </w:rPr>
        </w:r>
        <w:r w:rsidR="003D718F">
          <w:rPr>
            <w:noProof/>
            <w:webHidden/>
          </w:rPr>
          <w:fldChar w:fldCharType="separate"/>
        </w:r>
        <w:r w:rsidR="00B061CF">
          <w:rPr>
            <w:noProof/>
            <w:webHidden/>
          </w:rPr>
          <w:t>25</w:t>
        </w:r>
        <w:r w:rsidR="003D718F">
          <w:rPr>
            <w:noProof/>
            <w:webHidden/>
          </w:rPr>
          <w:fldChar w:fldCharType="end"/>
        </w:r>
      </w:hyperlink>
    </w:p>
    <w:p w14:paraId="08F4DE4A" w14:textId="3698107A"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38" w:history="1">
        <w:r w:rsidR="003D718F" w:rsidRPr="00640C15">
          <w:rPr>
            <w:rStyle w:val="Hyperlink"/>
            <w:noProof/>
          </w:rPr>
          <w:t>2.6.1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UC006</w:t>
        </w:r>
        <w:r w:rsidR="003D718F">
          <w:rPr>
            <w:noProof/>
            <w:webHidden/>
          </w:rPr>
          <w:tab/>
        </w:r>
        <w:r w:rsidR="003D718F">
          <w:rPr>
            <w:noProof/>
            <w:webHidden/>
          </w:rPr>
          <w:fldChar w:fldCharType="begin"/>
        </w:r>
        <w:r w:rsidR="003D718F">
          <w:rPr>
            <w:noProof/>
            <w:webHidden/>
          </w:rPr>
          <w:instrText xml:space="preserve"> PAGEREF _Toc152432038 \h </w:instrText>
        </w:r>
        <w:r w:rsidR="003D718F">
          <w:rPr>
            <w:noProof/>
            <w:webHidden/>
          </w:rPr>
        </w:r>
        <w:r w:rsidR="003D718F">
          <w:rPr>
            <w:noProof/>
            <w:webHidden/>
          </w:rPr>
          <w:fldChar w:fldCharType="separate"/>
        </w:r>
        <w:r w:rsidR="00B061CF">
          <w:rPr>
            <w:noProof/>
            <w:webHidden/>
          </w:rPr>
          <w:t>25</w:t>
        </w:r>
        <w:r w:rsidR="003D718F">
          <w:rPr>
            <w:noProof/>
            <w:webHidden/>
          </w:rPr>
          <w:fldChar w:fldCharType="end"/>
        </w:r>
      </w:hyperlink>
    </w:p>
    <w:p w14:paraId="350079F3" w14:textId="25696328"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39" w:history="1">
        <w:r w:rsidR="003D718F" w:rsidRPr="00640C15">
          <w:rPr>
            <w:rStyle w:val="Hyperlink"/>
            <w:noProof/>
          </w:rPr>
          <w:t>2.6.2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_Toc152432039 \h </w:instrText>
        </w:r>
        <w:r w:rsidR="003D718F">
          <w:rPr>
            <w:noProof/>
            <w:webHidden/>
          </w:rPr>
        </w:r>
        <w:r w:rsidR="003D718F">
          <w:rPr>
            <w:noProof/>
            <w:webHidden/>
          </w:rPr>
          <w:fldChar w:fldCharType="separate"/>
        </w:r>
        <w:r w:rsidR="00B061CF">
          <w:rPr>
            <w:noProof/>
            <w:webHidden/>
          </w:rPr>
          <w:t>27</w:t>
        </w:r>
        <w:r w:rsidR="003D718F">
          <w:rPr>
            <w:noProof/>
            <w:webHidden/>
          </w:rPr>
          <w:fldChar w:fldCharType="end"/>
        </w:r>
      </w:hyperlink>
    </w:p>
    <w:p w14:paraId="6E533A8A" w14:textId="42E2D159" w:rsidR="003D718F" w:rsidRDefault="00000000">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52432040" w:history="1">
        <w:r w:rsidR="003D718F" w:rsidRPr="00640C15">
          <w:rPr>
            <w:rStyle w:val="Hyperlink"/>
            <w:noProof/>
          </w:rPr>
          <w:t>2.7.</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UC007_Tìm Kiếm Hóa Đơn</w:t>
        </w:r>
        <w:r w:rsidR="003D718F">
          <w:rPr>
            <w:noProof/>
            <w:webHidden/>
          </w:rPr>
          <w:tab/>
        </w:r>
        <w:r w:rsidR="003D718F">
          <w:rPr>
            <w:noProof/>
            <w:webHidden/>
          </w:rPr>
          <w:fldChar w:fldCharType="begin"/>
        </w:r>
        <w:r w:rsidR="003D718F">
          <w:rPr>
            <w:noProof/>
            <w:webHidden/>
          </w:rPr>
          <w:instrText xml:space="preserve"> PAGEREF _Toc152432040 \h </w:instrText>
        </w:r>
        <w:r w:rsidR="003D718F">
          <w:rPr>
            <w:noProof/>
            <w:webHidden/>
          </w:rPr>
        </w:r>
        <w:r w:rsidR="003D718F">
          <w:rPr>
            <w:noProof/>
            <w:webHidden/>
          </w:rPr>
          <w:fldChar w:fldCharType="separate"/>
        </w:r>
        <w:r w:rsidR="00B061CF">
          <w:rPr>
            <w:noProof/>
            <w:webHidden/>
          </w:rPr>
          <w:t>29</w:t>
        </w:r>
        <w:r w:rsidR="003D718F">
          <w:rPr>
            <w:noProof/>
            <w:webHidden/>
          </w:rPr>
          <w:fldChar w:fldCharType="end"/>
        </w:r>
      </w:hyperlink>
    </w:p>
    <w:p w14:paraId="09F9A31E" w14:textId="3F700344"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41" w:history="1">
        <w:r w:rsidR="003D718F" w:rsidRPr="00640C15">
          <w:rPr>
            <w:rStyle w:val="Hyperlink"/>
            <w:noProof/>
          </w:rPr>
          <w:t>2.7.1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UC007</w:t>
        </w:r>
        <w:r w:rsidR="003D718F">
          <w:rPr>
            <w:noProof/>
            <w:webHidden/>
          </w:rPr>
          <w:tab/>
        </w:r>
        <w:r w:rsidR="003D718F">
          <w:rPr>
            <w:noProof/>
            <w:webHidden/>
          </w:rPr>
          <w:fldChar w:fldCharType="begin"/>
        </w:r>
        <w:r w:rsidR="003D718F">
          <w:rPr>
            <w:noProof/>
            <w:webHidden/>
          </w:rPr>
          <w:instrText xml:space="preserve"> PAGEREF _Toc152432041 \h </w:instrText>
        </w:r>
        <w:r w:rsidR="003D718F">
          <w:rPr>
            <w:noProof/>
            <w:webHidden/>
          </w:rPr>
        </w:r>
        <w:r w:rsidR="003D718F">
          <w:rPr>
            <w:noProof/>
            <w:webHidden/>
          </w:rPr>
          <w:fldChar w:fldCharType="separate"/>
        </w:r>
        <w:r w:rsidR="00B061CF">
          <w:rPr>
            <w:noProof/>
            <w:webHidden/>
          </w:rPr>
          <w:t>29</w:t>
        </w:r>
        <w:r w:rsidR="003D718F">
          <w:rPr>
            <w:noProof/>
            <w:webHidden/>
          </w:rPr>
          <w:fldChar w:fldCharType="end"/>
        </w:r>
      </w:hyperlink>
    </w:p>
    <w:p w14:paraId="48F3676D" w14:textId="1D537597"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42" w:history="1">
        <w:r w:rsidR="003D718F" w:rsidRPr="00640C15">
          <w:rPr>
            <w:rStyle w:val="Hyperlink"/>
            <w:noProof/>
          </w:rPr>
          <w:t>2.7.2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_Toc152432042 \h </w:instrText>
        </w:r>
        <w:r w:rsidR="003D718F">
          <w:rPr>
            <w:noProof/>
            <w:webHidden/>
          </w:rPr>
        </w:r>
        <w:r w:rsidR="003D718F">
          <w:rPr>
            <w:noProof/>
            <w:webHidden/>
          </w:rPr>
          <w:fldChar w:fldCharType="separate"/>
        </w:r>
        <w:r w:rsidR="00B061CF">
          <w:rPr>
            <w:noProof/>
            <w:webHidden/>
          </w:rPr>
          <w:t>30</w:t>
        </w:r>
        <w:r w:rsidR="003D718F">
          <w:rPr>
            <w:noProof/>
            <w:webHidden/>
          </w:rPr>
          <w:fldChar w:fldCharType="end"/>
        </w:r>
      </w:hyperlink>
    </w:p>
    <w:p w14:paraId="3CD39CE9" w14:textId="2862609B" w:rsidR="003D718F" w:rsidRDefault="00000000">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52432043" w:history="1">
        <w:r w:rsidR="003D718F" w:rsidRPr="00640C15">
          <w:rPr>
            <w:rStyle w:val="Hyperlink"/>
            <w:noProof/>
          </w:rPr>
          <w:t>2.8.</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 xml:space="preserve">UC008_Xem </w:t>
        </w:r>
        <w:r w:rsidR="003D718F" w:rsidRPr="00640C15">
          <w:rPr>
            <w:rStyle w:val="Hyperlink"/>
            <w:bCs/>
            <w:noProof/>
          </w:rPr>
          <w:t>Hóa Đơn</w:t>
        </w:r>
        <w:r w:rsidR="003D718F">
          <w:rPr>
            <w:noProof/>
            <w:webHidden/>
          </w:rPr>
          <w:tab/>
        </w:r>
        <w:r w:rsidR="003D718F">
          <w:rPr>
            <w:noProof/>
            <w:webHidden/>
          </w:rPr>
          <w:fldChar w:fldCharType="begin"/>
        </w:r>
        <w:r w:rsidR="003D718F">
          <w:rPr>
            <w:noProof/>
            <w:webHidden/>
          </w:rPr>
          <w:instrText xml:space="preserve"> PAGEREF _Toc152432043 \h </w:instrText>
        </w:r>
        <w:r w:rsidR="003D718F">
          <w:rPr>
            <w:noProof/>
            <w:webHidden/>
          </w:rPr>
        </w:r>
        <w:r w:rsidR="003D718F">
          <w:rPr>
            <w:noProof/>
            <w:webHidden/>
          </w:rPr>
          <w:fldChar w:fldCharType="separate"/>
        </w:r>
        <w:r w:rsidR="00B061CF">
          <w:rPr>
            <w:noProof/>
            <w:webHidden/>
          </w:rPr>
          <w:t>31</w:t>
        </w:r>
        <w:r w:rsidR="003D718F">
          <w:rPr>
            <w:noProof/>
            <w:webHidden/>
          </w:rPr>
          <w:fldChar w:fldCharType="end"/>
        </w:r>
      </w:hyperlink>
    </w:p>
    <w:p w14:paraId="1D376818" w14:textId="483A87DD"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44" w:history="1">
        <w:r w:rsidR="003D718F" w:rsidRPr="00640C15">
          <w:rPr>
            <w:rStyle w:val="Hyperlink"/>
            <w:noProof/>
          </w:rPr>
          <w:t>2.8.1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UC008</w:t>
        </w:r>
        <w:r w:rsidR="003D718F">
          <w:rPr>
            <w:noProof/>
            <w:webHidden/>
          </w:rPr>
          <w:tab/>
        </w:r>
        <w:r w:rsidR="003D718F">
          <w:rPr>
            <w:noProof/>
            <w:webHidden/>
          </w:rPr>
          <w:fldChar w:fldCharType="begin"/>
        </w:r>
        <w:r w:rsidR="003D718F">
          <w:rPr>
            <w:noProof/>
            <w:webHidden/>
          </w:rPr>
          <w:instrText xml:space="preserve"> PAGEREF _Toc152432044 \h </w:instrText>
        </w:r>
        <w:r w:rsidR="003D718F">
          <w:rPr>
            <w:noProof/>
            <w:webHidden/>
          </w:rPr>
        </w:r>
        <w:r w:rsidR="003D718F">
          <w:rPr>
            <w:noProof/>
            <w:webHidden/>
          </w:rPr>
          <w:fldChar w:fldCharType="separate"/>
        </w:r>
        <w:r w:rsidR="00B061CF">
          <w:rPr>
            <w:noProof/>
            <w:webHidden/>
          </w:rPr>
          <w:t>31</w:t>
        </w:r>
        <w:r w:rsidR="003D718F">
          <w:rPr>
            <w:noProof/>
            <w:webHidden/>
          </w:rPr>
          <w:fldChar w:fldCharType="end"/>
        </w:r>
      </w:hyperlink>
    </w:p>
    <w:p w14:paraId="71A12533" w14:textId="73FCBFBB"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45" w:history="1">
        <w:r w:rsidR="003D718F" w:rsidRPr="00640C15">
          <w:rPr>
            <w:rStyle w:val="Hyperlink"/>
            <w:noProof/>
          </w:rPr>
          <w:t>2.8.2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_Toc152432045 \h </w:instrText>
        </w:r>
        <w:r w:rsidR="003D718F">
          <w:rPr>
            <w:noProof/>
            <w:webHidden/>
          </w:rPr>
        </w:r>
        <w:r w:rsidR="003D718F">
          <w:rPr>
            <w:noProof/>
            <w:webHidden/>
          </w:rPr>
          <w:fldChar w:fldCharType="separate"/>
        </w:r>
        <w:r w:rsidR="00B061CF">
          <w:rPr>
            <w:noProof/>
            <w:webHidden/>
          </w:rPr>
          <w:t>32</w:t>
        </w:r>
        <w:r w:rsidR="003D718F">
          <w:rPr>
            <w:noProof/>
            <w:webHidden/>
          </w:rPr>
          <w:fldChar w:fldCharType="end"/>
        </w:r>
      </w:hyperlink>
    </w:p>
    <w:p w14:paraId="4E1D167A" w14:textId="3ACB1B77" w:rsidR="003D718F" w:rsidRDefault="00000000">
      <w:pPr>
        <w:pStyle w:val="TOC2"/>
        <w:tabs>
          <w:tab w:val="left" w:pos="880"/>
          <w:tab w:val="right" w:leader="dot" w:pos="10245"/>
        </w:tabs>
        <w:rPr>
          <w:rFonts w:asciiTheme="minorHAnsi" w:eastAsiaTheme="minorEastAsia" w:hAnsiTheme="minorHAnsi" w:cstheme="minorBidi"/>
          <w:noProof/>
          <w:kern w:val="2"/>
          <w:lang w:eastAsia="en-US"/>
          <w14:ligatures w14:val="standardContextual"/>
        </w:rPr>
      </w:pPr>
      <w:hyperlink w:anchor="_Toc152432046" w:history="1">
        <w:r w:rsidR="003D718F" w:rsidRPr="00640C15">
          <w:rPr>
            <w:rStyle w:val="Hyperlink"/>
            <w:noProof/>
          </w:rPr>
          <w:t>2.9.</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UC009_Thêm Khách Hàng</w:t>
        </w:r>
        <w:r w:rsidR="003D718F">
          <w:rPr>
            <w:noProof/>
            <w:webHidden/>
          </w:rPr>
          <w:tab/>
        </w:r>
        <w:r w:rsidR="003D718F">
          <w:rPr>
            <w:noProof/>
            <w:webHidden/>
          </w:rPr>
          <w:fldChar w:fldCharType="begin"/>
        </w:r>
        <w:r w:rsidR="003D718F">
          <w:rPr>
            <w:noProof/>
            <w:webHidden/>
          </w:rPr>
          <w:instrText xml:space="preserve"> PAGEREF _Toc152432046 \h </w:instrText>
        </w:r>
        <w:r w:rsidR="003D718F">
          <w:rPr>
            <w:noProof/>
            <w:webHidden/>
          </w:rPr>
        </w:r>
        <w:r w:rsidR="003D718F">
          <w:rPr>
            <w:noProof/>
            <w:webHidden/>
          </w:rPr>
          <w:fldChar w:fldCharType="separate"/>
        </w:r>
        <w:r w:rsidR="00B061CF">
          <w:rPr>
            <w:noProof/>
            <w:webHidden/>
          </w:rPr>
          <w:t>33</w:t>
        </w:r>
        <w:r w:rsidR="003D718F">
          <w:rPr>
            <w:noProof/>
            <w:webHidden/>
          </w:rPr>
          <w:fldChar w:fldCharType="end"/>
        </w:r>
      </w:hyperlink>
    </w:p>
    <w:p w14:paraId="4CF43763" w14:textId="44CCE7C1"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47" w:history="1">
        <w:r w:rsidR="003D718F" w:rsidRPr="00640C15">
          <w:rPr>
            <w:rStyle w:val="Hyperlink"/>
            <w:noProof/>
          </w:rPr>
          <w:t>2.9.1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UC009</w:t>
        </w:r>
        <w:r w:rsidR="003D718F">
          <w:rPr>
            <w:noProof/>
            <w:webHidden/>
          </w:rPr>
          <w:tab/>
        </w:r>
        <w:r w:rsidR="003D718F">
          <w:rPr>
            <w:noProof/>
            <w:webHidden/>
          </w:rPr>
          <w:fldChar w:fldCharType="begin"/>
        </w:r>
        <w:r w:rsidR="003D718F">
          <w:rPr>
            <w:noProof/>
            <w:webHidden/>
          </w:rPr>
          <w:instrText xml:space="preserve"> PAGEREF _Toc152432047 \h </w:instrText>
        </w:r>
        <w:r w:rsidR="003D718F">
          <w:rPr>
            <w:noProof/>
            <w:webHidden/>
          </w:rPr>
        </w:r>
        <w:r w:rsidR="003D718F">
          <w:rPr>
            <w:noProof/>
            <w:webHidden/>
          </w:rPr>
          <w:fldChar w:fldCharType="separate"/>
        </w:r>
        <w:r w:rsidR="00B061CF">
          <w:rPr>
            <w:noProof/>
            <w:webHidden/>
          </w:rPr>
          <w:t>33</w:t>
        </w:r>
        <w:r w:rsidR="003D718F">
          <w:rPr>
            <w:noProof/>
            <w:webHidden/>
          </w:rPr>
          <w:fldChar w:fldCharType="end"/>
        </w:r>
      </w:hyperlink>
    </w:p>
    <w:p w14:paraId="4FFDAE7A" w14:textId="50BAB5CE"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48" w:history="1">
        <w:r w:rsidR="003D718F" w:rsidRPr="00640C15">
          <w:rPr>
            <w:rStyle w:val="Hyperlink"/>
            <w:noProof/>
          </w:rPr>
          <w:t>2.9.2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_Toc152432048 \h </w:instrText>
        </w:r>
        <w:r w:rsidR="003D718F">
          <w:rPr>
            <w:noProof/>
            <w:webHidden/>
          </w:rPr>
        </w:r>
        <w:r w:rsidR="003D718F">
          <w:rPr>
            <w:noProof/>
            <w:webHidden/>
          </w:rPr>
          <w:fldChar w:fldCharType="separate"/>
        </w:r>
        <w:r w:rsidR="00B061CF">
          <w:rPr>
            <w:noProof/>
            <w:webHidden/>
          </w:rPr>
          <w:t>34</w:t>
        </w:r>
        <w:r w:rsidR="003D718F">
          <w:rPr>
            <w:noProof/>
            <w:webHidden/>
          </w:rPr>
          <w:fldChar w:fldCharType="end"/>
        </w:r>
      </w:hyperlink>
    </w:p>
    <w:p w14:paraId="521B4C2C" w14:textId="3BEDDAE4" w:rsidR="003D718F" w:rsidRDefault="00000000">
      <w:pPr>
        <w:pStyle w:val="TOC2"/>
        <w:tabs>
          <w:tab w:val="left" w:pos="1100"/>
          <w:tab w:val="right" w:leader="dot" w:pos="10245"/>
        </w:tabs>
        <w:rPr>
          <w:rFonts w:asciiTheme="minorHAnsi" w:eastAsiaTheme="minorEastAsia" w:hAnsiTheme="minorHAnsi" w:cstheme="minorBidi"/>
          <w:noProof/>
          <w:kern w:val="2"/>
          <w:lang w:eastAsia="en-US"/>
          <w14:ligatures w14:val="standardContextual"/>
        </w:rPr>
      </w:pPr>
      <w:hyperlink w:anchor="_Toc152432049" w:history="1">
        <w:r w:rsidR="003D718F" w:rsidRPr="00640C15">
          <w:rPr>
            <w:rStyle w:val="Hyperlink"/>
            <w:noProof/>
          </w:rPr>
          <w:t>2.10.</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UC010_Cập Nhật Thông Tin Khách Hàng</w:t>
        </w:r>
        <w:r w:rsidR="003D718F">
          <w:rPr>
            <w:noProof/>
            <w:webHidden/>
          </w:rPr>
          <w:tab/>
        </w:r>
        <w:r w:rsidR="003D718F">
          <w:rPr>
            <w:noProof/>
            <w:webHidden/>
          </w:rPr>
          <w:fldChar w:fldCharType="begin"/>
        </w:r>
        <w:r w:rsidR="003D718F">
          <w:rPr>
            <w:noProof/>
            <w:webHidden/>
          </w:rPr>
          <w:instrText xml:space="preserve"> PAGEREF _Toc152432049 \h </w:instrText>
        </w:r>
        <w:r w:rsidR="003D718F">
          <w:rPr>
            <w:noProof/>
            <w:webHidden/>
          </w:rPr>
        </w:r>
        <w:r w:rsidR="003D718F">
          <w:rPr>
            <w:noProof/>
            <w:webHidden/>
          </w:rPr>
          <w:fldChar w:fldCharType="separate"/>
        </w:r>
        <w:r w:rsidR="00B061CF">
          <w:rPr>
            <w:noProof/>
            <w:webHidden/>
          </w:rPr>
          <w:t>35</w:t>
        </w:r>
        <w:r w:rsidR="003D718F">
          <w:rPr>
            <w:noProof/>
            <w:webHidden/>
          </w:rPr>
          <w:fldChar w:fldCharType="end"/>
        </w:r>
      </w:hyperlink>
    </w:p>
    <w:p w14:paraId="7C460341" w14:textId="4428E86C"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50" w:history="1">
        <w:r w:rsidR="003D718F" w:rsidRPr="00640C15">
          <w:rPr>
            <w:rStyle w:val="Hyperlink"/>
            <w:noProof/>
          </w:rPr>
          <w:t>2.10.1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UC010</w:t>
        </w:r>
        <w:r w:rsidR="003D718F">
          <w:rPr>
            <w:noProof/>
            <w:webHidden/>
          </w:rPr>
          <w:tab/>
        </w:r>
        <w:r w:rsidR="003D718F">
          <w:rPr>
            <w:noProof/>
            <w:webHidden/>
          </w:rPr>
          <w:fldChar w:fldCharType="begin"/>
        </w:r>
        <w:r w:rsidR="003D718F">
          <w:rPr>
            <w:noProof/>
            <w:webHidden/>
          </w:rPr>
          <w:instrText xml:space="preserve"> PAGEREF _Toc152432050 \h </w:instrText>
        </w:r>
        <w:r w:rsidR="003D718F">
          <w:rPr>
            <w:noProof/>
            <w:webHidden/>
          </w:rPr>
        </w:r>
        <w:r w:rsidR="003D718F">
          <w:rPr>
            <w:noProof/>
            <w:webHidden/>
          </w:rPr>
          <w:fldChar w:fldCharType="separate"/>
        </w:r>
        <w:r w:rsidR="00B061CF">
          <w:rPr>
            <w:noProof/>
            <w:webHidden/>
          </w:rPr>
          <w:t>35</w:t>
        </w:r>
        <w:r w:rsidR="003D718F">
          <w:rPr>
            <w:noProof/>
            <w:webHidden/>
          </w:rPr>
          <w:fldChar w:fldCharType="end"/>
        </w:r>
      </w:hyperlink>
    </w:p>
    <w:p w14:paraId="24F7DB90" w14:textId="1291C080"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51" w:history="1">
        <w:r w:rsidR="003D718F" w:rsidRPr="00640C15">
          <w:rPr>
            <w:rStyle w:val="Hyperlink"/>
            <w:noProof/>
          </w:rPr>
          <w:t>2.10.2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_Toc152432051 \h </w:instrText>
        </w:r>
        <w:r w:rsidR="003D718F">
          <w:rPr>
            <w:noProof/>
            <w:webHidden/>
          </w:rPr>
        </w:r>
        <w:r w:rsidR="003D718F">
          <w:rPr>
            <w:noProof/>
            <w:webHidden/>
          </w:rPr>
          <w:fldChar w:fldCharType="separate"/>
        </w:r>
        <w:r w:rsidR="00B061CF">
          <w:rPr>
            <w:noProof/>
            <w:webHidden/>
          </w:rPr>
          <w:t>37</w:t>
        </w:r>
        <w:r w:rsidR="003D718F">
          <w:rPr>
            <w:noProof/>
            <w:webHidden/>
          </w:rPr>
          <w:fldChar w:fldCharType="end"/>
        </w:r>
      </w:hyperlink>
    </w:p>
    <w:p w14:paraId="53AEDC08" w14:textId="22ACEADA" w:rsidR="003D718F" w:rsidRDefault="00000000">
      <w:pPr>
        <w:pStyle w:val="TOC2"/>
        <w:tabs>
          <w:tab w:val="left" w:pos="1100"/>
          <w:tab w:val="right" w:leader="dot" w:pos="10245"/>
        </w:tabs>
        <w:rPr>
          <w:rFonts w:asciiTheme="minorHAnsi" w:eastAsiaTheme="minorEastAsia" w:hAnsiTheme="minorHAnsi" w:cstheme="minorBidi"/>
          <w:noProof/>
          <w:kern w:val="2"/>
          <w:lang w:eastAsia="en-US"/>
          <w14:ligatures w14:val="standardContextual"/>
        </w:rPr>
      </w:pPr>
      <w:hyperlink w:anchor="_Toc152432052" w:history="1">
        <w:r w:rsidR="003D718F" w:rsidRPr="00640C15">
          <w:rPr>
            <w:rStyle w:val="Hyperlink"/>
            <w:noProof/>
          </w:rPr>
          <w:t>2.11.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UC011_Tìm Kiếm Khách Hàng</w:t>
        </w:r>
        <w:r w:rsidR="003D718F">
          <w:rPr>
            <w:noProof/>
            <w:webHidden/>
          </w:rPr>
          <w:tab/>
        </w:r>
        <w:r w:rsidR="003D718F">
          <w:rPr>
            <w:noProof/>
            <w:webHidden/>
          </w:rPr>
          <w:fldChar w:fldCharType="begin"/>
        </w:r>
        <w:r w:rsidR="003D718F">
          <w:rPr>
            <w:noProof/>
            <w:webHidden/>
          </w:rPr>
          <w:instrText xml:space="preserve"> PAGEREF _Toc152432052 \h </w:instrText>
        </w:r>
        <w:r w:rsidR="003D718F">
          <w:rPr>
            <w:noProof/>
            <w:webHidden/>
          </w:rPr>
        </w:r>
        <w:r w:rsidR="003D718F">
          <w:rPr>
            <w:noProof/>
            <w:webHidden/>
          </w:rPr>
          <w:fldChar w:fldCharType="separate"/>
        </w:r>
        <w:r w:rsidR="00B061CF">
          <w:rPr>
            <w:noProof/>
            <w:webHidden/>
          </w:rPr>
          <w:t>38</w:t>
        </w:r>
        <w:r w:rsidR="003D718F">
          <w:rPr>
            <w:noProof/>
            <w:webHidden/>
          </w:rPr>
          <w:fldChar w:fldCharType="end"/>
        </w:r>
      </w:hyperlink>
    </w:p>
    <w:p w14:paraId="763C0C00" w14:textId="340C3F41"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53" w:history="1">
        <w:r w:rsidR="003D718F" w:rsidRPr="00640C15">
          <w:rPr>
            <w:rStyle w:val="Hyperlink"/>
            <w:noProof/>
          </w:rPr>
          <w:t>2.11.1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 xml:space="preserve">Mô tả use case </w:t>
        </w:r>
        <w:r w:rsidR="003D718F" w:rsidRPr="00640C15">
          <w:rPr>
            <w:rStyle w:val="Hyperlink"/>
            <w:bCs/>
            <w:noProof/>
          </w:rPr>
          <w:t>UC011</w:t>
        </w:r>
        <w:r w:rsidR="003D718F">
          <w:rPr>
            <w:noProof/>
            <w:webHidden/>
          </w:rPr>
          <w:tab/>
        </w:r>
        <w:r w:rsidR="003D718F">
          <w:rPr>
            <w:noProof/>
            <w:webHidden/>
          </w:rPr>
          <w:fldChar w:fldCharType="begin"/>
        </w:r>
        <w:r w:rsidR="003D718F">
          <w:rPr>
            <w:noProof/>
            <w:webHidden/>
          </w:rPr>
          <w:instrText xml:space="preserve"> PAGEREF _Toc152432053 \h </w:instrText>
        </w:r>
        <w:r w:rsidR="003D718F">
          <w:rPr>
            <w:noProof/>
            <w:webHidden/>
          </w:rPr>
        </w:r>
        <w:r w:rsidR="003D718F">
          <w:rPr>
            <w:noProof/>
            <w:webHidden/>
          </w:rPr>
          <w:fldChar w:fldCharType="separate"/>
        </w:r>
        <w:r w:rsidR="00B061CF">
          <w:rPr>
            <w:noProof/>
            <w:webHidden/>
          </w:rPr>
          <w:t>38</w:t>
        </w:r>
        <w:r w:rsidR="003D718F">
          <w:rPr>
            <w:noProof/>
            <w:webHidden/>
          </w:rPr>
          <w:fldChar w:fldCharType="end"/>
        </w:r>
      </w:hyperlink>
    </w:p>
    <w:p w14:paraId="78A547D2" w14:textId="3445582E"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54" w:history="1">
        <w:r w:rsidR="003D718F" w:rsidRPr="00640C15">
          <w:rPr>
            <w:rStyle w:val="Hyperlink"/>
            <w:noProof/>
          </w:rPr>
          <w:t>2.11.2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_Toc152432054 \h </w:instrText>
        </w:r>
        <w:r w:rsidR="003D718F">
          <w:rPr>
            <w:noProof/>
            <w:webHidden/>
          </w:rPr>
        </w:r>
        <w:r w:rsidR="003D718F">
          <w:rPr>
            <w:noProof/>
            <w:webHidden/>
          </w:rPr>
          <w:fldChar w:fldCharType="separate"/>
        </w:r>
        <w:r w:rsidR="00B061CF">
          <w:rPr>
            <w:noProof/>
            <w:webHidden/>
          </w:rPr>
          <w:t>40</w:t>
        </w:r>
        <w:r w:rsidR="003D718F">
          <w:rPr>
            <w:noProof/>
            <w:webHidden/>
          </w:rPr>
          <w:fldChar w:fldCharType="end"/>
        </w:r>
      </w:hyperlink>
    </w:p>
    <w:p w14:paraId="77C12BD0" w14:textId="3F90C313" w:rsidR="003D718F" w:rsidRDefault="00000000">
      <w:pPr>
        <w:pStyle w:val="TOC2"/>
        <w:tabs>
          <w:tab w:val="left" w:pos="1100"/>
          <w:tab w:val="right" w:leader="dot" w:pos="10245"/>
        </w:tabs>
        <w:rPr>
          <w:rFonts w:asciiTheme="minorHAnsi" w:eastAsiaTheme="minorEastAsia" w:hAnsiTheme="minorHAnsi" w:cstheme="minorBidi"/>
          <w:noProof/>
          <w:kern w:val="2"/>
          <w:lang w:eastAsia="en-US"/>
          <w14:ligatures w14:val="standardContextual"/>
        </w:rPr>
      </w:pPr>
      <w:hyperlink w:anchor="_Toc152432055" w:history="1">
        <w:r w:rsidR="003D718F" w:rsidRPr="00640C15">
          <w:rPr>
            <w:rStyle w:val="Hyperlink"/>
            <w:noProof/>
          </w:rPr>
          <w:t>2.12.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UC012_Xem Thông Tin Khách Hàng</w:t>
        </w:r>
        <w:r w:rsidR="003D718F">
          <w:rPr>
            <w:noProof/>
            <w:webHidden/>
          </w:rPr>
          <w:tab/>
        </w:r>
        <w:r w:rsidR="003D718F">
          <w:rPr>
            <w:noProof/>
            <w:webHidden/>
          </w:rPr>
          <w:fldChar w:fldCharType="begin"/>
        </w:r>
        <w:r w:rsidR="003D718F">
          <w:rPr>
            <w:noProof/>
            <w:webHidden/>
          </w:rPr>
          <w:instrText xml:space="preserve"> PAGEREF _Toc152432055 \h </w:instrText>
        </w:r>
        <w:r w:rsidR="003D718F">
          <w:rPr>
            <w:noProof/>
            <w:webHidden/>
          </w:rPr>
        </w:r>
        <w:r w:rsidR="003D718F">
          <w:rPr>
            <w:noProof/>
            <w:webHidden/>
          </w:rPr>
          <w:fldChar w:fldCharType="separate"/>
        </w:r>
        <w:r w:rsidR="00B061CF">
          <w:rPr>
            <w:noProof/>
            <w:webHidden/>
          </w:rPr>
          <w:t>41</w:t>
        </w:r>
        <w:r w:rsidR="003D718F">
          <w:rPr>
            <w:noProof/>
            <w:webHidden/>
          </w:rPr>
          <w:fldChar w:fldCharType="end"/>
        </w:r>
      </w:hyperlink>
    </w:p>
    <w:p w14:paraId="48BAB363" w14:textId="080065AF"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56" w:history="1">
        <w:r w:rsidR="003D718F" w:rsidRPr="00640C15">
          <w:rPr>
            <w:rStyle w:val="Hyperlink"/>
            <w:noProof/>
          </w:rPr>
          <w:t>2.12.1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UC012</w:t>
        </w:r>
        <w:r w:rsidR="003D718F">
          <w:rPr>
            <w:noProof/>
            <w:webHidden/>
          </w:rPr>
          <w:tab/>
        </w:r>
        <w:r w:rsidR="003D718F">
          <w:rPr>
            <w:noProof/>
            <w:webHidden/>
          </w:rPr>
          <w:fldChar w:fldCharType="begin"/>
        </w:r>
        <w:r w:rsidR="003D718F">
          <w:rPr>
            <w:noProof/>
            <w:webHidden/>
          </w:rPr>
          <w:instrText xml:space="preserve"> PAGEREF _Toc152432056 \h </w:instrText>
        </w:r>
        <w:r w:rsidR="003D718F">
          <w:rPr>
            <w:noProof/>
            <w:webHidden/>
          </w:rPr>
        </w:r>
        <w:r w:rsidR="003D718F">
          <w:rPr>
            <w:noProof/>
            <w:webHidden/>
          </w:rPr>
          <w:fldChar w:fldCharType="separate"/>
        </w:r>
        <w:r w:rsidR="00B061CF">
          <w:rPr>
            <w:noProof/>
            <w:webHidden/>
          </w:rPr>
          <w:t>41</w:t>
        </w:r>
        <w:r w:rsidR="003D718F">
          <w:rPr>
            <w:noProof/>
            <w:webHidden/>
          </w:rPr>
          <w:fldChar w:fldCharType="end"/>
        </w:r>
      </w:hyperlink>
    </w:p>
    <w:p w14:paraId="3D80BB4D" w14:textId="2EB119D8"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57" w:history="1">
        <w:r w:rsidR="003D718F" w:rsidRPr="00640C15">
          <w:rPr>
            <w:rStyle w:val="Hyperlink"/>
            <w:noProof/>
          </w:rPr>
          <w:t>2.12.2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_Toc152432057 \h </w:instrText>
        </w:r>
        <w:r w:rsidR="003D718F">
          <w:rPr>
            <w:noProof/>
            <w:webHidden/>
          </w:rPr>
        </w:r>
        <w:r w:rsidR="003D718F">
          <w:rPr>
            <w:noProof/>
            <w:webHidden/>
          </w:rPr>
          <w:fldChar w:fldCharType="separate"/>
        </w:r>
        <w:r w:rsidR="00B061CF">
          <w:rPr>
            <w:noProof/>
            <w:webHidden/>
          </w:rPr>
          <w:t>42</w:t>
        </w:r>
        <w:r w:rsidR="003D718F">
          <w:rPr>
            <w:noProof/>
            <w:webHidden/>
          </w:rPr>
          <w:fldChar w:fldCharType="end"/>
        </w:r>
      </w:hyperlink>
    </w:p>
    <w:p w14:paraId="0E9E46C0" w14:textId="3BF693CF" w:rsidR="003D718F" w:rsidRDefault="00000000">
      <w:pPr>
        <w:pStyle w:val="TOC2"/>
        <w:tabs>
          <w:tab w:val="left" w:pos="1100"/>
          <w:tab w:val="right" w:leader="dot" w:pos="10245"/>
        </w:tabs>
        <w:rPr>
          <w:rFonts w:asciiTheme="minorHAnsi" w:eastAsiaTheme="minorEastAsia" w:hAnsiTheme="minorHAnsi" w:cstheme="minorBidi"/>
          <w:noProof/>
          <w:kern w:val="2"/>
          <w:lang w:eastAsia="en-US"/>
          <w14:ligatures w14:val="standardContextual"/>
        </w:rPr>
      </w:pPr>
      <w:hyperlink w:anchor="_Toc152432058" w:history="1">
        <w:r w:rsidR="003D718F" w:rsidRPr="00640C15">
          <w:rPr>
            <w:rStyle w:val="Hyperlink"/>
            <w:noProof/>
          </w:rPr>
          <w:t>2.13.</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 xml:space="preserve">UC013_Thêm </w:t>
        </w:r>
        <w:r w:rsidR="003D718F" w:rsidRPr="00640C15">
          <w:rPr>
            <w:rStyle w:val="Hyperlink"/>
            <w:bCs/>
            <w:noProof/>
          </w:rPr>
          <w:t>Nhân Viên</w:t>
        </w:r>
        <w:r w:rsidR="003D718F">
          <w:rPr>
            <w:noProof/>
            <w:webHidden/>
          </w:rPr>
          <w:tab/>
        </w:r>
        <w:r w:rsidR="003D718F">
          <w:rPr>
            <w:noProof/>
            <w:webHidden/>
          </w:rPr>
          <w:fldChar w:fldCharType="begin"/>
        </w:r>
        <w:r w:rsidR="003D718F">
          <w:rPr>
            <w:noProof/>
            <w:webHidden/>
          </w:rPr>
          <w:instrText xml:space="preserve"> PAGEREF _Toc152432058 \h </w:instrText>
        </w:r>
        <w:r w:rsidR="003D718F">
          <w:rPr>
            <w:noProof/>
            <w:webHidden/>
          </w:rPr>
        </w:r>
        <w:r w:rsidR="003D718F">
          <w:rPr>
            <w:noProof/>
            <w:webHidden/>
          </w:rPr>
          <w:fldChar w:fldCharType="separate"/>
        </w:r>
        <w:r w:rsidR="00B061CF">
          <w:rPr>
            <w:noProof/>
            <w:webHidden/>
          </w:rPr>
          <w:t>43</w:t>
        </w:r>
        <w:r w:rsidR="003D718F">
          <w:rPr>
            <w:noProof/>
            <w:webHidden/>
          </w:rPr>
          <w:fldChar w:fldCharType="end"/>
        </w:r>
      </w:hyperlink>
    </w:p>
    <w:p w14:paraId="690CFC0E" w14:textId="488C4710"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59" w:history="1">
        <w:r w:rsidR="003D718F" w:rsidRPr="00640C15">
          <w:rPr>
            <w:rStyle w:val="Hyperlink"/>
            <w:noProof/>
          </w:rPr>
          <w:t>2.13.1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UC013</w:t>
        </w:r>
        <w:r w:rsidR="003D718F">
          <w:rPr>
            <w:noProof/>
            <w:webHidden/>
          </w:rPr>
          <w:tab/>
        </w:r>
        <w:r w:rsidR="003D718F">
          <w:rPr>
            <w:noProof/>
            <w:webHidden/>
          </w:rPr>
          <w:fldChar w:fldCharType="begin"/>
        </w:r>
        <w:r w:rsidR="003D718F">
          <w:rPr>
            <w:noProof/>
            <w:webHidden/>
          </w:rPr>
          <w:instrText xml:space="preserve"> PAGEREF _Toc152432059 \h </w:instrText>
        </w:r>
        <w:r w:rsidR="003D718F">
          <w:rPr>
            <w:noProof/>
            <w:webHidden/>
          </w:rPr>
        </w:r>
        <w:r w:rsidR="003D718F">
          <w:rPr>
            <w:noProof/>
            <w:webHidden/>
          </w:rPr>
          <w:fldChar w:fldCharType="separate"/>
        </w:r>
        <w:r w:rsidR="00B061CF">
          <w:rPr>
            <w:noProof/>
            <w:webHidden/>
          </w:rPr>
          <w:t>43</w:t>
        </w:r>
        <w:r w:rsidR="003D718F">
          <w:rPr>
            <w:noProof/>
            <w:webHidden/>
          </w:rPr>
          <w:fldChar w:fldCharType="end"/>
        </w:r>
      </w:hyperlink>
    </w:p>
    <w:p w14:paraId="322E89CA" w14:textId="351C5D5F"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60" w:history="1">
        <w:r w:rsidR="003D718F" w:rsidRPr="00640C15">
          <w:rPr>
            <w:rStyle w:val="Hyperlink"/>
            <w:noProof/>
          </w:rPr>
          <w:t>2.13.2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_Toc152432060 \h </w:instrText>
        </w:r>
        <w:r w:rsidR="003D718F">
          <w:rPr>
            <w:noProof/>
            <w:webHidden/>
          </w:rPr>
        </w:r>
        <w:r w:rsidR="003D718F">
          <w:rPr>
            <w:noProof/>
            <w:webHidden/>
          </w:rPr>
          <w:fldChar w:fldCharType="separate"/>
        </w:r>
        <w:r w:rsidR="00B061CF">
          <w:rPr>
            <w:noProof/>
            <w:webHidden/>
          </w:rPr>
          <w:t>44</w:t>
        </w:r>
        <w:r w:rsidR="003D718F">
          <w:rPr>
            <w:noProof/>
            <w:webHidden/>
          </w:rPr>
          <w:fldChar w:fldCharType="end"/>
        </w:r>
      </w:hyperlink>
    </w:p>
    <w:p w14:paraId="3E68E905" w14:textId="7FB61647" w:rsidR="003D718F" w:rsidRDefault="00000000">
      <w:pPr>
        <w:pStyle w:val="TOC2"/>
        <w:tabs>
          <w:tab w:val="left" w:pos="1100"/>
          <w:tab w:val="right" w:leader="dot" w:pos="10245"/>
        </w:tabs>
        <w:rPr>
          <w:rFonts w:asciiTheme="minorHAnsi" w:eastAsiaTheme="minorEastAsia" w:hAnsiTheme="minorHAnsi" w:cstheme="minorBidi"/>
          <w:noProof/>
          <w:kern w:val="2"/>
          <w:lang w:eastAsia="en-US"/>
          <w14:ligatures w14:val="standardContextual"/>
        </w:rPr>
      </w:pPr>
      <w:hyperlink w:anchor="_Toc152432061" w:history="1">
        <w:r w:rsidR="003D718F" w:rsidRPr="00640C15">
          <w:rPr>
            <w:rStyle w:val="Hyperlink"/>
            <w:noProof/>
          </w:rPr>
          <w:t>2.14.</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UC014_Xem Thông Tin Nhân Viên</w:t>
        </w:r>
        <w:r w:rsidR="003D718F">
          <w:rPr>
            <w:noProof/>
            <w:webHidden/>
          </w:rPr>
          <w:tab/>
        </w:r>
        <w:r w:rsidR="003D718F">
          <w:rPr>
            <w:noProof/>
            <w:webHidden/>
          </w:rPr>
          <w:fldChar w:fldCharType="begin"/>
        </w:r>
        <w:r w:rsidR="003D718F">
          <w:rPr>
            <w:noProof/>
            <w:webHidden/>
          </w:rPr>
          <w:instrText xml:space="preserve"> PAGEREF _Toc152432061 \h </w:instrText>
        </w:r>
        <w:r w:rsidR="003D718F">
          <w:rPr>
            <w:noProof/>
            <w:webHidden/>
          </w:rPr>
        </w:r>
        <w:r w:rsidR="003D718F">
          <w:rPr>
            <w:noProof/>
            <w:webHidden/>
          </w:rPr>
          <w:fldChar w:fldCharType="separate"/>
        </w:r>
        <w:r w:rsidR="00B061CF">
          <w:rPr>
            <w:noProof/>
            <w:webHidden/>
          </w:rPr>
          <w:t>45</w:t>
        </w:r>
        <w:r w:rsidR="003D718F">
          <w:rPr>
            <w:noProof/>
            <w:webHidden/>
          </w:rPr>
          <w:fldChar w:fldCharType="end"/>
        </w:r>
      </w:hyperlink>
    </w:p>
    <w:p w14:paraId="59C0281A" w14:textId="139800BB"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62" w:history="1">
        <w:r w:rsidR="003D718F" w:rsidRPr="00640C15">
          <w:rPr>
            <w:rStyle w:val="Hyperlink"/>
            <w:noProof/>
          </w:rPr>
          <w:t>2.14.1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UC014</w:t>
        </w:r>
        <w:r w:rsidR="003D718F">
          <w:rPr>
            <w:noProof/>
            <w:webHidden/>
          </w:rPr>
          <w:tab/>
        </w:r>
        <w:r w:rsidR="003D718F">
          <w:rPr>
            <w:noProof/>
            <w:webHidden/>
          </w:rPr>
          <w:fldChar w:fldCharType="begin"/>
        </w:r>
        <w:r w:rsidR="003D718F">
          <w:rPr>
            <w:noProof/>
            <w:webHidden/>
          </w:rPr>
          <w:instrText xml:space="preserve"> PAGEREF _Toc152432062 \h </w:instrText>
        </w:r>
        <w:r w:rsidR="003D718F">
          <w:rPr>
            <w:noProof/>
            <w:webHidden/>
          </w:rPr>
        </w:r>
        <w:r w:rsidR="003D718F">
          <w:rPr>
            <w:noProof/>
            <w:webHidden/>
          </w:rPr>
          <w:fldChar w:fldCharType="separate"/>
        </w:r>
        <w:r w:rsidR="00B061CF">
          <w:rPr>
            <w:noProof/>
            <w:webHidden/>
          </w:rPr>
          <w:t>45</w:t>
        </w:r>
        <w:r w:rsidR="003D718F">
          <w:rPr>
            <w:noProof/>
            <w:webHidden/>
          </w:rPr>
          <w:fldChar w:fldCharType="end"/>
        </w:r>
      </w:hyperlink>
    </w:p>
    <w:p w14:paraId="3BCF4BA1" w14:textId="20734EC6"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63" w:history="1">
        <w:r w:rsidR="003D718F" w:rsidRPr="00640C15">
          <w:rPr>
            <w:rStyle w:val="Hyperlink"/>
            <w:noProof/>
          </w:rPr>
          <w:t>2.14.2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_Toc152432063 \h </w:instrText>
        </w:r>
        <w:r w:rsidR="003D718F">
          <w:rPr>
            <w:noProof/>
            <w:webHidden/>
          </w:rPr>
        </w:r>
        <w:r w:rsidR="003D718F">
          <w:rPr>
            <w:noProof/>
            <w:webHidden/>
          </w:rPr>
          <w:fldChar w:fldCharType="separate"/>
        </w:r>
        <w:r w:rsidR="00B061CF">
          <w:rPr>
            <w:noProof/>
            <w:webHidden/>
          </w:rPr>
          <w:t>46</w:t>
        </w:r>
        <w:r w:rsidR="003D718F">
          <w:rPr>
            <w:noProof/>
            <w:webHidden/>
          </w:rPr>
          <w:fldChar w:fldCharType="end"/>
        </w:r>
      </w:hyperlink>
    </w:p>
    <w:p w14:paraId="1A9545B1" w14:textId="12AA7215" w:rsidR="003D718F" w:rsidRDefault="00000000">
      <w:pPr>
        <w:pStyle w:val="TOC2"/>
        <w:tabs>
          <w:tab w:val="left" w:pos="1100"/>
          <w:tab w:val="right" w:leader="dot" w:pos="10245"/>
        </w:tabs>
        <w:rPr>
          <w:rFonts w:asciiTheme="minorHAnsi" w:eastAsiaTheme="minorEastAsia" w:hAnsiTheme="minorHAnsi" w:cstheme="minorBidi"/>
          <w:noProof/>
          <w:kern w:val="2"/>
          <w:lang w:eastAsia="en-US"/>
          <w14:ligatures w14:val="standardContextual"/>
        </w:rPr>
      </w:pPr>
      <w:hyperlink w:anchor="_Toc152432064" w:history="1">
        <w:r w:rsidR="003D718F" w:rsidRPr="00640C15">
          <w:rPr>
            <w:rStyle w:val="Hyperlink"/>
            <w:noProof/>
          </w:rPr>
          <w:t>2.15.</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UC015_Tìm Kiếm Nhân Viên</w:t>
        </w:r>
        <w:r w:rsidR="003D718F">
          <w:rPr>
            <w:noProof/>
            <w:webHidden/>
          </w:rPr>
          <w:tab/>
        </w:r>
        <w:r w:rsidR="003D718F">
          <w:rPr>
            <w:noProof/>
            <w:webHidden/>
          </w:rPr>
          <w:fldChar w:fldCharType="begin"/>
        </w:r>
        <w:r w:rsidR="003D718F">
          <w:rPr>
            <w:noProof/>
            <w:webHidden/>
          </w:rPr>
          <w:instrText xml:space="preserve"> PAGEREF _Toc152432064 \h </w:instrText>
        </w:r>
        <w:r w:rsidR="003D718F">
          <w:rPr>
            <w:noProof/>
            <w:webHidden/>
          </w:rPr>
        </w:r>
        <w:r w:rsidR="003D718F">
          <w:rPr>
            <w:noProof/>
            <w:webHidden/>
          </w:rPr>
          <w:fldChar w:fldCharType="separate"/>
        </w:r>
        <w:r w:rsidR="00B061CF">
          <w:rPr>
            <w:noProof/>
            <w:webHidden/>
          </w:rPr>
          <w:t>47</w:t>
        </w:r>
        <w:r w:rsidR="003D718F">
          <w:rPr>
            <w:noProof/>
            <w:webHidden/>
          </w:rPr>
          <w:fldChar w:fldCharType="end"/>
        </w:r>
      </w:hyperlink>
    </w:p>
    <w:p w14:paraId="6B9F67D9" w14:textId="585950B6"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65" w:history="1">
        <w:r w:rsidR="003D718F" w:rsidRPr="00640C15">
          <w:rPr>
            <w:rStyle w:val="Hyperlink"/>
            <w:noProof/>
          </w:rPr>
          <w:t>2.15.1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UC015</w:t>
        </w:r>
        <w:r w:rsidR="003D718F">
          <w:rPr>
            <w:noProof/>
            <w:webHidden/>
          </w:rPr>
          <w:tab/>
        </w:r>
        <w:r w:rsidR="003D718F">
          <w:rPr>
            <w:noProof/>
            <w:webHidden/>
          </w:rPr>
          <w:fldChar w:fldCharType="begin"/>
        </w:r>
        <w:r w:rsidR="003D718F">
          <w:rPr>
            <w:noProof/>
            <w:webHidden/>
          </w:rPr>
          <w:instrText xml:space="preserve"> PAGEREF _Toc152432065 \h </w:instrText>
        </w:r>
        <w:r w:rsidR="003D718F">
          <w:rPr>
            <w:noProof/>
            <w:webHidden/>
          </w:rPr>
        </w:r>
        <w:r w:rsidR="003D718F">
          <w:rPr>
            <w:noProof/>
            <w:webHidden/>
          </w:rPr>
          <w:fldChar w:fldCharType="separate"/>
        </w:r>
        <w:r w:rsidR="00B061CF">
          <w:rPr>
            <w:noProof/>
            <w:webHidden/>
          </w:rPr>
          <w:t>47</w:t>
        </w:r>
        <w:r w:rsidR="003D718F">
          <w:rPr>
            <w:noProof/>
            <w:webHidden/>
          </w:rPr>
          <w:fldChar w:fldCharType="end"/>
        </w:r>
      </w:hyperlink>
    </w:p>
    <w:p w14:paraId="5D5FD3C9" w14:textId="6E857988"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66" w:history="1">
        <w:r w:rsidR="003D718F" w:rsidRPr="00640C15">
          <w:rPr>
            <w:rStyle w:val="Hyperlink"/>
            <w:noProof/>
          </w:rPr>
          <w:t>2.15.2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_Toc152432066 \h </w:instrText>
        </w:r>
        <w:r w:rsidR="003D718F">
          <w:rPr>
            <w:noProof/>
            <w:webHidden/>
          </w:rPr>
        </w:r>
        <w:r w:rsidR="003D718F">
          <w:rPr>
            <w:noProof/>
            <w:webHidden/>
          </w:rPr>
          <w:fldChar w:fldCharType="separate"/>
        </w:r>
        <w:r w:rsidR="00B061CF">
          <w:rPr>
            <w:noProof/>
            <w:webHidden/>
          </w:rPr>
          <w:t>48</w:t>
        </w:r>
        <w:r w:rsidR="003D718F">
          <w:rPr>
            <w:noProof/>
            <w:webHidden/>
          </w:rPr>
          <w:fldChar w:fldCharType="end"/>
        </w:r>
      </w:hyperlink>
    </w:p>
    <w:p w14:paraId="404CABD9" w14:textId="00AF08BC" w:rsidR="003D718F" w:rsidRDefault="00000000">
      <w:pPr>
        <w:pStyle w:val="TOC2"/>
        <w:tabs>
          <w:tab w:val="left" w:pos="1100"/>
          <w:tab w:val="right" w:leader="dot" w:pos="10245"/>
        </w:tabs>
        <w:rPr>
          <w:rFonts w:asciiTheme="minorHAnsi" w:eastAsiaTheme="minorEastAsia" w:hAnsiTheme="minorHAnsi" w:cstheme="minorBidi"/>
          <w:noProof/>
          <w:kern w:val="2"/>
          <w:lang w:eastAsia="en-US"/>
          <w14:ligatures w14:val="standardContextual"/>
        </w:rPr>
      </w:pPr>
      <w:hyperlink w:anchor="_Toc152432067" w:history="1">
        <w:r w:rsidR="003D718F" w:rsidRPr="00640C15">
          <w:rPr>
            <w:rStyle w:val="Hyperlink"/>
            <w:noProof/>
          </w:rPr>
          <w:t>2.16.</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UC016_Cập Nhật Thông Tin Nhân Viên</w:t>
        </w:r>
        <w:r w:rsidR="003D718F">
          <w:rPr>
            <w:noProof/>
            <w:webHidden/>
          </w:rPr>
          <w:tab/>
        </w:r>
        <w:r w:rsidR="003D718F">
          <w:rPr>
            <w:noProof/>
            <w:webHidden/>
          </w:rPr>
          <w:fldChar w:fldCharType="begin"/>
        </w:r>
        <w:r w:rsidR="003D718F">
          <w:rPr>
            <w:noProof/>
            <w:webHidden/>
          </w:rPr>
          <w:instrText xml:space="preserve"> PAGEREF _Toc152432067 \h </w:instrText>
        </w:r>
        <w:r w:rsidR="003D718F">
          <w:rPr>
            <w:noProof/>
            <w:webHidden/>
          </w:rPr>
        </w:r>
        <w:r w:rsidR="003D718F">
          <w:rPr>
            <w:noProof/>
            <w:webHidden/>
          </w:rPr>
          <w:fldChar w:fldCharType="separate"/>
        </w:r>
        <w:r w:rsidR="00B061CF">
          <w:rPr>
            <w:noProof/>
            <w:webHidden/>
          </w:rPr>
          <w:t>49</w:t>
        </w:r>
        <w:r w:rsidR="003D718F">
          <w:rPr>
            <w:noProof/>
            <w:webHidden/>
          </w:rPr>
          <w:fldChar w:fldCharType="end"/>
        </w:r>
      </w:hyperlink>
    </w:p>
    <w:p w14:paraId="586977E7" w14:textId="468C506B"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68" w:history="1">
        <w:r w:rsidR="003D718F" w:rsidRPr="00640C15">
          <w:rPr>
            <w:rStyle w:val="Hyperlink"/>
            <w:noProof/>
          </w:rPr>
          <w:t>2.16.1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UC016</w:t>
        </w:r>
        <w:r w:rsidR="003D718F">
          <w:rPr>
            <w:noProof/>
            <w:webHidden/>
          </w:rPr>
          <w:tab/>
        </w:r>
        <w:r w:rsidR="003D718F">
          <w:rPr>
            <w:noProof/>
            <w:webHidden/>
          </w:rPr>
          <w:fldChar w:fldCharType="begin"/>
        </w:r>
        <w:r w:rsidR="003D718F">
          <w:rPr>
            <w:noProof/>
            <w:webHidden/>
          </w:rPr>
          <w:instrText xml:space="preserve"> PAGEREF _Toc152432068 \h </w:instrText>
        </w:r>
        <w:r w:rsidR="003D718F">
          <w:rPr>
            <w:noProof/>
            <w:webHidden/>
          </w:rPr>
        </w:r>
        <w:r w:rsidR="003D718F">
          <w:rPr>
            <w:noProof/>
            <w:webHidden/>
          </w:rPr>
          <w:fldChar w:fldCharType="separate"/>
        </w:r>
        <w:r w:rsidR="00B061CF">
          <w:rPr>
            <w:noProof/>
            <w:webHidden/>
          </w:rPr>
          <w:t>49</w:t>
        </w:r>
        <w:r w:rsidR="003D718F">
          <w:rPr>
            <w:noProof/>
            <w:webHidden/>
          </w:rPr>
          <w:fldChar w:fldCharType="end"/>
        </w:r>
      </w:hyperlink>
    </w:p>
    <w:p w14:paraId="6129AB1D" w14:textId="6A923498"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69" w:history="1">
        <w:r w:rsidR="003D718F" w:rsidRPr="00640C15">
          <w:rPr>
            <w:rStyle w:val="Hyperlink"/>
            <w:noProof/>
          </w:rPr>
          <w:t>2.16.2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_Toc152432069 \h </w:instrText>
        </w:r>
        <w:r w:rsidR="003D718F">
          <w:rPr>
            <w:noProof/>
            <w:webHidden/>
          </w:rPr>
        </w:r>
        <w:r w:rsidR="003D718F">
          <w:rPr>
            <w:noProof/>
            <w:webHidden/>
          </w:rPr>
          <w:fldChar w:fldCharType="separate"/>
        </w:r>
        <w:r w:rsidR="00B061CF">
          <w:rPr>
            <w:noProof/>
            <w:webHidden/>
          </w:rPr>
          <w:t>50</w:t>
        </w:r>
        <w:r w:rsidR="003D718F">
          <w:rPr>
            <w:noProof/>
            <w:webHidden/>
          </w:rPr>
          <w:fldChar w:fldCharType="end"/>
        </w:r>
      </w:hyperlink>
    </w:p>
    <w:p w14:paraId="16965B58" w14:textId="30031DD7" w:rsidR="003D718F" w:rsidRDefault="00000000">
      <w:pPr>
        <w:pStyle w:val="TOC2"/>
        <w:tabs>
          <w:tab w:val="left" w:pos="1100"/>
          <w:tab w:val="right" w:leader="dot" w:pos="10245"/>
        </w:tabs>
        <w:rPr>
          <w:rFonts w:asciiTheme="minorHAnsi" w:eastAsiaTheme="minorEastAsia" w:hAnsiTheme="minorHAnsi" w:cstheme="minorBidi"/>
          <w:noProof/>
          <w:kern w:val="2"/>
          <w:lang w:eastAsia="en-US"/>
          <w14:ligatures w14:val="standardContextual"/>
        </w:rPr>
      </w:pPr>
      <w:hyperlink w:anchor="_Toc152432070" w:history="1">
        <w:r w:rsidR="003D718F" w:rsidRPr="00640C15">
          <w:rPr>
            <w:rStyle w:val="Hyperlink"/>
            <w:noProof/>
          </w:rPr>
          <w:t>2.17.</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UC017_Thêm Nhà Cung Cấp</w:t>
        </w:r>
        <w:r w:rsidR="003D718F">
          <w:rPr>
            <w:noProof/>
            <w:webHidden/>
          </w:rPr>
          <w:tab/>
        </w:r>
        <w:r w:rsidR="003D718F">
          <w:rPr>
            <w:noProof/>
            <w:webHidden/>
          </w:rPr>
          <w:fldChar w:fldCharType="begin"/>
        </w:r>
        <w:r w:rsidR="003D718F">
          <w:rPr>
            <w:noProof/>
            <w:webHidden/>
          </w:rPr>
          <w:instrText xml:space="preserve"> PAGEREF _Toc152432070 \h </w:instrText>
        </w:r>
        <w:r w:rsidR="003D718F">
          <w:rPr>
            <w:noProof/>
            <w:webHidden/>
          </w:rPr>
        </w:r>
        <w:r w:rsidR="003D718F">
          <w:rPr>
            <w:noProof/>
            <w:webHidden/>
          </w:rPr>
          <w:fldChar w:fldCharType="separate"/>
        </w:r>
        <w:r w:rsidR="00B061CF">
          <w:rPr>
            <w:noProof/>
            <w:webHidden/>
          </w:rPr>
          <w:t>51</w:t>
        </w:r>
        <w:r w:rsidR="003D718F">
          <w:rPr>
            <w:noProof/>
            <w:webHidden/>
          </w:rPr>
          <w:fldChar w:fldCharType="end"/>
        </w:r>
      </w:hyperlink>
    </w:p>
    <w:p w14:paraId="213AF059" w14:textId="48BDF7F4"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71" w:history="1">
        <w:r w:rsidR="003D718F" w:rsidRPr="00640C15">
          <w:rPr>
            <w:rStyle w:val="Hyperlink"/>
            <w:noProof/>
          </w:rPr>
          <w:t>2.17.1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UC017</w:t>
        </w:r>
        <w:r w:rsidR="003D718F">
          <w:rPr>
            <w:noProof/>
            <w:webHidden/>
          </w:rPr>
          <w:tab/>
        </w:r>
        <w:r w:rsidR="003D718F">
          <w:rPr>
            <w:noProof/>
            <w:webHidden/>
          </w:rPr>
          <w:fldChar w:fldCharType="begin"/>
        </w:r>
        <w:r w:rsidR="003D718F">
          <w:rPr>
            <w:noProof/>
            <w:webHidden/>
          </w:rPr>
          <w:instrText xml:space="preserve"> PAGEREF _Toc152432071 \h </w:instrText>
        </w:r>
        <w:r w:rsidR="003D718F">
          <w:rPr>
            <w:noProof/>
            <w:webHidden/>
          </w:rPr>
        </w:r>
        <w:r w:rsidR="003D718F">
          <w:rPr>
            <w:noProof/>
            <w:webHidden/>
          </w:rPr>
          <w:fldChar w:fldCharType="separate"/>
        </w:r>
        <w:r w:rsidR="00B061CF">
          <w:rPr>
            <w:noProof/>
            <w:webHidden/>
          </w:rPr>
          <w:t>51</w:t>
        </w:r>
        <w:r w:rsidR="003D718F">
          <w:rPr>
            <w:noProof/>
            <w:webHidden/>
          </w:rPr>
          <w:fldChar w:fldCharType="end"/>
        </w:r>
      </w:hyperlink>
    </w:p>
    <w:p w14:paraId="6D2354B4" w14:textId="78423D7E"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72" w:history="1">
        <w:r w:rsidR="003D718F" w:rsidRPr="00640C15">
          <w:rPr>
            <w:rStyle w:val="Hyperlink"/>
            <w:noProof/>
          </w:rPr>
          <w:t>2.17.2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_Toc152432072 \h </w:instrText>
        </w:r>
        <w:r w:rsidR="003D718F">
          <w:rPr>
            <w:noProof/>
            <w:webHidden/>
          </w:rPr>
        </w:r>
        <w:r w:rsidR="003D718F">
          <w:rPr>
            <w:noProof/>
            <w:webHidden/>
          </w:rPr>
          <w:fldChar w:fldCharType="separate"/>
        </w:r>
        <w:r w:rsidR="00B061CF">
          <w:rPr>
            <w:noProof/>
            <w:webHidden/>
          </w:rPr>
          <w:t>53</w:t>
        </w:r>
        <w:r w:rsidR="003D718F">
          <w:rPr>
            <w:noProof/>
            <w:webHidden/>
          </w:rPr>
          <w:fldChar w:fldCharType="end"/>
        </w:r>
      </w:hyperlink>
    </w:p>
    <w:p w14:paraId="7F757D71" w14:textId="05A85C79" w:rsidR="003D718F" w:rsidRDefault="00000000">
      <w:pPr>
        <w:pStyle w:val="TOC2"/>
        <w:tabs>
          <w:tab w:val="left" w:pos="1100"/>
          <w:tab w:val="right" w:leader="dot" w:pos="10245"/>
        </w:tabs>
        <w:rPr>
          <w:rFonts w:asciiTheme="minorHAnsi" w:eastAsiaTheme="minorEastAsia" w:hAnsiTheme="minorHAnsi" w:cstheme="minorBidi"/>
          <w:noProof/>
          <w:kern w:val="2"/>
          <w:lang w:eastAsia="en-US"/>
          <w14:ligatures w14:val="standardContextual"/>
        </w:rPr>
      </w:pPr>
      <w:hyperlink w:anchor="_Toc152432073" w:history="1">
        <w:r w:rsidR="003D718F" w:rsidRPr="00640C15">
          <w:rPr>
            <w:rStyle w:val="Hyperlink"/>
            <w:noProof/>
          </w:rPr>
          <w:t>2.18.</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UC018_Tìm Nhà Cung Cấp</w:t>
        </w:r>
        <w:r w:rsidR="003D718F">
          <w:rPr>
            <w:noProof/>
            <w:webHidden/>
          </w:rPr>
          <w:tab/>
        </w:r>
        <w:r w:rsidR="003D718F">
          <w:rPr>
            <w:noProof/>
            <w:webHidden/>
          </w:rPr>
          <w:fldChar w:fldCharType="begin"/>
        </w:r>
        <w:r w:rsidR="003D718F">
          <w:rPr>
            <w:noProof/>
            <w:webHidden/>
          </w:rPr>
          <w:instrText xml:space="preserve"> PAGEREF _Toc152432073 \h </w:instrText>
        </w:r>
        <w:r w:rsidR="003D718F">
          <w:rPr>
            <w:noProof/>
            <w:webHidden/>
          </w:rPr>
        </w:r>
        <w:r w:rsidR="003D718F">
          <w:rPr>
            <w:noProof/>
            <w:webHidden/>
          </w:rPr>
          <w:fldChar w:fldCharType="separate"/>
        </w:r>
        <w:r w:rsidR="00B061CF">
          <w:rPr>
            <w:noProof/>
            <w:webHidden/>
          </w:rPr>
          <w:t>54</w:t>
        </w:r>
        <w:r w:rsidR="003D718F">
          <w:rPr>
            <w:noProof/>
            <w:webHidden/>
          </w:rPr>
          <w:fldChar w:fldCharType="end"/>
        </w:r>
      </w:hyperlink>
    </w:p>
    <w:p w14:paraId="595A4239" w14:textId="6995364C"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74" w:history="1">
        <w:r w:rsidR="003D718F" w:rsidRPr="00640C15">
          <w:rPr>
            <w:rStyle w:val="Hyperlink"/>
            <w:noProof/>
          </w:rPr>
          <w:t>2.18.1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UC018</w:t>
        </w:r>
        <w:r w:rsidR="003D718F">
          <w:rPr>
            <w:noProof/>
            <w:webHidden/>
          </w:rPr>
          <w:tab/>
        </w:r>
        <w:r w:rsidR="003D718F">
          <w:rPr>
            <w:noProof/>
            <w:webHidden/>
          </w:rPr>
          <w:fldChar w:fldCharType="begin"/>
        </w:r>
        <w:r w:rsidR="003D718F">
          <w:rPr>
            <w:noProof/>
            <w:webHidden/>
          </w:rPr>
          <w:instrText xml:space="preserve"> PAGEREF _Toc152432074 \h </w:instrText>
        </w:r>
        <w:r w:rsidR="003D718F">
          <w:rPr>
            <w:noProof/>
            <w:webHidden/>
          </w:rPr>
        </w:r>
        <w:r w:rsidR="003D718F">
          <w:rPr>
            <w:noProof/>
            <w:webHidden/>
          </w:rPr>
          <w:fldChar w:fldCharType="separate"/>
        </w:r>
        <w:r w:rsidR="00B061CF">
          <w:rPr>
            <w:noProof/>
            <w:webHidden/>
          </w:rPr>
          <w:t>54</w:t>
        </w:r>
        <w:r w:rsidR="003D718F">
          <w:rPr>
            <w:noProof/>
            <w:webHidden/>
          </w:rPr>
          <w:fldChar w:fldCharType="end"/>
        </w:r>
      </w:hyperlink>
    </w:p>
    <w:p w14:paraId="76AB6D61" w14:textId="67416274"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75" w:history="1">
        <w:r w:rsidR="003D718F" w:rsidRPr="00640C15">
          <w:rPr>
            <w:rStyle w:val="Hyperlink"/>
            <w:noProof/>
          </w:rPr>
          <w:t>2.18.2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_Toc152432075 \h </w:instrText>
        </w:r>
        <w:r w:rsidR="003D718F">
          <w:rPr>
            <w:noProof/>
            <w:webHidden/>
          </w:rPr>
        </w:r>
        <w:r w:rsidR="003D718F">
          <w:rPr>
            <w:noProof/>
            <w:webHidden/>
          </w:rPr>
          <w:fldChar w:fldCharType="separate"/>
        </w:r>
        <w:r w:rsidR="00B061CF">
          <w:rPr>
            <w:noProof/>
            <w:webHidden/>
          </w:rPr>
          <w:t>55</w:t>
        </w:r>
        <w:r w:rsidR="003D718F">
          <w:rPr>
            <w:noProof/>
            <w:webHidden/>
          </w:rPr>
          <w:fldChar w:fldCharType="end"/>
        </w:r>
      </w:hyperlink>
    </w:p>
    <w:p w14:paraId="299018ED" w14:textId="69E7559A" w:rsidR="003D718F" w:rsidRDefault="00000000">
      <w:pPr>
        <w:pStyle w:val="TOC2"/>
        <w:tabs>
          <w:tab w:val="left" w:pos="1100"/>
          <w:tab w:val="right" w:leader="dot" w:pos="10245"/>
        </w:tabs>
        <w:rPr>
          <w:rFonts w:asciiTheme="minorHAnsi" w:eastAsiaTheme="minorEastAsia" w:hAnsiTheme="minorHAnsi" w:cstheme="minorBidi"/>
          <w:noProof/>
          <w:kern w:val="2"/>
          <w:lang w:eastAsia="en-US"/>
          <w14:ligatures w14:val="standardContextual"/>
        </w:rPr>
      </w:pPr>
      <w:hyperlink w:anchor="_Toc152432076" w:history="1">
        <w:r w:rsidR="003D718F" w:rsidRPr="00640C15">
          <w:rPr>
            <w:rStyle w:val="Hyperlink"/>
            <w:noProof/>
          </w:rPr>
          <w:t>2.19.</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UC019_Xem Nhà Cung Cấp</w:t>
        </w:r>
        <w:r w:rsidR="003D718F">
          <w:rPr>
            <w:noProof/>
            <w:webHidden/>
          </w:rPr>
          <w:tab/>
        </w:r>
        <w:r w:rsidR="003D718F">
          <w:rPr>
            <w:noProof/>
            <w:webHidden/>
          </w:rPr>
          <w:fldChar w:fldCharType="begin"/>
        </w:r>
        <w:r w:rsidR="003D718F">
          <w:rPr>
            <w:noProof/>
            <w:webHidden/>
          </w:rPr>
          <w:instrText xml:space="preserve"> PAGEREF _Toc152432076 \h </w:instrText>
        </w:r>
        <w:r w:rsidR="003D718F">
          <w:rPr>
            <w:noProof/>
            <w:webHidden/>
          </w:rPr>
        </w:r>
        <w:r w:rsidR="003D718F">
          <w:rPr>
            <w:noProof/>
            <w:webHidden/>
          </w:rPr>
          <w:fldChar w:fldCharType="separate"/>
        </w:r>
        <w:r w:rsidR="00B061CF">
          <w:rPr>
            <w:noProof/>
            <w:webHidden/>
          </w:rPr>
          <w:t>56</w:t>
        </w:r>
        <w:r w:rsidR="003D718F">
          <w:rPr>
            <w:noProof/>
            <w:webHidden/>
          </w:rPr>
          <w:fldChar w:fldCharType="end"/>
        </w:r>
      </w:hyperlink>
    </w:p>
    <w:p w14:paraId="18190B26" w14:textId="28D41AAA"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77" w:history="1">
        <w:r w:rsidR="003D718F" w:rsidRPr="00640C15">
          <w:rPr>
            <w:rStyle w:val="Hyperlink"/>
            <w:noProof/>
          </w:rPr>
          <w:t>2.19.1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UC019</w:t>
        </w:r>
        <w:r w:rsidR="003D718F">
          <w:rPr>
            <w:noProof/>
            <w:webHidden/>
          </w:rPr>
          <w:tab/>
        </w:r>
        <w:r w:rsidR="003D718F">
          <w:rPr>
            <w:noProof/>
            <w:webHidden/>
          </w:rPr>
          <w:fldChar w:fldCharType="begin"/>
        </w:r>
        <w:r w:rsidR="003D718F">
          <w:rPr>
            <w:noProof/>
            <w:webHidden/>
          </w:rPr>
          <w:instrText xml:space="preserve"> PAGEREF _Toc152432077 \h </w:instrText>
        </w:r>
        <w:r w:rsidR="003D718F">
          <w:rPr>
            <w:noProof/>
            <w:webHidden/>
          </w:rPr>
        </w:r>
        <w:r w:rsidR="003D718F">
          <w:rPr>
            <w:noProof/>
            <w:webHidden/>
          </w:rPr>
          <w:fldChar w:fldCharType="separate"/>
        </w:r>
        <w:r w:rsidR="00B061CF">
          <w:rPr>
            <w:noProof/>
            <w:webHidden/>
          </w:rPr>
          <w:t>56</w:t>
        </w:r>
        <w:r w:rsidR="003D718F">
          <w:rPr>
            <w:noProof/>
            <w:webHidden/>
          </w:rPr>
          <w:fldChar w:fldCharType="end"/>
        </w:r>
      </w:hyperlink>
    </w:p>
    <w:p w14:paraId="13CD7C7C" w14:textId="341C5041"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78" w:history="1">
        <w:r w:rsidR="003D718F" w:rsidRPr="00640C15">
          <w:rPr>
            <w:rStyle w:val="Hyperlink"/>
            <w:noProof/>
          </w:rPr>
          <w:t>2.19.2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_Toc152432078 \h </w:instrText>
        </w:r>
        <w:r w:rsidR="003D718F">
          <w:rPr>
            <w:noProof/>
            <w:webHidden/>
          </w:rPr>
        </w:r>
        <w:r w:rsidR="003D718F">
          <w:rPr>
            <w:noProof/>
            <w:webHidden/>
          </w:rPr>
          <w:fldChar w:fldCharType="separate"/>
        </w:r>
        <w:r w:rsidR="00B061CF">
          <w:rPr>
            <w:noProof/>
            <w:webHidden/>
          </w:rPr>
          <w:t>57</w:t>
        </w:r>
        <w:r w:rsidR="003D718F">
          <w:rPr>
            <w:noProof/>
            <w:webHidden/>
          </w:rPr>
          <w:fldChar w:fldCharType="end"/>
        </w:r>
      </w:hyperlink>
    </w:p>
    <w:p w14:paraId="4D2D660E" w14:textId="4DFC5F54" w:rsidR="003D718F" w:rsidRDefault="00000000">
      <w:pPr>
        <w:pStyle w:val="TOC2"/>
        <w:tabs>
          <w:tab w:val="left" w:pos="1100"/>
          <w:tab w:val="right" w:leader="dot" w:pos="10245"/>
        </w:tabs>
        <w:rPr>
          <w:rFonts w:asciiTheme="minorHAnsi" w:eastAsiaTheme="minorEastAsia" w:hAnsiTheme="minorHAnsi" w:cstheme="minorBidi"/>
          <w:noProof/>
          <w:kern w:val="2"/>
          <w:lang w:eastAsia="en-US"/>
          <w14:ligatures w14:val="standardContextual"/>
        </w:rPr>
      </w:pPr>
      <w:hyperlink w:anchor="_Toc152432079" w:history="1">
        <w:r w:rsidR="003D718F" w:rsidRPr="00640C15">
          <w:rPr>
            <w:rStyle w:val="Hyperlink"/>
            <w:noProof/>
          </w:rPr>
          <w:t>2.20.</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UC020_Cập Nhật Nhà Cung Cấp</w:t>
        </w:r>
        <w:r w:rsidR="003D718F">
          <w:rPr>
            <w:noProof/>
            <w:webHidden/>
          </w:rPr>
          <w:tab/>
        </w:r>
        <w:r w:rsidR="003D718F">
          <w:rPr>
            <w:noProof/>
            <w:webHidden/>
          </w:rPr>
          <w:fldChar w:fldCharType="begin"/>
        </w:r>
        <w:r w:rsidR="003D718F">
          <w:rPr>
            <w:noProof/>
            <w:webHidden/>
          </w:rPr>
          <w:instrText xml:space="preserve"> PAGEREF _Toc152432079 \h </w:instrText>
        </w:r>
        <w:r w:rsidR="003D718F">
          <w:rPr>
            <w:noProof/>
            <w:webHidden/>
          </w:rPr>
        </w:r>
        <w:r w:rsidR="003D718F">
          <w:rPr>
            <w:noProof/>
            <w:webHidden/>
          </w:rPr>
          <w:fldChar w:fldCharType="separate"/>
        </w:r>
        <w:r w:rsidR="00B061CF">
          <w:rPr>
            <w:noProof/>
            <w:webHidden/>
          </w:rPr>
          <w:t>58</w:t>
        </w:r>
        <w:r w:rsidR="003D718F">
          <w:rPr>
            <w:noProof/>
            <w:webHidden/>
          </w:rPr>
          <w:fldChar w:fldCharType="end"/>
        </w:r>
      </w:hyperlink>
    </w:p>
    <w:p w14:paraId="61B10C16" w14:textId="2AA8E00E"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80" w:history="1">
        <w:r w:rsidR="003D718F" w:rsidRPr="00640C15">
          <w:rPr>
            <w:rStyle w:val="Hyperlink"/>
            <w:noProof/>
          </w:rPr>
          <w:t>2.20.1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UC020</w:t>
        </w:r>
        <w:r w:rsidR="003D718F">
          <w:rPr>
            <w:noProof/>
            <w:webHidden/>
          </w:rPr>
          <w:tab/>
        </w:r>
        <w:r w:rsidR="003D718F">
          <w:rPr>
            <w:noProof/>
            <w:webHidden/>
          </w:rPr>
          <w:fldChar w:fldCharType="begin"/>
        </w:r>
        <w:r w:rsidR="003D718F">
          <w:rPr>
            <w:noProof/>
            <w:webHidden/>
          </w:rPr>
          <w:instrText xml:space="preserve"> PAGEREF _Toc152432080 \h </w:instrText>
        </w:r>
        <w:r w:rsidR="003D718F">
          <w:rPr>
            <w:noProof/>
            <w:webHidden/>
          </w:rPr>
        </w:r>
        <w:r w:rsidR="003D718F">
          <w:rPr>
            <w:noProof/>
            <w:webHidden/>
          </w:rPr>
          <w:fldChar w:fldCharType="separate"/>
        </w:r>
        <w:r w:rsidR="00B061CF">
          <w:rPr>
            <w:noProof/>
            <w:webHidden/>
          </w:rPr>
          <w:t>58</w:t>
        </w:r>
        <w:r w:rsidR="003D718F">
          <w:rPr>
            <w:noProof/>
            <w:webHidden/>
          </w:rPr>
          <w:fldChar w:fldCharType="end"/>
        </w:r>
      </w:hyperlink>
    </w:p>
    <w:p w14:paraId="6029A280" w14:textId="73821FC4"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81" w:history="1">
        <w:r w:rsidR="003D718F" w:rsidRPr="00640C15">
          <w:rPr>
            <w:rStyle w:val="Hyperlink"/>
            <w:noProof/>
          </w:rPr>
          <w:t>2.20.2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_Toc152432081 \h </w:instrText>
        </w:r>
        <w:r w:rsidR="003D718F">
          <w:rPr>
            <w:noProof/>
            <w:webHidden/>
          </w:rPr>
        </w:r>
        <w:r w:rsidR="003D718F">
          <w:rPr>
            <w:noProof/>
            <w:webHidden/>
          </w:rPr>
          <w:fldChar w:fldCharType="separate"/>
        </w:r>
        <w:r w:rsidR="00B061CF">
          <w:rPr>
            <w:noProof/>
            <w:webHidden/>
          </w:rPr>
          <w:t>59</w:t>
        </w:r>
        <w:r w:rsidR="003D718F">
          <w:rPr>
            <w:noProof/>
            <w:webHidden/>
          </w:rPr>
          <w:fldChar w:fldCharType="end"/>
        </w:r>
      </w:hyperlink>
    </w:p>
    <w:p w14:paraId="384BE1AA" w14:textId="2697024E" w:rsidR="003D718F" w:rsidRDefault="00000000">
      <w:pPr>
        <w:pStyle w:val="TOC2"/>
        <w:tabs>
          <w:tab w:val="left" w:pos="1100"/>
          <w:tab w:val="right" w:leader="dot" w:pos="10245"/>
        </w:tabs>
        <w:rPr>
          <w:rFonts w:asciiTheme="minorHAnsi" w:eastAsiaTheme="minorEastAsia" w:hAnsiTheme="minorHAnsi" w:cstheme="minorBidi"/>
          <w:noProof/>
          <w:kern w:val="2"/>
          <w:lang w:eastAsia="en-US"/>
          <w14:ligatures w14:val="standardContextual"/>
        </w:rPr>
      </w:pPr>
      <w:hyperlink w:anchor="_Toc152432082" w:history="1">
        <w:r w:rsidR="003D718F" w:rsidRPr="00640C15">
          <w:rPr>
            <w:rStyle w:val="Hyperlink"/>
            <w:noProof/>
          </w:rPr>
          <w:t>2.21.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UC021_Thống Kê Quần Áo</w:t>
        </w:r>
        <w:r w:rsidR="003D718F">
          <w:rPr>
            <w:noProof/>
            <w:webHidden/>
          </w:rPr>
          <w:tab/>
        </w:r>
        <w:r w:rsidR="003D718F">
          <w:rPr>
            <w:noProof/>
            <w:webHidden/>
          </w:rPr>
          <w:fldChar w:fldCharType="begin"/>
        </w:r>
        <w:r w:rsidR="003D718F">
          <w:rPr>
            <w:noProof/>
            <w:webHidden/>
          </w:rPr>
          <w:instrText xml:space="preserve"> PAGEREF _Toc152432082 \h </w:instrText>
        </w:r>
        <w:r w:rsidR="003D718F">
          <w:rPr>
            <w:noProof/>
            <w:webHidden/>
          </w:rPr>
        </w:r>
        <w:r w:rsidR="003D718F">
          <w:rPr>
            <w:noProof/>
            <w:webHidden/>
          </w:rPr>
          <w:fldChar w:fldCharType="separate"/>
        </w:r>
        <w:r w:rsidR="00B061CF">
          <w:rPr>
            <w:noProof/>
            <w:webHidden/>
          </w:rPr>
          <w:t>60</w:t>
        </w:r>
        <w:r w:rsidR="003D718F">
          <w:rPr>
            <w:noProof/>
            <w:webHidden/>
          </w:rPr>
          <w:fldChar w:fldCharType="end"/>
        </w:r>
      </w:hyperlink>
    </w:p>
    <w:p w14:paraId="521D1671" w14:textId="5D73304E"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83" w:history="1">
        <w:r w:rsidR="003D718F" w:rsidRPr="00640C15">
          <w:rPr>
            <w:rStyle w:val="Hyperlink"/>
            <w:noProof/>
          </w:rPr>
          <w:t>2.21.1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UC021</w:t>
        </w:r>
        <w:r w:rsidR="003D718F">
          <w:rPr>
            <w:noProof/>
            <w:webHidden/>
          </w:rPr>
          <w:tab/>
        </w:r>
        <w:r w:rsidR="003D718F">
          <w:rPr>
            <w:noProof/>
            <w:webHidden/>
          </w:rPr>
          <w:fldChar w:fldCharType="begin"/>
        </w:r>
        <w:r w:rsidR="003D718F">
          <w:rPr>
            <w:noProof/>
            <w:webHidden/>
          </w:rPr>
          <w:instrText xml:space="preserve"> PAGEREF _Toc152432083 \h </w:instrText>
        </w:r>
        <w:r w:rsidR="003D718F">
          <w:rPr>
            <w:noProof/>
            <w:webHidden/>
          </w:rPr>
        </w:r>
        <w:r w:rsidR="003D718F">
          <w:rPr>
            <w:noProof/>
            <w:webHidden/>
          </w:rPr>
          <w:fldChar w:fldCharType="separate"/>
        </w:r>
        <w:r w:rsidR="00B061CF">
          <w:rPr>
            <w:noProof/>
            <w:webHidden/>
          </w:rPr>
          <w:t>60</w:t>
        </w:r>
        <w:r w:rsidR="003D718F">
          <w:rPr>
            <w:noProof/>
            <w:webHidden/>
          </w:rPr>
          <w:fldChar w:fldCharType="end"/>
        </w:r>
      </w:hyperlink>
    </w:p>
    <w:p w14:paraId="40F2C52B" w14:textId="5276F537"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84" w:history="1">
        <w:r w:rsidR="003D718F" w:rsidRPr="00640C15">
          <w:rPr>
            <w:rStyle w:val="Hyperlink"/>
            <w:noProof/>
          </w:rPr>
          <w:t>2.21.2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_Toc152432084 \h </w:instrText>
        </w:r>
        <w:r w:rsidR="003D718F">
          <w:rPr>
            <w:noProof/>
            <w:webHidden/>
          </w:rPr>
        </w:r>
        <w:r w:rsidR="003D718F">
          <w:rPr>
            <w:noProof/>
            <w:webHidden/>
          </w:rPr>
          <w:fldChar w:fldCharType="separate"/>
        </w:r>
        <w:r w:rsidR="00B061CF">
          <w:rPr>
            <w:noProof/>
            <w:webHidden/>
          </w:rPr>
          <w:t>62</w:t>
        </w:r>
        <w:r w:rsidR="003D718F">
          <w:rPr>
            <w:noProof/>
            <w:webHidden/>
          </w:rPr>
          <w:fldChar w:fldCharType="end"/>
        </w:r>
      </w:hyperlink>
    </w:p>
    <w:p w14:paraId="3C82CD7A" w14:textId="728F4A8D" w:rsidR="003D718F" w:rsidRDefault="00000000">
      <w:pPr>
        <w:pStyle w:val="TOC2"/>
        <w:tabs>
          <w:tab w:val="left" w:pos="1100"/>
          <w:tab w:val="right" w:leader="dot" w:pos="10245"/>
        </w:tabs>
        <w:rPr>
          <w:rFonts w:asciiTheme="minorHAnsi" w:eastAsiaTheme="minorEastAsia" w:hAnsiTheme="minorHAnsi" w:cstheme="minorBidi"/>
          <w:noProof/>
          <w:kern w:val="2"/>
          <w:lang w:eastAsia="en-US"/>
          <w14:ligatures w14:val="standardContextual"/>
        </w:rPr>
      </w:pPr>
      <w:hyperlink w:anchor="_Toc152432085" w:history="1">
        <w:r w:rsidR="003D718F" w:rsidRPr="00640C15">
          <w:rPr>
            <w:rStyle w:val="Hyperlink"/>
            <w:noProof/>
          </w:rPr>
          <w:t>2.22.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UC022_Thống Kê Doanh Thu</w:t>
        </w:r>
        <w:r w:rsidR="003D718F">
          <w:rPr>
            <w:noProof/>
            <w:webHidden/>
          </w:rPr>
          <w:tab/>
        </w:r>
        <w:r w:rsidR="003D718F">
          <w:rPr>
            <w:noProof/>
            <w:webHidden/>
          </w:rPr>
          <w:fldChar w:fldCharType="begin"/>
        </w:r>
        <w:r w:rsidR="003D718F">
          <w:rPr>
            <w:noProof/>
            <w:webHidden/>
          </w:rPr>
          <w:instrText xml:space="preserve"> PAGEREF _Toc152432085 \h </w:instrText>
        </w:r>
        <w:r w:rsidR="003D718F">
          <w:rPr>
            <w:noProof/>
            <w:webHidden/>
          </w:rPr>
        </w:r>
        <w:r w:rsidR="003D718F">
          <w:rPr>
            <w:noProof/>
            <w:webHidden/>
          </w:rPr>
          <w:fldChar w:fldCharType="separate"/>
        </w:r>
        <w:r w:rsidR="00B061CF">
          <w:rPr>
            <w:noProof/>
            <w:webHidden/>
          </w:rPr>
          <w:t>63</w:t>
        </w:r>
        <w:r w:rsidR="003D718F">
          <w:rPr>
            <w:noProof/>
            <w:webHidden/>
          </w:rPr>
          <w:fldChar w:fldCharType="end"/>
        </w:r>
      </w:hyperlink>
    </w:p>
    <w:p w14:paraId="01118669" w14:textId="76EE7C8D"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86" w:history="1">
        <w:r w:rsidR="003D718F" w:rsidRPr="00640C15">
          <w:rPr>
            <w:rStyle w:val="Hyperlink"/>
            <w:noProof/>
          </w:rPr>
          <w:t>2.22.1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UC022</w:t>
        </w:r>
        <w:r w:rsidR="003D718F">
          <w:rPr>
            <w:noProof/>
            <w:webHidden/>
          </w:rPr>
          <w:tab/>
        </w:r>
        <w:r w:rsidR="003D718F">
          <w:rPr>
            <w:noProof/>
            <w:webHidden/>
          </w:rPr>
          <w:fldChar w:fldCharType="begin"/>
        </w:r>
        <w:r w:rsidR="003D718F">
          <w:rPr>
            <w:noProof/>
            <w:webHidden/>
          </w:rPr>
          <w:instrText xml:space="preserve"> PAGEREF _Toc152432086 \h </w:instrText>
        </w:r>
        <w:r w:rsidR="003D718F">
          <w:rPr>
            <w:noProof/>
            <w:webHidden/>
          </w:rPr>
        </w:r>
        <w:r w:rsidR="003D718F">
          <w:rPr>
            <w:noProof/>
            <w:webHidden/>
          </w:rPr>
          <w:fldChar w:fldCharType="separate"/>
        </w:r>
        <w:r w:rsidR="00B061CF">
          <w:rPr>
            <w:noProof/>
            <w:webHidden/>
          </w:rPr>
          <w:t>63</w:t>
        </w:r>
        <w:r w:rsidR="003D718F">
          <w:rPr>
            <w:noProof/>
            <w:webHidden/>
          </w:rPr>
          <w:fldChar w:fldCharType="end"/>
        </w:r>
      </w:hyperlink>
    </w:p>
    <w:p w14:paraId="185E0964" w14:textId="7AA82935"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87" w:history="1">
        <w:r w:rsidR="003D718F" w:rsidRPr="00640C15">
          <w:rPr>
            <w:rStyle w:val="Hyperlink"/>
            <w:noProof/>
          </w:rPr>
          <w:t>2.22.2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_Toc152432087 \h </w:instrText>
        </w:r>
        <w:r w:rsidR="003D718F">
          <w:rPr>
            <w:noProof/>
            <w:webHidden/>
          </w:rPr>
        </w:r>
        <w:r w:rsidR="003D718F">
          <w:rPr>
            <w:noProof/>
            <w:webHidden/>
          </w:rPr>
          <w:fldChar w:fldCharType="separate"/>
        </w:r>
        <w:r w:rsidR="00B061CF">
          <w:rPr>
            <w:noProof/>
            <w:webHidden/>
          </w:rPr>
          <w:t>64</w:t>
        </w:r>
        <w:r w:rsidR="003D718F">
          <w:rPr>
            <w:noProof/>
            <w:webHidden/>
          </w:rPr>
          <w:fldChar w:fldCharType="end"/>
        </w:r>
      </w:hyperlink>
    </w:p>
    <w:p w14:paraId="6A9B115A" w14:textId="1976B0B3" w:rsidR="003D718F" w:rsidRDefault="00000000">
      <w:pPr>
        <w:pStyle w:val="TOC2"/>
        <w:tabs>
          <w:tab w:val="left" w:pos="1100"/>
          <w:tab w:val="right" w:leader="dot" w:pos="10245"/>
        </w:tabs>
        <w:rPr>
          <w:rFonts w:asciiTheme="minorHAnsi" w:eastAsiaTheme="minorEastAsia" w:hAnsiTheme="minorHAnsi" w:cstheme="minorBidi"/>
          <w:noProof/>
          <w:kern w:val="2"/>
          <w:lang w:eastAsia="en-US"/>
          <w14:ligatures w14:val="standardContextual"/>
        </w:rPr>
      </w:pPr>
      <w:hyperlink w:anchor="_Toc152432088" w:history="1">
        <w:r w:rsidR="003D718F" w:rsidRPr="00640C15">
          <w:rPr>
            <w:rStyle w:val="Hyperlink"/>
            <w:noProof/>
          </w:rPr>
          <w:t>2.23.</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UC023_Thống Kê Khách Hàng</w:t>
        </w:r>
        <w:r w:rsidR="003D718F">
          <w:rPr>
            <w:noProof/>
            <w:webHidden/>
          </w:rPr>
          <w:tab/>
        </w:r>
        <w:r w:rsidR="003D718F">
          <w:rPr>
            <w:noProof/>
            <w:webHidden/>
          </w:rPr>
          <w:fldChar w:fldCharType="begin"/>
        </w:r>
        <w:r w:rsidR="003D718F">
          <w:rPr>
            <w:noProof/>
            <w:webHidden/>
          </w:rPr>
          <w:instrText xml:space="preserve"> PAGEREF _Toc152432088 \h </w:instrText>
        </w:r>
        <w:r w:rsidR="003D718F">
          <w:rPr>
            <w:noProof/>
            <w:webHidden/>
          </w:rPr>
        </w:r>
        <w:r w:rsidR="003D718F">
          <w:rPr>
            <w:noProof/>
            <w:webHidden/>
          </w:rPr>
          <w:fldChar w:fldCharType="separate"/>
        </w:r>
        <w:r w:rsidR="00B061CF">
          <w:rPr>
            <w:noProof/>
            <w:webHidden/>
          </w:rPr>
          <w:t>64</w:t>
        </w:r>
        <w:r w:rsidR="003D718F">
          <w:rPr>
            <w:noProof/>
            <w:webHidden/>
          </w:rPr>
          <w:fldChar w:fldCharType="end"/>
        </w:r>
      </w:hyperlink>
    </w:p>
    <w:p w14:paraId="59F58EBC" w14:textId="449423A1"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89" w:history="1">
        <w:r w:rsidR="003D718F" w:rsidRPr="00640C15">
          <w:rPr>
            <w:rStyle w:val="Hyperlink"/>
            <w:noProof/>
          </w:rPr>
          <w:t>2.23.1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UC023</w:t>
        </w:r>
        <w:r w:rsidR="003D718F">
          <w:rPr>
            <w:noProof/>
            <w:webHidden/>
          </w:rPr>
          <w:tab/>
        </w:r>
        <w:r w:rsidR="003D718F">
          <w:rPr>
            <w:noProof/>
            <w:webHidden/>
          </w:rPr>
          <w:fldChar w:fldCharType="begin"/>
        </w:r>
        <w:r w:rsidR="003D718F">
          <w:rPr>
            <w:noProof/>
            <w:webHidden/>
          </w:rPr>
          <w:instrText xml:space="preserve"> PAGEREF _Toc152432089 \h </w:instrText>
        </w:r>
        <w:r w:rsidR="003D718F">
          <w:rPr>
            <w:noProof/>
            <w:webHidden/>
          </w:rPr>
        </w:r>
        <w:r w:rsidR="003D718F">
          <w:rPr>
            <w:noProof/>
            <w:webHidden/>
          </w:rPr>
          <w:fldChar w:fldCharType="separate"/>
        </w:r>
        <w:r w:rsidR="00B061CF">
          <w:rPr>
            <w:noProof/>
            <w:webHidden/>
          </w:rPr>
          <w:t>64</w:t>
        </w:r>
        <w:r w:rsidR="003D718F">
          <w:rPr>
            <w:noProof/>
            <w:webHidden/>
          </w:rPr>
          <w:fldChar w:fldCharType="end"/>
        </w:r>
      </w:hyperlink>
    </w:p>
    <w:p w14:paraId="3C71AD25" w14:textId="49296569"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90" w:history="1">
        <w:r w:rsidR="003D718F" w:rsidRPr="00640C15">
          <w:rPr>
            <w:rStyle w:val="Hyperlink"/>
            <w:noProof/>
          </w:rPr>
          <w:t>2.23.2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_Toc152432090 \h </w:instrText>
        </w:r>
        <w:r w:rsidR="003D718F">
          <w:rPr>
            <w:noProof/>
            <w:webHidden/>
          </w:rPr>
        </w:r>
        <w:r w:rsidR="003D718F">
          <w:rPr>
            <w:noProof/>
            <w:webHidden/>
          </w:rPr>
          <w:fldChar w:fldCharType="separate"/>
        </w:r>
        <w:r w:rsidR="00B061CF">
          <w:rPr>
            <w:noProof/>
            <w:webHidden/>
          </w:rPr>
          <w:t>65</w:t>
        </w:r>
        <w:r w:rsidR="003D718F">
          <w:rPr>
            <w:noProof/>
            <w:webHidden/>
          </w:rPr>
          <w:fldChar w:fldCharType="end"/>
        </w:r>
      </w:hyperlink>
    </w:p>
    <w:p w14:paraId="700C3F07" w14:textId="0E17A1FC" w:rsidR="003D718F" w:rsidRDefault="00000000">
      <w:pPr>
        <w:pStyle w:val="TOC2"/>
        <w:tabs>
          <w:tab w:val="left" w:pos="1100"/>
          <w:tab w:val="right" w:leader="dot" w:pos="10245"/>
        </w:tabs>
        <w:rPr>
          <w:rFonts w:asciiTheme="minorHAnsi" w:eastAsiaTheme="minorEastAsia" w:hAnsiTheme="minorHAnsi" w:cstheme="minorBidi"/>
          <w:noProof/>
          <w:kern w:val="2"/>
          <w:lang w:eastAsia="en-US"/>
          <w14:ligatures w14:val="standardContextual"/>
        </w:rPr>
      </w:pPr>
      <w:hyperlink w:anchor="_Toc152432091" w:history="1">
        <w:r w:rsidR="003D718F" w:rsidRPr="00640C15">
          <w:rPr>
            <w:rStyle w:val="Hyperlink"/>
            <w:noProof/>
          </w:rPr>
          <w:t>2.24.</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UC024_Thêm Mới Chương Trình Khuyến Mãi</w:t>
        </w:r>
        <w:r w:rsidR="003D718F">
          <w:rPr>
            <w:noProof/>
            <w:webHidden/>
          </w:rPr>
          <w:tab/>
        </w:r>
        <w:r w:rsidR="003D718F">
          <w:rPr>
            <w:noProof/>
            <w:webHidden/>
          </w:rPr>
          <w:fldChar w:fldCharType="begin"/>
        </w:r>
        <w:r w:rsidR="003D718F">
          <w:rPr>
            <w:noProof/>
            <w:webHidden/>
          </w:rPr>
          <w:instrText xml:space="preserve"> PAGEREF _Toc152432091 \h </w:instrText>
        </w:r>
        <w:r w:rsidR="003D718F">
          <w:rPr>
            <w:noProof/>
            <w:webHidden/>
          </w:rPr>
        </w:r>
        <w:r w:rsidR="003D718F">
          <w:rPr>
            <w:noProof/>
            <w:webHidden/>
          </w:rPr>
          <w:fldChar w:fldCharType="separate"/>
        </w:r>
        <w:r w:rsidR="00B061CF">
          <w:rPr>
            <w:noProof/>
            <w:webHidden/>
          </w:rPr>
          <w:t>66</w:t>
        </w:r>
        <w:r w:rsidR="003D718F">
          <w:rPr>
            <w:noProof/>
            <w:webHidden/>
          </w:rPr>
          <w:fldChar w:fldCharType="end"/>
        </w:r>
      </w:hyperlink>
    </w:p>
    <w:p w14:paraId="20DAE089" w14:textId="1C99AECB"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92" w:history="1">
        <w:r w:rsidR="003D718F" w:rsidRPr="00640C15">
          <w:rPr>
            <w:rStyle w:val="Hyperlink"/>
            <w:noProof/>
          </w:rPr>
          <w:t>2.24.1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UC024</w:t>
        </w:r>
        <w:r w:rsidR="003D718F">
          <w:rPr>
            <w:noProof/>
            <w:webHidden/>
          </w:rPr>
          <w:tab/>
        </w:r>
        <w:r w:rsidR="003D718F">
          <w:rPr>
            <w:noProof/>
            <w:webHidden/>
          </w:rPr>
          <w:fldChar w:fldCharType="begin"/>
        </w:r>
        <w:r w:rsidR="003D718F">
          <w:rPr>
            <w:noProof/>
            <w:webHidden/>
          </w:rPr>
          <w:instrText xml:space="preserve"> PAGEREF _Toc152432092 \h </w:instrText>
        </w:r>
        <w:r w:rsidR="003D718F">
          <w:rPr>
            <w:noProof/>
            <w:webHidden/>
          </w:rPr>
        </w:r>
        <w:r w:rsidR="003D718F">
          <w:rPr>
            <w:noProof/>
            <w:webHidden/>
          </w:rPr>
          <w:fldChar w:fldCharType="separate"/>
        </w:r>
        <w:r w:rsidR="00B061CF">
          <w:rPr>
            <w:noProof/>
            <w:webHidden/>
          </w:rPr>
          <w:t>66</w:t>
        </w:r>
        <w:r w:rsidR="003D718F">
          <w:rPr>
            <w:noProof/>
            <w:webHidden/>
          </w:rPr>
          <w:fldChar w:fldCharType="end"/>
        </w:r>
      </w:hyperlink>
    </w:p>
    <w:p w14:paraId="07E4BE51" w14:textId="1D455433"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93" w:history="1">
        <w:r w:rsidR="003D718F" w:rsidRPr="00640C15">
          <w:rPr>
            <w:rStyle w:val="Hyperlink"/>
            <w:noProof/>
          </w:rPr>
          <w:t>2.24.2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_Toc152432093 \h </w:instrText>
        </w:r>
        <w:r w:rsidR="003D718F">
          <w:rPr>
            <w:noProof/>
            <w:webHidden/>
          </w:rPr>
        </w:r>
        <w:r w:rsidR="003D718F">
          <w:rPr>
            <w:noProof/>
            <w:webHidden/>
          </w:rPr>
          <w:fldChar w:fldCharType="separate"/>
        </w:r>
        <w:r w:rsidR="00B061CF">
          <w:rPr>
            <w:noProof/>
            <w:webHidden/>
          </w:rPr>
          <w:t>68</w:t>
        </w:r>
        <w:r w:rsidR="003D718F">
          <w:rPr>
            <w:noProof/>
            <w:webHidden/>
          </w:rPr>
          <w:fldChar w:fldCharType="end"/>
        </w:r>
      </w:hyperlink>
    </w:p>
    <w:p w14:paraId="075D1ACE" w14:textId="4F07AC1C" w:rsidR="003D718F" w:rsidRDefault="00000000">
      <w:pPr>
        <w:pStyle w:val="TOC2"/>
        <w:tabs>
          <w:tab w:val="left" w:pos="1100"/>
          <w:tab w:val="right" w:leader="dot" w:pos="10245"/>
        </w:tabs>
        <w:rPr>
          <w:rFonts w:asciiTheme="minorHAnsi" w:eastAsiaTheme="minorEastAsia" w:hAnsiTheme="minorHAnsi" w:cstheme="minorBidi"/>
          <w:noProof/>
          <w:kern w:val="2"/>
          <w:lang w:eastAsia="en-US"/>
          <w14:ligatures w14:val="standardContextual"/>
        </w:rPr>
      </w:pPr>
      <w:hyperlink w:anchor="_Toc152432096" w:history="1">
        <w:r w:rsidR="003D718F" w:rsidRPr="00640C15">
          <w:rPr>
            <w:rStyle w:val="Hyperlink"/>
            <w:noProof/>
          </w:rPr>
          <w:t>2.25.</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UC025_Xem Chương Trình Khuyến Mãi</w:t>
        </w:r>
        <w:r w:rsidR="003D718F">
          <w:rPr>
            <w:noProof/>
            <w:webHidden/>
          </w:rPr>
          <w:tab/>
        </w:r>
        <w:r w:rsidR="003D718F">
          <w:rPr>
            <w:noProof/>
            <w:webHidden/>
          </w:rPr>
          <w:fldChar w:fldCharType="begin"/>
        </w:r>
        <w:r w:rsidR="003D718F">
          <w:rPr>
            <w:noProof/>
            <w:webHidden/>
          </w:rPr>
          <w:instrText xml:space="preserve"> PAGEREF _Toc152432096 \h </w:instrText>
        </w:r>
        <w:r w:rsidR="003D718F">
          <w:rPr>
            <w:noProof/>
            <w:webHidden/>
          </w:rPr>
        </w:r>
        <w:r w:rsidR="003D718F">
          <w:rPr>
            <w:noProof/>
            <w:webHidden/>
          </w:rPr>
          <w:fldChar w:fldCharType="separate"/>
        </w:r>
        <w:r w:rsidR="00B061CF">
          <w:rPr>
            <w:noProof/>
            <w:webHidden/>
          </w:rPr>
          <w:t>69</w:t>
        </w:r>
        <w:r w:rsidR="003D718F">
          <w:rPr>
            <w:noProof/>
            <w:webHidden/>
          </w:rPr>
          <w:fldChar w:fldCharType="end"/>
        </w:r>
      </w:hyperlink>
    </w:p>
    <w:p w14:paraId="19D9FEC5" w14:textId="03B24523"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97" w:history="1">
        <w:r w:rsidR="003D718F" w:rsidRPr="00640C15">
          <w:rPr>
            <w:rStyle w:val="Hyperlink"/>
            <w:noProof/>
          </w:rPr>
          <w:t>2.25.1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UC025</w:t>
        </w:r>
        <w:r w:rsidR="003D718F">
          <w:rPr>
            <w:noProof/>
            <w:webHidden/>
          </w:rPr>
          <w:tab/>
        </w:r>
        <w:r w:rsidR="003D718F">
          <w:rPr>
            <w:noProof/>
            <w:webHidden/>
          </w:rPr>
          <w:fldChar w:fldCharType="begin"/>
        </w:r>
        <w:r w:rsidR="003D718F">
          <w:rPr>
            <w:noProof/>
            <w:webHidden/>
          </w:rPr>
          <w:instrText xml:space="preserve"> PAGEREF _Toc152432097 \h </w:instrText>
        </w:r>
        <w:r w:rsidR="003D718F">
          <w:rPr>
            <w:noProof/>
            <w:webHidden/>
          </w:rPr>
        </w:r>
        <w:r w:rsidR="003D718F">
          <w:rPr>
            <w:noProof/>
            <w:webHidden/>
          </w:rPr>
          <w:fldChar w:fldCharType="separate"/>
        </w:r>
        <w:r w:rsidR="00B061CF">
          <w:rPr>
            <w:noProof/>
            <w:webHidden/>
          </w:rPr>
          <w:t>69</w:t>
        </w:r>
        <w:r w:rsidR="003D718F">
          <w:rPr>
            <w:noProof/>
            <w:webHidden/>
          </w:rPr>
          <w:fldChar w:fldCharType="end"/>
        </w:r>
      </w:hyperlink>
    </w:p>
    <w:p w14:paraId="5B0F8C4E" w14:textId="176E977F"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098" w:history="1">
        <w:r w:rsidR="003D718F" w:rsidRPr="00640C15">
          <w:rPr>
            <w:rStyle w:val="Hyperlink"/>
            <w:noProof/>
          </w:rPr>
          <w:t>2.25.2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_Toc152432098 \h </w:instrText>
        </w:r>
        <w:r w:rsidR="003D718F">
          <w:rPr>
            <w:noProof/>
            <w:webHidden/>
          </w:rPr>
        </w:r>
        <w:r w:rsidR="003D718F">
          <w:rPr>
            <w:noProof/>
            <w:webHidden/>
          </w:rPr>
          <w:fldChar w:fldCharType="separate"/>
        </w:r>
        <w:r w:rsidR="00B061CF">
          <w:rPr>
            <w:noProof/>
            <w:webHidden/>
          </w:rPr>
          <w:t>70</w:t>
        </w:r>
        <w:r w:rsidR="003D718F">
          <w:rPr>
            <w:noProof/>
            <w:webHidden/>
          </w:rPr>
          <w:fldChar w:fldCharType="end"/>
        </w:r>
      </w:hyperlink>
    </w:p>
    <w:p w14:paraId="7E8663C6" w14:textId="605DCF77" w:rsidR="003D718F" w:rsidRDefault="00000000">
      <w:pPr>
        <w:pStyle w:val="TOC2"/>
        <w:tabs>
          <w:tab w:val="left" w:pos="1100"/>
          <w:tab w:val="right" w:leader="dot" w:pos="10245"/>
        </w:tabs>
        <w:rPr>
          <w:rFonts w:asciiTheme="minorHAnsi" w:eastAsiaTheme="minorEastAsia" w:hAnsiTheme="minorHAnsi" w:cstheme="minorBidi"/>
          <w:noProof/>
          <w:kern w:val="2"/>
          <w:lang w:eastAsia="en-US"/>
          <w14:ligatures w14:val="standardContextual"/>
        </w:rPr>
      </w:pPr>
      <w:hyperlink w:anchor="_Toc152432099" w:history="1">
        <w:r w:rsidR="003D718F" w:rsidRPr="00640C15">
          <w:rPr>
            <w:rStyle w:val="Hyperlink"/>
            <w:noProof/>
          </w:rPr>
          <w:t>2.26.</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UC026_Cập Nhật Chương Trình Khuyến Mãi</w:t>
        </w:r>
        <w:r w:rsidR="003D718F">
          <w:rPr>
            <w:noProof/>
            <w:webHidden/>
          </w:rPr>
          <w:tab/>
        </w:r>
        <w:r w:rsidR="003D718F">
          <w:rPr>
            <w:noProof/>
            <w:webHidden/>
          </w:rPr>
          <w:fldChar w:fldCharType="begin"/>
        </w:r>
        <w:r w:rsidR="003D718F">
          <w:rPr>
            <w:noProof/>
            <w:webHidden/>
          </w:rPr>
          <w:instrText xml:space="preserve"> PAGEREF _Toc152432099 \h </w:instrText>
        </w:r>
        <w:r w:rsidR="003D718F">
          <w:rPr>
            <w:noProof/>
            <w:webHidden/>
          </w:rPr>
        </w:r>
        <w:r w:rsidR="003D718F">
          <w:rPr>
            <w:noProof/>
            <w:webHidden/>
          </w:rPr>
          <w:fldChar w:fldCharType="separate"/>
        </w:r>
        <w:r w:rsidR="00B061CF">
          <w:rPr>
            <w:noProof/>
            <w:webHidden/>
          </w:rPr>
          <w:t>71</w:t>
        </w:r>
        <w:r w:rsidR="003D718F">
          <w:rPr>
            <w:noProof/>
            <w:webHidden/>
          </w:rPr>
          <w:fldChar w:fldCharType="end"/>
        </w:r>
      </w:hyperlink>
    </w:p>
    <w:p w14:paraId="04AEA229" w14:textId="5F816005"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100" w:history="1">
        <w:r w:rsidR="003D718F" w:rsidRPr="00640C15">
          <w:rPr>
            <w:rStyle w:val="Hyperlink"/>
            <w:noProof/>
          </w:rPr>
          <w:t>2.26.1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UC026</w:t>
        </w:r>
        <w:r w:rsidR="003D718F">
          <w:rPr>
            <w:noProof/>
            <w:webHidden/>
          </w:rPr>
          <w:tab/>
        </w:r>
        <w:r w:rsidR="003D718F">
          <w:rPr>
            <w:noProof/>
            <w:webHidden/>
          </w:rPr>
          <w:fldChar w:fldCharType="begin"/>
        </w:r>
        <w:r w:rsidR="003D718F">
          <w:rPr>
            <w:noProof/>
            <w:webHidden/>
          </w:rPr>
          <w:instrText xml:space="preserve"> PAGEREF _Toc152432100 \h </w:instrText>
        </w:r>
        <w:r w:rsidR="003D718F">
          <w:rPr>
            <w:noProof/>
            <w:webHidden/>
          </w:rPr>
        </w:r>
        <w:r w:rsidR="003D718F">
          <w:rPr>
            <w:noProof/>
            <w:webHidden/>
          </w:rPr>
          <w:fldChar w:fldCharType="separate"/>
        </w:r>
        <w:r w:rsidR="00B061CF">
          <w:rPr>
            <w:noProof/>
            <w:webHidden/>
          </w:rPr>
          <w:t>71</w:t>
        </w:r>
        <w:r w:rsidR="003D718F">
          <w:rPr>
            <w:noProof/>
            <w:webHidden/>
          </w:rPr>
          <w:fldChar w:fldCharType="end"/>
        </w:r>
      </w:hyperlink>
    </w:p>
    <w:p w14:paraId="3A8FC2DB" w14:textId="1715531E"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101" w:history="1">
        <w:r w:rsidR="003D718F" w:rsidRPr="00640C15">
          <w:rPr>
            <w:rStyle w:val="Hyperlink"/>
            <w:noProof/>
          </w:rPr>
          <w:t>2.26.2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_Toc152432101 \h </w:instrText>
        </w:r>
        <w:r w:rsidR="003D718F">
          <w:rPr>
            <w:noProof/>
            <w:webHidden/>
          </w:rPr>
        </w:r>
        <w:r w:rsidR="003D718F">
          <w:rPr>
            <w:noProof/>
            <w:webHidden/>
          </w:rPr>
          <w:fldChar w:fldCharType="separate"/>
        </w:r>
        <w:r w:rsidR="00B061CF">
          <w:rPr>
            <w:noProof/>
            <w:webHidden/>
          </w:rPr>
          <w:t>72</w:t>
        </w:r>
        <w:r w:rsidR="003D718F">
          <w:rPr>
            <w:noProof/>
            <w:webHidden/>
          </w:rPr>
          <w:fldChar w:fldCharType="end"/>
        </w:r>
      </w:hyperlink>
    </w:p>
    <w:p w14:paraId="38331BBC" w14:textId="4852DA7B" w:rsidR="003D718F" w:rsidRDefault="00000000">
      <w:pPr>
        <w:pStyle w:val="TOC2"/>
        <w:tabs>
          <w:tab w:val="left" w:pos="1100"/>
          <w:tab w:val="right" w:leader="dot" w:pos="10245"/>
        </w:tabs>
        <w:rPr>
          <w:rFonts w:asciiTheme="minorHAnsi" w:eastAsiaTheme="minorEastAsia" w:hAnsiTheme="minorHAnsi" w:cstheme="minorBidi"/>
          <w:noProof/>
          <w:kern w:val="2"/>
          <w:lang w:eastAsia="en-US"/>
          <w14:ligatures w14:val="standardContextual"/>
        </w:rPr>
      </w:pPr>
      <w:hyperlink w:anchor="_Toc152432102" w:history="1">
        <w:r w:rsidR="003D718F" w:rsidRPr="00640C15">
          <w:rPr>
            <w:rStyle w:val="Hyperlink"/>
            <w:noProof/>
          </w:rPr>
          <w:t>2.27.</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UC027_Thêm Mới Phiếu Đặt</w:t>
        </w:r>
        <w:r w:rsidR="003D718F">
          <w:rPr>
            <w:noProof/>
            <w:webHidden/>
          </w:rPr>
          <w:tab/>
        </w:r>
        <w:r w:rsidR="003D718F">
          <w:rPr>
            <w:noProof/>
            <w:webHidden/>
          </w:rPr>
          <w:fldChar w:fldCharType="begin"/>
        </w:r>
        <w:r w:rsidR="003D718F">
          <w:rPr>
            <w:noProof/>
            <w:webHidden/>
          </w:rPr>
          <w:instrText xml:space="preserve"> PAGEREF _Toc152432102 \h </w:instrText>
        </w:r>
        <w:r w:rsidR="003D718F">
          <w:rPr>
            <w:noProof/>
            <w:webHidden/>
          </w:rPr>
        </w:r>
        <w:r w:rsidR="003D718F">
          <w:rPr>
            <w:noProof/>
            <w:webHidden/>
          </w:rPr>
          <w:fldChar w:fldCharType="separate"/>
        </w:r>
        <w:r w:rsidR="00B061CF">
          <w:rPr>
            <w:noProof/>
            <w:webHidden/>
          </w:rPr>
          <w:t>73</w:t>
        </w:r>
        <w:r w:rsidR="003D718F">
          <w:rPr>
            <w:noProof/>
            <w:webHidden/>
          </w:rPr>
          <w:fldChar w:fldCharType="end"/>
        </w:r>
      </w:hyperlink>
    </w:p>
    <w:p w14:paraId="1BBBBC69" w14:textId="337F5037"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103" w:history="1">
        <w:r w:rsidR="003D718F" w:rsidRPr="00640C15">
          <w:rPr>
            <w:rStyle w:val="Hyperlink"/>
            <w:noProof/>
          </w:rPr>
          <w:t>2.27.1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UC027</w:t>
        </w:r>
        <w:r w:rsidR="003D718F">
          <w:rPr>
            <w:noProof/>
            <w:webHidden/>
          </w:rPr>
          <w:tab/>
        </w:r>
        <w:r w:rsidR="003D718F">
          <w:rPr>
            <w:noProof/>
            <w:webHidden/>
          </w:rPr>
          <w:fldChar w:fldCharType="begin"/>
        </w:r>
        <w:r w:rsidR="003D718F">
          <w:rPr>
            <w:noProof/>
            <w:webHidden/>
          </w:rPr>
          <w:instrText xml:space="preserve"> PAGEREF _Toc152432103 \h </w:instrText>
        </w:r>
        <w:r w:rsidR="003D718F">
          <w:rPr>
            <w:noProof/>
            <w:webHidden/>
          </w:rPr>
        </w:r>
        <w:r w:rsidR="003D718F">
          <w:rPr>
            <w:noProof/>
            <w:webHidden/>
          </w:rPr>
          <w:fldChar w:fldCharType="separate"/>
        </w:r>
        <w:r w:rsidR="00B061CF">
          <w:rPr>
            <w:noProof/>
            <w:webHidden/>
          </w:rPr>
          <w:t>73</w:t>
        </w:r>
        <w:r w:rsidR="003D718F">
          <w:rPr>
            <w:noProof/>
            <w:webHidden/>
          </w:rPr>
          <w:fldChar w:fldCharType="end"/>
        </w:r>
      </w:hyperlink>
    </w:p>
    <w:p w14:paraId="0C37DC11" w14:textId="2DD890E6"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104" w:history="1">
        <w:r w:rsidR="003D718F" w:rsidRPr="00640C15">
          <w:rPr>
            <w:rStyle w:val="Hyperlink"/>
            <w:noProof/>
          </w:rPr>
          <w:t>2.27.2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_Toc152432104 \h </w:instrText>
        </w:r>
        <w:r w:rsidR="003D718F">
          <w:rPr>
            <w:noProof/>
            <w:webHidden/>
          </w:rPr>
        </w:r>
        <w:r w:rsidR="003D718F">
          <w:rPr>
            <w:noProof/>
            <w:webHidden/>
          </w:rPr>
          <w:fldChar w:fldCharType="separate"/>
        </w:r>
        <w:r w:rsidR="00B061CF">
          <w:rPr>
            <w:noProof/>
            <w:webHidden/>
          </w:rPr>
          <w:t>75</w:t>
        </w:r>
        <w:r w:rsidR="003D718F">
          <w:rPr>
            <w:noProof/>
            <w:webHidden/>
          </w:rPr>
          <w:fldChar w:fldCharType="end"/>
        </w:r>
      </w:hyperlink>
    </w:p>
    <w:p w14:paraId="49F8C581" w14:textId="4E0566E7" w:rsidR="003D718F" w:rsidRDefault="00000000">
      <w:pPr>
        <w:pStyle w:val="TOC2"/>
        <w:tabs>
          <w:tab w:val="left" w:pos="1100"/>
          <w:tab w:val="right" w:leader="dot" w:pos="10245"/>
        </w:tabs>
        <w:rPr>
          <w:rFonts w:asciiTheme="minorHAnsi" w:eastAsiaTheme="minorEastAsia" w:hAnsiTheme="minorHAnsi" w:cstheme="minorBidi"/>
          <w:noProof/>
          <w:kern w:val="2"/>
          <w:lang w:eastAsia="en-US"/>
          <w14:ligatures w14:val="standardContextual"/>
        </w:rPr>
      </w:pPr>
      <w:hyperlink w:anchor="_Toc152432107" w:history="1">
        <w:r w:rsidR="003D718F" w:rsidRPr="00640C15">
          <w:rPr>
            <w:rStyle w:val="Hyperlink"/>
            <w:noProof/>
          </w:rPr>
          <w:t>2.28.</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UC028_Xem Phiếu Đặt</w:t>
        </w:r>
        <w:r w:rsidR="003D718F">
          <w:rPr>
            <w:noProof/>
            <w:webHidden/>
          </w:rPr>
          <w:tab/>
        </w:r>
        <w:r w:rsidR="003D718F">
          <w:rPr>
            <w:noProof/>
            <w:webHidden/>
          </w:rPr>
          <w:fldChar w:fldCharType="begin"/>
        </w:r>
        <w:r w:rsidR="003D718F">
          <w:rPr>
            <w:noProof/>
            <w:webHidden/>
          </w:rPr>
          <w:instrText xml:space="preserve"> PAGEREF _Toc152432107 \h </w:instrText>
        </w:r>
        <w:r w:rsidR="003D718F">
          <w:rPr>
            <w:noProof/>
            <w:webHidden/>
          </w:rPr>
        </w:r>
        <w:r w:rsidR="003D718F">
          <w:rPr>
            <w:noProof/>
            <w:webHidden/>
          </w:rPr>
          <w:fldChar w:fldCharType="separate"/>
        </w:r>
        <w:r w:rsidR="00B061CF">
          <w:rPr>
            <w:noProof/>
            <w:webHidden/>
          </w:rPr>
          <w:t>76</w:t>
        </w:r>
        <w:r w:rsidR="003D718F">
          <w:rPr>
            <w:noProof/>
            <w:webHidden/>
          </w:rPr>
          <w:fldChar w:fldCharType="end"/>
        </w:r>
      </w:hyperlink>
    </w:p>
    <w:p w14:paraId="67BDBB48" w14:textId="624396A0"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108" w:history="1">
        <w:r w:rsidR="003D718F" w:rsidRPr="00640C15">
          <w:rPr>
            <w:rStyle w:val="Hyperlink"/>
            <w:noProof/>
          </w:rPr>
          <w:t>2.28.1</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Mô tả use case UC028</w:t>
        </w:r>
        <w:r w:rsidR="003D718F">
          <w:rPr>
            <w:noProof/>
            <w:webHidden/>
          </w:rPr>
          <w:tab/>
        </w:r>
        <w:r w:rsidR="003D718F">
          <w:rPr>
            <w:noProof/>
            <w:webHidden/>
          </w:rPr>
          <w:fldChar w:fldCharType="begin"/>
        </w:r>
        <w:r w:rsidR="003D718F">
          <w:rPr>
            <w:noProof/>
            <w:webHidden/>
          </w:rPr>
          <w:instrText xml:space="preserve"> PAGEREF _Toc152432108 \h </w:instrText>
        </w:r>
        <w:r w:rsidR="003D718F">
          <w:rPr>
            <w:noProof/>
            <w:webHidden/>
          </w:rPr>
        </w:r>
        <w:r w:rsidR="003D718F">
          <w:rPr>
            <w:noProof/>
            <w:webHidden/>
          </w:rPr>
          <w:fldChar w:fldCharType="separate"/>
        </w:r>
        <w:r w:rsidR="00B061CF">
          <w:rPr>
            <w:noProof/>
            <w:webHidden/>
          </w:rPr>
          <w:t>76</w:t>
        </w:r>
        <w:r w:rsidR="003D718F">
          <w:rPr>
            <w:noProof/>
            <w:webHidden/>
          </w:rPr>
          <w:fldChar w:fldCharType="end"/>
        </w:r>
      </w:hyperlink>
    </w:p>
    <w:p w14:paraId="74C695B1" w14:textId="695C583D" w:rsidR="003D718F" w:rsidRDefault="00000000">
      <w:pPr>
        <w:pStyle w:val="TOC3"/>
        <w:tabs>
          <w:tab w:val="left" w:pos="1320"/>
          <w:tab w:val="right" w:leader="dot" w:pos="10245"/>
        </w:tabs>
        <w:rPr>
          <w:rFonts w:asciiTheme="minorHAnsi" w:eastAsiaTheme="minorEastAsia" w:hAnsiTheme="minorHAnsi" w:cstheme="minorBidi"/>
          <w:noProof/>
          <w:kern w:val="2"/>
          <w:lang w:eastAsia="en-US"/>
          <w14:ligatures w14:val="standardContextual"/>
        </w:rPr>
      </w:pPr>
      <w:hyperlink w:anchor="_Toc152432109" w:history="1">
        <w:r w:rsidR="003D718F" w:rsidRPr="00640C15">
          <w:rPr>
            <w:rStyle w:val="Hyperlink"/>
            <w:noProof/>
          </w:rPr>
          <w:t>2.28.2</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Biểu đồ</w:t>
        </w:r>
        <w:r w:rsidR="003D718F">
          <w:rPr>
            <w:noProof/>
            <w:webHidden/>
          </w:rPr>
          <w:tab/>
        </w:r>
        <w:r w:rsidR="003D718F">
          <w:rPr>
            <w:noProof/>
            <w:webHidden/>
          </w:rPr>
          <w:fldChar w:fldCharType="begin"/>
        </w:r>
        <w:r w:rsidR="003D718F">
          <w:rPr>
            <w:noProof/>
            <w:webHidden/>
          </w:rPr>
          <w:instrText xml:space="preserve"> PAGEREF _Toc152432109 \h </w:instrText>
        </w:r>
        <w:r w:rsidR="003D718F">
          <w:rPr>
            <w:noProof/>
            <w:webHidden/>
          </w:rPr>
        </w:r>
        <w:r w:rsidR="003D718F">
          <w:rPr>
            <w:noProof/>
            <w:webHidden/>
          </w:rPr>
          <w:fldChar w:fldCharType="separate"/>
        </w:r>
        <w:r w:rsidR="00B061CF">
          <w:rPr>
            <w:noProof/>
            <w:webHidden/>
          </w:rPr>
          <w:t>77</w:t>
        </w:r>
        <w:r w:rsidR="003D718F">
          <w:rPr>
            <w:noProof/>
            <w:webHidden/>
          </w:rPr>
          <w:fldChar w:fldCharType="end"/>
        </w:r>
      </w:hyperlink>
    </w:p>
    <w:p w14:paraId="01698DA8" w14:textId="49C8EF87" w:rsidR="003D718F" w:rsidRDefault="00000000">
      <w:pPr>
        <w:pStyle w:val="TOC1"/>
        <w:tabs>
          <w:tab w:val="left" w:pos="440"/>
          <w:tab w:val="right" w:leader="dot" w:pos="10245"/>
        </w:tabs>
        <w:rPr>
          <w:rFonts w:asciiTheme="minorHAnsi" w:eastAsiaTheme="minorEastAsia" w:hAnsiTheme="minorHAnsi" w:cstheme="minorBidi"/>
          <w:noProof/>
          <w:kern w:val="2"/>
          <w:lang w:eastAsia="en-US"/>
          <w14:ligatures w14:val="standardContextual"/>
        </w:rPr>
      </w:pPr>
      <w:hyperlink w:anchor="_Toc152432110" w:history="1">
        <w:r w:rsidR="003D718F" w:rsidRPr="00640C15">
          <w:rPr>
            <w:rStyle w:val="Hyperlink"/>
            <w:noProof/>
          </w:rPr>
          <w:t>3.</w:t>
        </w:r>
        <w:r w:rsidR="003D718F">
          <w:rPr>
            <w:rFonts w:asciiTheme="minorHAnsi" w:eastAsiaTheme="minorEastAsia" w:hAnsiTheme="minorHAnsi" w:cstheme="minorBidi"/>
            <w:noProof/>
            <w:kern w:val="2"/>
            <w:lang w:eastAsia="en-US"/>
            <w14:ligatures w14:val="standardContextual"/>
          </w:rPr>
          <w:tab/>
        </w:r>
        <w:r w:rsidR="003D718F" w:rsidRPr="00640C15">
          <w:rPr>
            <w:rStyle w:val="Hyperlink"/>
            <w:noProof/>
          </w:rPr>
          <w:t>CÁC THÔNG TIN HỖ TRỢ KHÁC</w:t>
        </w:r>
        <w:r w:rsidR="003D718F">
          <w:rPr>
            <w:noProof/>
            <w:webHidden/>
          </w:rPr>
          <w:tab/>
        </w:r>
        <w:r w:rsidR="003D718F">
          <w:rPr>
            <w:noProof/>
            <w:webHidden/>
          </w:rPr>
          <w:fldChar w:fldCharType="begin"/>
        </w:r>
        <w:r w:rsidR="003D718F">
          <w:rPr>
            <w:noProof/>
            <w:webHidden/>
          </w:rPr>
          <w:instrText xml:space="preserve"> PAGEREF _Toc152432110 \h </w:instrText>
        </w:r>
        <w:r w:rsidR="003D718F">
          <w:rPr>
            <w:noProof/>
            <w:webHidden/>
          </w:rPr>
        </w:r>
        <w:r w:rsidR="003D718F">
          <w:rPr>
            <w:noProof/>
            <w:webHidden/>
          </w:rPr>
          <w:fldChar w:fldCharType="separate"/>
        </w:r>
        <w:r w:rsidR="00B061CF">
          <w:rPr>
            <w:noProof/>
            <w:webHidden/>
          </w:rPr>
          <w:t>77</w:t>
        </w:r>
        <w:r w:rsidR="003D718F">
          <w:rPr>
            <w:noProof/>
            <w:webHidden/>
          </w:rPr>
          <w:fldChar w:fldCharType="end"/>
        </w:r>
      </w:hyperlink>
    </w:p>
    <w:p w14:paraId="22070526" w14:textId="496C1E4D" w:rsidR="001170C8" w:rsidRPr="00EA4CC1" w:rsidRDefault="003D718F" w:rsidP="00EA4CC1">
      <w:pPr>
        <w:jc w:val="center"/>
        <w:rPr>
          <w:rFonts w:asciiTheme="majorHAnsi" w:eastAsia="Times New Roman" w:hAnsiTheme="majorHAnsi" w:cstheme="majorHAnsi"/>
          <w:b/>
          <w:bCs/>
          <w:sz w:val="28"/>
          <w:szCs w:val="28"/>
        </w:rPr>
      </w:pPr>
      <w:r>
        <w:rPr>
          <w:rFonts w:asciiTheme="majorHAnsi" w:hAnsiTheme="majorHAnsi" w:cstheme="majorHAnsi"/>
          <w:b/>
          <w:bCs/>
          <w:sz w:val="28"/>
          <w:szCs w:val="28"/>
        </w:rPr>
        <w:fldChar w:fldCharType="end"/>
      </w:r>
      <w:r w:rsidR="001170C8" w:rsidRPr="00EA4CC1">
        <w:rPr>
          <w:rFonts w:asciiTheme="majorHAnsi" w:hAnsiTheme="majorHAnsi" w:cstheme="majorHAnsi"/>
          <w:b/>
          <w:bCs/>
          <w:sz w:val="28"/>
          <w:szCs w:val="28"/>
        </w:rPr>
        <w:br w:type="page"/>
      </w:r>
    </w:p>
    <w:p w14:paraId="1618DF2C" w14:textId="04DCB48C" w:rsidR="007B6473" w:rsidRDefault="00646F9F" w:rsidP="00BB1B4A">
      <w:pPr>
        <w:pStyle w:val="top1"/>
      </w:pPr>
      <w:bookmarkStart w:id="3" w:name="_Toc152432012"/>
      <w:r>
        <w:lastRenderedPageBreak/>
        <w:t>GIỚI THIỆU CHUNG</w:t>
      </w:r>
      <w:bookmarkEnd w:id="0"/>
      <w:bookmarkEnd w:id="1"/>
      <w:bookmarkEnd w:id="2"/>
      <w:bookmarkEnd w:id="3"/>
    </w:p>
    <w:p w14:paraId="533653DB" w14:textId="77777777" w:rsidR="007B6473" w:rsidRDefault="00646F9F" w:rsidP="00BB1B4A">
      <w:pPr>
        <w:pStyle w:val="Top2"/>
      </w:pPr>
      <w:bookmarkStart w:id="4" w:name="_Toc146233517"/>
      <w:bookmarkStart w:id="5" w:name="_Toc146317970"/>
      <w:bookmarkStart w:id="6" w:name="_Toc152431117"/>
      <w:bookmarkStart w:id="7" w:name="_Toc152432013"/>
      <w:r>
        <w:t>Mục đích</w:t>
      </w:r>
      <w:bookmarkEnd w:id="4"/>
      <w:bookmarkEnd w:id="5"/>
      <w:bookmarkEnd w:id="6"/>
      <w:bookmarkEnd w:id="7"/>
    </w:p>
    <w:p w14:paraId="663BCD3A" w14:textId="195BCE26" w:rsidR="007B6473" w:rsidRDefault="00646F9F">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Một cửa hàng quần áo thời trang AM thực hiện công việc quản lý bán hàng bao gồm những công việc sau: </w:t>
      </w:r>
    </w:p>
    <w:p w14:paraId="1F3D0DA7" w14:textId="77777777" w:rsidR="00BA2B5D" w:rsidRPr="00BA2B5D" w:rsidRDefault="00646F9F" w:rsidP="00BA2B5D">
      <w:pPr>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chức năng của chương trình:</w:t>
      </w:r>
    </w:p>
    <w:p w14:paraId="0DA4D1B5" w14:textId="573A55A1" w:rsidR="00C530BF" w:rsidRDefault="00C530BF">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nhập</w:t>
      </w:r>
    </w:p>
    <w:p w14:paraId="717EE5A7" w14:textId="3AB19049" w:rsidR="00C530BF" w:rsidRDefault="00C530BF">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xuất</w:t>
      </w:r>
    </w:p>
    <w:p w14:paraId="4B24A5D9" w14:textId="4539D98E" w:rsidR="00D75D7E" w:rsidRDefault="004911B3">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Lập</w:t>
      </w:r>
      <w:r w:rsidR="00D75D7E">
        <w:rPr>
          <w:rFonts w:ascii="Times New Roman" w:eastAsia="Times New Roman" w:hAnsi="Times New Roman" w:cs="Times New Roman"/>
          <w:b/>
          <w:sz w:val="26"/>
          <w:szCs w:val="26"/>
        </w:rPr>
        <w:t xml:space="preserve"> hóa đơn</w:t>
      </w:r>
    </w:p>
    <w:p w14:paraId="14B908B8" w14:textId="3B7556F1" w:rsidR="004911B3" w:rsidRDefault="004911B3">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Xem hóa đơn</w:t>
      </w:r>
    </w:p>
    <w:p w14:paraId="3BD1BC1E" w14:textId="45CE6EF0" w:rsidR="004911B3" w:rsidRDefault="004911B3">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Tìm hóa đơn</w:t>
      </w:r>
    </w:p>
    <w:p w14:paraId="1D9D03F7" w14:textId="55253BCB" w:rsidR="004911B3" w:rsidRDefault="004911B3">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 hóa đơn</w:t>
      </w:r>
    </w:p>
    <w:p w14:paraId="6FF399A4" w14:textId="5AB943E3" w:rsidR="007028E6" w:rsidRDefault="00404C64" w:rsidP="004911B3">
      <w:pPr>
        <w:pStyle w:val="ListParagraph"/>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Lập</w:t>
      </w:r>
      <w:r w:rsidR="00D24F3E" w:rsidRPr="004911B3">
        <w:rPr>
          <w:rFonts w:ascii="Times New Roman" w:eastAsia="Times New Roman" w:hAnsi="Times New Roman" w:cs="Times New Roman"/>
          <w:b/>
          <w:sz w:val="26"/>
          <w:szCs w:val="26"/>
        </w:rPr>
        <w:t xml:space="preserve"> phiếu đặt hàng</w:t>
      </w:r>
    </w:p>
    <w:p w14:paraId="5F412005" w14:textId="0A04C47E" w:rsidR="00404C64" w:rsidRDefault="00404C64" w:rsidP="004911B3">
      <w:pPr>
        <w:pStyle w:val="ListParagraph"/>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Xem phiếu đặt hàng</w:t>
      </w:r>
    </w:p>
    <w:p w14:paraId="445BCB35" w14:textId="2932E1DB" w:rsidR="00404C64" w:rsidRDefault="00404C64" w:rsidP="004911B3">
      <w:pPr>
        <w:pStyle w:val="ListParagraph"/>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Tìm phiếu đặt hàng</w:t>
      </w:r>
    </w:p>
    <w:p w14:paraId="06C68987" w14:textId="4A31CDB8" w:rsidR="00404C64" w:rsidRPr="004911B3" w:rsidRDefault="00404C64" w:rsidP="004911B3">
      <w:pPr>
        <w:pStyle w:val="ListParagraph"/>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 phiếu đặt hàng</w:t>
      </w:r>
    </w:p>
    <w:p w14:paraId="04418282" w14:textId="7F8A3E0E" w:rsidR="00396C4D" w:rsidRPr="00396C4D" w:rsidRDefault="00646F9F" w:rsidP="00396C4D">
      <w:pPr>
        <w:numPr>
          <w:ilvl w:val="0"/>
          <w:numId w:val="3"/>
        </w:numPr>
        <w:spacing w:after="0" w:line="240" w:lineRule="auto"/>
        <w:jc w:val="both"/>
        <w:rPr>
          <w:rFonts w:ascii="Times New Roman" w:eastAsia="Times New Roman" w:hAnsi="Times New Roman" w:cs="Times New Roman"/>
          <w:b/>
          <w:bCs/>
          <w:sz w:val="26"/>
          <w:szCs w:val="26"/>
        </w:rPr>
      </w:pPr>
      <w:r w:rsidRPr="61ADA344">
        <w:rPr>
          <w:rFonts w:ascii="Times New Roman" w:eastAsia="Times New Roman" w:hAnsi="Times New Roman" w:cs="Times New Roman"/>
          <w:b/>
          <w:bCs/>
          <w:sz w:val="26"/>
          <w:szCs w:val="26"/>
        </w:rPr>
        <w:t xml:space="preserve">Quản lý </w:t>
      </w:r>
      <w:r w:rsidR="49DFAA03" w:rsidRPr="61ADA344">
        <w:rPr>
          <w:rFonts w:ascii="Times New Roman" w:eastAsia="Times New Roman" w:hAnsi="Times New Roman" w:cs="Times New Roman"/>
          <w:b/>
          <w:bCs/>
          <w:sz w:val="26"/>
          <w:szCs w:val="26"/>
        </w:rPr>
        <w:t>quần áo</w:t>
      </w:r>
    </w:p>
    <w:p w14:paraId="6F381182" w14:textId="4F504DBD" w:rsidR="007B6473" w:rsidRPr="00C80FA9" w:rsidRDefault="00646F9F" w:rsidP="00FE7FA8">
      <w:pPr>
        <w:numPr>
          <w:ilvl w:val="0"/>
          <w:numId w:val="4"/>
        </w:numPr>
        <w:spacing w:after="0" w:line="240" w:lineRule="auto"/>
        <w:jc w:val="both"/>
        <w:rPr>
          <w:rFonts w:ascii="Times New Roman" w:eastAsia="Times New Roman" w:hAnsi="Times New Roman" w:cs="Times New Roman"/>
          <w:sz w:val="26"/>
          <w:szCs w:val="26"/>
        </w:rPr>
      </w:pPr>
      <w:r w:rsidRPr="61ADA344">
        <w:rPr>
          <w:rFonts w:ascii="Times New Roman" w:eastAsia="Times New Roman" w:hAnsi="Times New Roman" w:cs="Times New Roman"/>
          <w:sz w:val="26"/>
          <w:szCs w:val="26"/>
        </w:rPr>
        <w:t xml:space="preserve">Thêm mới </w:t>
      </w:r>
      <w:r w:rsidR="00FE7FA8" w:rsidRPr="61ADA344">
        <w:rPr>
          <w:rFonts w:ascii="Times New Roman" w:eastAsia="Times New Roman" w:hAnsi="Times New Roman" w:cs="Times New Roman"/>
          <w:sz w:val="26"/>
          <w:szCs w:val="26"/>
        </w:rPr>
        <w:t>quần áo</w:t>
      </w:r>
      <w:r w:rsidR="3B5D9BE5" w:rsidRPr="61ADA344">
        <w:rPr>
          <w:rFonts w:ascii="Times New Roman" w:eastAsia="Times New Roman" w:hAnsi="Times New Roman" w:cs="Times New Roman"/>
          <w:sz w:val="26"/>
          <w:szCs w:val="26"/>
        </w:rPr>
        <w:t>.</w:t>
      </w:r>
    </w:p>
    <w:p w14:paraId="55049CE4" w14:textId="49921817" w:rsidR="007B6473" w:rsidRDefault="00646F9F">
      <w:pPr>
        <w:numPr>
          <w:ilvl w:val="0"/>
          <w:numId w:val="4"/>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w:t>
      </w:r>
      <w:r w:rsidR="00FE7FA8">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w:t>
      </w:r>
    </w:p>
    <w:p w14:paraId="2D03A9A0" w14:textId="1DC0DC68" w:rsidR="007B6473" w:rsidRDefault="00646F9F">
      <w:pPr>
        <w:numPr>
          <w:ilvl w:val="0"/>
          <w:numId w:val="4"/>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thông tin </w:t>
      </w:r>
      <w:r w:rsidR="00FE7FA8">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w:t>
      </w:r>
    </w:p>
    <w:p w14:paraId="35D54689" w14:textId="54A122E5" w:rsidR="007B6473" w:rsidRDefault="00646F9F">
      <w:pPr>
        <w:numPr>
          <w:ilvl w:val="0"/>
          <w:numId w:val="4"/>
        </w:numPr>
        <w:spacing w:after="0" w:line="240" w:lineRule="auto"/>
        <w:jc w:val="both"/>
        <w:rPr>
          <w:rFonts w:ascii="Times New Roman" w:eastAsia="Times New Roman" w:hAnsi="Times New Roman" w:cs="Times New Roman"/>
          <w:sz w:val="26"/>
          <w:szCs w:val="26"/>
        </w:rPr>
      </w:pPr>
      <w:r w:rsidRPr="61ADA344">
        <w:rPr>
          <w:rFonts w:ascii="Times New Roman" w:eastAsia="Times New Roman" w:hAnsi="Times New Roman" w:cs="Times New Roman"/>
          <w:sz w:val="26"/>
          <w:szCs w:val="26"/>
        </w:rPr>
        <w:t xml:space="preserve">Tìm </w:t>
      </w:r>
      <w:r w:rsidR="00AB46C4">
        <w:rPr>
          <w:rFonts w:ascii="Times New Roman" w:eastAsia="Times New Roman" w:hAnsi="Times New Roman" w:cs="Times New Roman"/>
          <w:sz w:val="26"/>
          <w:szCs w:val="26"/>
        </w:rPr>
        <w:t>quần áo</w:t>
      </w:r>
      <w:r w:rsidRPr="61ADA344">
        <w:rPr>
          <w:rFonts w:ascii="Times New Roman" w:eastAsia="Times New Roman" w:hAnsi="Times New Roman" w:cs="Times New Roman"/>
          <w:sz w:val="26"/>
          <w:szCs w:val="26"/>
        </w:rPr>
        <w:t>.</w:t>
      </w:r>
    </w:p>
    <w:p w14:paraId="01600186" w14:textId="09247C9F" w:rsidR="007B6473" w:rsidRDefault="00646F9F">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Quản lý </w:t>
      </w:r>
      <w:r w:rsidR="007B4714">
        <w:rPr>
          <w:rFonts w:ascii="Times New Roman" w:eastAsia="Times New Roman" w:hAnsi="Times New Roman" w:cs="Times New Roman"/>
          <w:b/>
          <w:sz w:val="26"/>
          <w:szCs w:val="26"/>
        </w:rPr>
        <w:t>khách</w:t>
      </w:r>
      <w:r>
        <w:rPr>
          <w:rFonts w:ascii="Times New Roman" w:eastAsia="Times New Roman" w:hAnsi="Times New Roman" w:cs="Times New Roman"/>
          <w:b/>
          <w:sz w:val="26"/>
          <w:szCs w:val="26"/>
        </w:rPr>
        <w:t xml:space="preserve"> hàng:</w:t>
      </w:r>
    </w:p>
    <w:p w14:paraId="5B272F6B" w14:textId="77777777" w:rsidR="007B6473" w:rsidRDefault="00646F9F">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thông tin khách hàng.</w:t>
      </w:r>
    </w:p>
    <w:p w14:paraId="3DC1B71D" w14:textId="0C26CF90" w:rsidR="00855165" w:rsidRDefault="00855165">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khách hàng.</w:t>
      </w:r>
    </w:p>
    <w:p w14:paraId="09530F7E" w14:textId="77777777" w:rsidR="00BA2B5D" w:rsidRDefault="00646F9F" w:rsidP="00BA2B5D">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khách hàng.</w:t>
      </w:r>
    </w:p>
    <w:p w14:paraId="4675EAA4" w14:textId="63433309" w:rsidR="0016390E" w:rsidRPr="00BA2B5D" w:rsidRDefault="0016390E" w:rsidP="00BA2B5D">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khách hàn</w:t>
      </w:r>
      <w:r w:rsidR="00F50279">
        <w:rPr>
          <w:rFonts w:ascii="Times New Roman" w:eastAsia="Times New Roman" w:hAnsi="Times New Roman" w:cs="Times New Roman"/>
          <w:sz w:val="26"/>
          <w:szCs w:val="26"/>
        </w:rPr>
        <w:t>g</w:t>
      </w:r>
      <w:r>
        <w:rPr>
          <w:rFonts w:ascii="Times New Roman" w:eastAsia="Times New Roman" w:hAnsi="Times New Roman" w:cs="Times New Roman"/>
          <w:sz w:val="26"/>
          <w:szCs w:val="26"/>
        </w:rPr>
        <w:t>.</w:t>
      </w:r>
    </w:p>
    <w:p w14:paraId="2763F1ED" w14:textId="79DB79F2" w:rsidR="00B51955" w:rsidRDefault="00B51955" w:rsidP="00B51955">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nhân viên:</w:t>
      </w:r>
    </w:p>
    <w:p w14:paraId="4044D1C3" w14:textId="4A3911A2" w:rsidR="00B51955" w:rsidRDefault="00B51955" w:rsidP="00B51955">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nhân viên.</w:t>
      </w:r>
    </w:p>
    <w:p w14:paraId="30E97B40" w14:textId="623CB4BC" w:rsidR="000A1BE5" w:rsidRDefault="000A1BE5" w:rsidP="00B51955">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nhân viên.</w:t>
      </w:r>
    </w:p>
    <w:p w14:paraId="2B2FF650" w14:textId="079B5346" w:rsidR="00B51955" w:rsidRDefault="00B51955" w:rsidP="00B51955">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thông tin </w:t>
      </w:r>
      <w:r w:rsidR="000D0D61">
        <w:rPr>
          <w:rFonts w:ascii="Times New Roman" w:eastAsia="Times New Roman" w:hAnsi="Times New Roman" w:cs="Times New Roman"/>
          <w:sz w:val="26"/>
          <w:szCs w:val="26"/>
        </w:rPr>
        <w:t>nhân viên</w:t>
      </w:r>
      <w:r>
        <w:rPr>
          <w:rFonts w:ascii="Times New Roman" w:eastAsia="Times New Roman" w:hAnsi="Times New Roman" w:cs="Times New Roman"/>
          <w:sz w:val="26"/>
          <w:szCs w:val="26"/>
        </w:rPr>
        <w:t>.</w:t>
      </w:r>
    </w:p>
    <w:p w14:paraId="7B207636" w14:textId="6C6911ED" w:rsidR="00B51955" w:rsidRPr="00B51955" w:rsidRDefault="00B51955" w:rsidP="00B51955">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thông tin </w:t>
      </w:r>
      <w:r w:rsidR="000D0D61">
        <w:rPr>
          <w:rFonts w:ascii="Times New Roman" w:eastAsia="Times New Roman" w:hAnsi="Times New Roman" w:cs="Times New Roman"/>
          <w:sz w:val="26"/>
          <w:szCs w:val="26"/>
        </w:rPr>
        <w:t>nhân viên</w:t>
      </w:r>
      <w:r>
        <w:rPr>
          <w:rFonts w:ascii="Times New Roman" w:eastAsia="Times New Roman" w:hAnsi="Times New Roman" w:cs="Times New Roman"/>
          <w:sz w:val="26"/>
          <w:szCs w:val="26"/>
        </w:rPr>
        <w:t>.</w:t>
      </w:r>
    </w:p>
    <w:p w14:paraId="42880AB8" w14:textId="06D21972" w:rsidR="000C283B" w:rsidRDefault="000C283B" w:rsidP="000C283B">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nhà cung cấp:</w:t>
      </w:r>
    </w:p>
    <w:p w14:paraId="78100B02" w14:textId="7A332530" w:rsidR="000C283B" w:rsidRDefault="000C283B" w:rsidP="000C283B">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nhà cung cấp.</w:t>
      </w:r>
    </w:p>
    <w:p w14:paraId="1A834796" w14:textId="635625B7" w:rsidR="000C283B" w:rsidRDefault="000C283B" w:rsidP="000C283B">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nhà cung cấp.</w:t>
      </w:r>
    </w:p>
    <w:p w14:paraId="395E02B6" w14:textId="4EBE17F7" w:rsidR="000C283B" w:rsidRDefault="000C283B" w:rsidP="000C283B">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nhà cung cấp.</w:t>
      </w:r>
    </w:p>
    <w:p w14:paraId="48AD7C58" w14:textId="3A82BE4E" w:rsidR="000C283B" w:rsidRPr="000C283B" w:rsidRDefault="000C283B" w:rsidP="000C283B">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nhà cung cấp.</w:t>
      </w:r>
    </w:p>
    <w:p w14:paraId="5F9E294F" w14:textId="77777777" w:rsidR="004911B3" w:rsidRDefault="004911B3" w:rsidP="0011651A">
      <w:pPr>
        <w:numPr>
          <w:ilvl w:val="0"/>
          <w:numId w:val="3"/>
        </w:numPr>
        <w:spacing w:after="0" w:line="240" w:lineRule="auto"/>
        <w:jc w:val="both"/>
        <w:rPr>
          <w:ins w:id="8" w:author="{8B890BA9-6952-4C5A-A8D4-7BF72E68511A}" w:date="2023-12-02T17:37:00Z"/>
          <w:rFonts w:ascii="Times New Roman" w:eastAsia="Times New Roman" w:hAnsi="Times New Roman" w:cs="Times New Roman"/>
          <w:b/>
          <w:sz w:val="26"/>
          <w:szCs w:val="26"/>
        </w:rPr>
      </w:pPr>
    </w:p>
    <w:p w14:paraId="787EED5F" w14:textId="457A2D16" w:rsidR="0011651A" w:rsidRPr="0011651A" w:rsidRDefault="00646F9F" w:rsidP="0011651A">
      <w:pPr>
        <w:numPr>
          <w:ilvl w:val="0"/>
          <w:numId w:val="3"/>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Báo cáo thống kê:</w:t>
      </w:r>
    </w:p>
    <w:p w14:paraId="62DC95A3" w14:textId="299AE55F" w:rsidR="007B6473" w:rsidRDefault="1A1AF332" w:rsidP="00996996">
      <w:pPr>
        <w:numPr>
          <w:ilvl w:val="0"/>
          <w:numId w:val="1"/>
        </w:numPr>
        <w:spacing w:after="0" w:line="240" w:lineRule="auto"/>
        <w:jc w:val="both"/>
        <w:rPr>
          <w:rFonts w:ascii="Times New Roman" w:eastAsia="Times New Roman" w:hAnsi="Times New Roman" w:cs="Times New Roman"/>
          <w:sz w:val="26"/>
          <w:szCs w:val="26"/>
        </w:rPr>
      </w:pPr>
      <w:r w:rsidRPr="61ADA344">
        <w:rPr>
          <w:rFonts w:ascii="Times New Roman" w:eastAsia="Times New Roman" w:hAnsi="Times New Roman" w:cs="Times New Roman"/>
          <w:sz w:val="26"/>
          <w:szCs w:val="26"/>
        </w:rPr>
        <w:t xml:space="preserve">Thống kê </w:t>
      </w:r>
      <w:r w:rsidR="00646F9F" w:rsidRPr="61ADA344">
        <w:rPr>
          <w:rFonts w:ascii="Times New Roman" w:eastAsia="Times New Roman" w:hAnsi="Times New Roman" w:cs="Times New Roman"/>
          <w:sz w:val="26"/>
          <w:szCs w:val="26"/>
        </w:rPr>
        <w:t xml:space="preserve">số lượng và thông tin </w:t>
      </w:r>
      <w:r w:rsidR="00996996">
        <w:rPr>
          <w:rFonts w:ascii="Times New Roman" w:eastAsia="Times New Roman" w:hAnsi="Times New Roman" w:cs="Times New Roman"/>
          <w:sz w:val="26"/>
          <w:szCs w:val="26"/>
        </w:rPr>
        <w:t>quần áo</w:t>
      </w:r>
    </w:p>
    <w:p w14:paraId="436582BA" w14:textId="0604759B" w:rsidR="007B6473" w:rsidRDefault="00646F9F">
      <w:pPr>
        <w:numPr>
          <w:ilvl w:val="0"/>
          <w:numId w:val="1"/>
        </w:numPr>
        <w:spacing w:after="0" w:line="240" w:lineRule="auto"/>
        <w:jc w:val="both"/>
        <w:rPr>
          <w:rFonts w:ascii="Times New Roman" w:eastAsia="Times New Roman" w:hAnsi="Times New Roman" w:cs="Times New Roman"/>
          <w:sz w:val="26"/>
          <w:szCs w:val="26"/>
        </w:rPr>
      </w:pPr>
      <w:r w:rsidRPr="61ADA344">
        <w:rPr>
          <w:rFonts w:ascii="Times New Roman" w:eastAsia="Times New Roman" w:hAnsi="Times New Roman" w:cs="Times New Roman"/>
          <w:sz w:val="26"/>
          <w:szCs w:val="26"/>
        </w:rPr>
        <w:t>Thống kê doanh thu</w:t>
      </w:r>
      <w:r w:rsidR="5B15FC29" w:rsidRPr="61ADA344">
        <w:rPr>
          <w:rFonts w:ascii="Times New Roman" w:eastAsia="Times New Roman" w:hAnsi="Times New Roman" w:cs="Times New Roman"/>
          <w:sz w:val="26"/>
          <w:szCs w:val="26"/>
        </w:rPr>
        <w:t xml:space="preserve"> của cửa hàng</w:t>
      </w:r>
      <w:r w:rsidRPr="61ADA344">
        <w:rPr>
          <w:rFonts w:ascii="Times New Roman" w:eastAsia="Times New Roman" w:hAnsi="Times New Roman" w:cs="Times New Roman"/>
          <w:sz w:val="26"/>
          <w:szCs w:val="26"/>
        </w:rPr>
        <w:t>.</w:t>
      </w:r>
    </w:p>
    <w:p w14:paraId="0367637E" w14:textId="432AE66E" w:rsidR="007B6473" w:rsidRDefault="00646F9F" w:rsidP="0089577A">
      <w:pPr>
        <w:numPr>
          <w:ilvl w:val="0"/>
          <w:numId w:val="1"/>
        </w:numPr>
        <w:spacing w:after="0" w:line="240" w:lineRule="auto"/>
        <w:jc w:val="both"/>
        <w:rPr>
          <w:rFonts w:ascii="Times New Roman" w:eastAsia="Times New Roman" w:hAnsi="Times New Roman" w:cs="Times New Roman"/>
          <w:sz w:val="26"/>
          <w:szCs w:val="26"/>
        </w:rPr>
      </w:pPr>
      <w:r w:rsidRPr="61ADA344">
        <w:rPr>
          <w:rFonts w:ascii="Times New Roman" w:eastAsia="Times New Roman" w:hAnsi="Times New Roman" w:cs="Times New Roman"/>
          <w:sz w:val="26"/>
          <w:szCs w:val="26"/>
        </w:rPr>
        <w:t xml:space="preserve">Thống kê </w:t>
      </w:r>
      <w:r w:rsidR="32B57E60" w:rsidRPr="61ADA344">
        <w:rPr>
          <w:rFonts w:ascii="Times New Roman" w:eastAsia="Times New Roman" w:hAnsi="Times New Roman" w:cs="Times New Roman"/>
          <w:sz w:val="26"/>
          <w:szCs w:val="26"/>
        </w:rPr>
        <w:t>chi tiê</w:t>
      </w:r>
      <w:r w:rsidR="001D125E">
        <w:rPr>
          <w:rFonts w:ascii="Times New Roman" w:eastAsia="Times New Roman" w:hAnsi="Times New Roman" w:cs="Times New Roman"/>
          <w:sz w:val="26"/>
          <w:szCs w:val="26"/>
        </w:rPr>
        <w:t>u</w:t>
      </w:r>
      <w:r w:rsidR="00AC7BA0">
        <w:rPr>
          <w:rFonts w:ascii="Times New Roman" w:eastAsia="Times New Roman" w:hAnsi="Times New Roman" w:cs="Times New Roman"/>
          <w:sz w:val="26"/>
          <w:szCs w:val="26"/>
        </w:rPr>
        <w:t xml:space="preserve"> khách hàng</w:t>
      </w:r>
      <w:r w:rsidRPr="61ADA344">
        <w:rPr>
          <w:rFonts w:ascii="Times New Roman" w:eastAsia="Times New Roman" w:hAnsi="Times New Roman" w:cs="Times New Roman"/>
          <w:sz w:val="26"/>
          <w:szCs w:val="26"/>
        </w:rPr>
        <w:t>.</w:t>
      </w:r>
    </w:p>
    <w:p w14:paraId="64722643" w14:textId="0A83E6DA" w:rsidR="00986ED6" w:rsidRPr="004018FE" w:rsidRDefault="00EA235F" w:rsidP="00EA235F">
      <w:r w:rsidRPr="004018FE">
        <w:t>‘</w:t>
      </w:r>
    </w:p>
    <w:p w14:paraId="30609CA9" w14:textId="77777777" w:rsidR="007B6473" w:rsidRDefault="00646F9F">
      <w:pPr>
        <w:spacing w:after="12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Yêu cầu chức năng:</w:t>
      </w:r>
    </w:p>
    <w:p w14:paraId="0566C89A" w14:textId="0ED58DE9"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t>
      </w:r>
      <w:r>
        <w:rPr>
          <w:rFonts w:ascii="Times New Roman" w:eastAsia="Times New Roman" w:hAnsi="Times New Roman" w:cs="Times New Roman"/>
          <w:sz w:val="26"/>
          <w:szCs w:val="26"/>
        </w:rPr>
        <w:tab/>
        <w:t xml:space="preserve">Quản lý </w:t>
      </w:r>
      <w:r w:rsidR="00A27CEE">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xml:space="preserve"> bao gồm các công việc </w:t>
      </w:r>
      <w:r w:rsidR="00B971E4">
        <w:rPr>
          <w:rFonts w:ascii="Times New Roman" w:eastAsia="Times New Roman" w:hAnsi="Times New Roman" w:cs="Times New Roman"/>
          <w:sz w:val="26"/>
          <w:szCs w:val="26"/>
        </w:rPr>
        <w:t xml:space="preserve">thêm </w:t>
      </w:r>
      <w:r w:rsidR="00A27CEE">
        <w:rPr>
          <w:rFonts w:ascii="Times New Roman" w:eastAsia="Times New Roman" w:hAnsi="Times New Roman" w:cs="Times New Roman"/>
          <w:sz w:val="26"/>
          <w:szCs w:val="26"/>
        </w:rPr>
        <w:t>quần áo</w:t>
      </w:r>
      <w:r w:rsidR="00B971E4">
        <w:rPr>
          <w:rFonts w:ascii="Times New Roman" w:eastAsia="Times New Roman" w:hAnsi="Times New Roman" w:cs="Times New Roman"/>
          <w:sz w:val="26"/>
          <w:szCs w:val="26"/>
        </w:rPr>
        <w:t xml:space="preserve"> mới</w:t>
      </w:r>
      <w:r>
        <w:rPr>
          <w:rFonts w:ascii="Times New Roman" w:eastAsia="Times New Roman" w:hAnsi="Times New Roman" w:cs="Times New Roman"/>
          <w:sz w:val="26"/>
          <w:szCs w:val="26"/>
        </w:rPr>
        <w:t xml:space="preserve">, tìm kiếm </w:t>
      </w:r>
      <w:r w:rsidR="00A27CEE">
        <w:rPr>
          <w:rFonts w:ascii="Times New Roman" w:eastAsia="Times New Roman" w:hAnsi="Times New Roman" w:cs="Times New Roman"/>
          <w:sz w:val="26"/>
          <w:szCs w:val="26"/>
        </w:rPr>
        <w:t>quần áo</w:t>
      </w:r>
      <w:r w:rsidR="00EB02F7">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và </w:t>
      </w:r>
      <w:r w:rsidR="00EB02F7">
        <w:rPr>
          <w:rFonts w:ascii="Times New Roman" w:eastAsia="Times New Roman" w:hAnsi="Times New Roman" w:cs="Times New Roman"/>
          <w:sz w:val="26"/>
          <w:szCs w:val="26"/>
        </w:rPr>
        <w:t>xem quần áo</w:t>
      </w:r>
      <w:r w:rsidR="00B971E4">
        <w:rPr>
          <w:rFonts w:ascii="Times New Roman" w:eastAsia="Times New Roman" w:hAnsi="Times New Roman" w:cs="Times New Roman"/>
          <w:sz w:val="26"/>
          <w:szCs w:val="26"/>
        </w:rPr>
        <w:t xml:space="preserve">, cập nhật quần áo, nhập </w:t>
      </w:r>
      <w:r w:rsidR="00387E59">
        <w:rPr>
          <w:rFonts w:ascii="Times New Roman" w:eastAsia="Times New Roman" w:hAnsi="Times New Roman" w:cs="Times New Roman"/>
          <w:sz w:val="26"/>
          <w:szCs w:val="26"/>
        </w:rPr>
        <w:t>hàng</w:t>
      </w:r>
      <w:r w:rsidR="005C1AA2">
        <w:rPr>
          <w:rFonts w:ascii="Times New Roman" w:eastAsia="Times New Roman" w:hAnsi="Times New Roman" w:cs="Times New Roman"/>
          <w:sz w:val="26"/>
          <w:szCs w:val="26"/>
        </w:rPr>
        <w:t>.</w:t>
      </w:r>
    </w:p>
    <w:p w14:paraId="532A812E" w14:textId="06C9B47B" w:rsidR="007B6473" w:rsidRPr="006823B1" w:rsidRDefault="00646F9F">
      <w:pPr>
        <w:spacing w:after="120" w:line="240" w:lineRule="auto"/>
        <w:ind w:left="426"/>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Pr="00881CB9">
        <w:rPr>
          <w:rFonts w:ascii="Times New Roman" w:eastAsia="Times New Roman" w:hAnsi="Times New Roman" w:cs="Times New Roman"/>
          <w:sz w:val="26"/>
          <w:szCs w:val="26"/>
        </w:rPr>
        <w:t xml:space="preserve">Chức năng nhập </w:t>
      </w:r>
      <w:r w:rsidR="00AC2029" w:rsidRPr="00881CB9">
        <w:rPr>
          <w:rFonts w:ascii="Times New Roman" w:eastAsia="Times New Roman" w:hAnsi="Times New Roman" w:cs="Times New Roman"/>
          <w:sz w:val="26"/>
          <w:szCs w:val="26"/>
        </w:rPr>
        <w:t>hàng</w:t>
      </w:r>
      <w:r w:rsidRPr="00881CB9">
        <w:rPr>
          <w:rFonts w:ascii="Times New Roman" w:eastAsia="Times New Roman" w:hAnsi="Times New Roman" w:cs="Times New Roman"/>
          <w:sz w:val="26"/>
          <w:szCs w:val="26"/>
        </w:rPr>
        <w:t xml:space="preserve"> cho phép theo dõi số lượng </w:t>
      </w:r>
      <w:r w:rsidR="00C30A04" w:rsidRPr="00881CB9">
        <w:rPr>
          <w:rFonts w:ascii="Times New Roman" w:eastAsia="Times New Roman" w:hAnsi="Times New Roman" w:cs="Times New Roman"/>
          <w:sz w:val="26"/>
          <w:szCs w:val="26"/>
        </w:rPr>
        <w:t>quần áo</w:t>
      </w:r>
      <w:r w:rsidRPr="00881CB9">
        <w:rPr>
          <w:rFonts w:ascii="Times New Roman" w:eastAsia="Times New Roman" w:hAnsi="Times New Roman" w:cs="Times New Roman"/>
          <w:sz w:val="26"/>
          <w:szCs w:val="26"/>
        </w:rPr>
        <w:t xml:space="preserve"> nhập vào đơn giá, tổng tiền, số tiền thanh toán và theo dõi được </w:t>
      </w:r>
      <w:r w:rsidR="003974C0" w:rsidRPr="00881CB9">
        <w:rPr>
          <w:rFonts w:ascii="Times New Roman" w:eastAsia="Times New Roman" w:hAnsi="Times New Roman" w:cs="Times New Roman"/>
          <w:sz w:val="26"/>
          <w:szCs w:val="26"/>
        </w:rPr>
        <w:t>quần áo</w:t>
      </w:r>
      <w:r w:rsidRPr="00881CB9">
        <w:rPr>
          <w:rFonts w:ascii="Times New Roman" w:eastAsia="Times New Roman" w:hAnsi="Times New Roman" w:cs="Times New Roman"/>
          <w:sz w:val="26"/>
          <w:szCs w:val="26"/>
        </w:rPr>
        <w:t xml:space="preserve"> nhập vào từ hãng nào, ngoài ra còn phải có thông tin hình ảnh </w:t>
      </w:r>
      <w:r w:rsidR="00C30A04" w:rsidRPr="00881CB9">
        <w:rPr>
          <w:rFonts w:ascii="Times New Roman" w:eastAsia="Times New Roman" w:hAnsi="Times New Roman" w:cs="Times New Roman"/>
          <w:sz w:val="26"/>
          <w:szCs w:val="26"/>
        </w:rPr>
        <w:t>quần áo</w:t>
      </w:r>
      <w:r w:rsidRPr="00881CB9">
        <w:rPr>
          <w:rFonts w:ascii="Times New Roman" w:eastAsia="Times New Roman" w:hAnsi="Times New Roman" w:cs="Times New Roman"/>
          <w:sz w:val="26"/>
          <w:szCs w:val="26"/>
        </w:rPr>
        <w:t>.</w:t>
      </w:r>
    </w:p>
    <w:p w14:paraId="20AA9542" w14:textId="06A89F86"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 xml:space="preserve">Nhân viên quản lý phải kiểm tra được về các thông tin </w:t>
      </w:r>
      <w:r w:rsidR="00C30A04">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xml:space="preserve"> như mã </w:t>
      </w:r>
      <w:r w:rsidR="00C30A04">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xml:space="preserve">, tên </w:t>
      </w:r>
      <w:r w:rsidR="00C30A04">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xml:space="preserve">, đơn vị </w:t>
      </w:r>
      <w:r w:rsidR="00C30A04">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đơn giá, nhà cung cấp….</w:t>
      </w:r>
    </w:p>
    <w:p w14:paraId="4B2CCCC2" w14:textId="6D930858"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11A89">
        <w:rPr>
          <w:rFonts w:ascii="Times New Roman" w:eastAsia="Times New Roman" w:hAnsi="Times New Roman" w:cs="Times New Roman"/>
          <w:sz w:val="26"/>
          <w:szCs w:val="26"/>
        </w:rPr>
        <w:t>Nhân viên</w:t>
      </w:r>
      <w:r>
        <w:rPr>
          <w:rFonts w:ascii="Times New Roman" w:eastAsia="Times New Roman" w:hAnsi="Times New Roman" w:cs="Times New Roman"/>
          <w:sz w:val="26"/>
          <w:szCs w:val="26"/>
        </w:rPr>
        <w:t xml:space="preserve"> bán hàng cần quản lý được các thông tin bán hàng</w:t>
      </w:r>
      <w:r w:rsidR="002F5B32">
        <w:rPr>
          <w:rFonts w:ascii="Times New Roman" w:eastAsia="Times New Roman" w:hAnsi="Times New Roman" w:cs="Times New Roman"/>
          <w:sz w:val="26"/>
          <w:szCs w:val="26"/>
        </w:rPr>
        <w:t xml:space="preserve">, đặt hàng, </w:t>
      </w:r>
      <w:r>
        <w:rPr>
          <w:rFonts w:ascii="Times New Roman" w:eastAsia="Times New Roman" w:hAnsi="Times New Roman" w:cs="Times New Roman"/>
          <w:sz w:val="26"/>
          <w:szCs w:val="26"/>
        </w:rPr>
        <w:t>quản lý doanh thu, thống kê, báo cá</w:t>
      </w:r>
      <w:r w:rsidR="002F5B32">
        <w:rPr>
          <w:rFonts w:ascii="Times New Roman" w:eastAsia="Times New Roman" w:hAnsi="Times New Roman" w:cs="Times New Roman"/>
          <w:sz w:val="26"/>
          <w:szCs w:val="26"/>
        </w:rPr>
        <w:t>o.</w:t>
      </w:r>
    </w:p>
    <w:p w14:paraId="10B808C5" w14:textId="0FFCC705"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Khi tạo hóa đơn bán hàng,</w:t>
      </w:r>
      <w:r w:rsidR="008E1421">
        <w:rPr>
          <w:rFonts w:ascii="Times New Roman" w:eastAsia="Times New Roman" w:hAnsi="Times New Roman" w:cs="Times New Roman"/>
          <w:sz w:val="26"/>
          <w:szCs w:val="26"/>
        </w:rPr>
        <w:t xml:space="preserve"> phiếu đặt h</w:t>
      </w:r>
      <w:r w:rsidR="004B087B">
        <w:rPr>
          <w:rFonts w:ascii="Times New Roman" w:eastAsia="Times New Roman" w:hAnsi="Times New Roman" w:cs="Times New Roman"/>
          <w:sz w:val="26"/>
          <w:szCs w:val="26"/>
        </w:rPr>
        <w:t>àng</w:t>
      </w:r>
      <w:r>
        <w:rPr>
          <w:rFonts w:ascii="Times New Roman" w:eastAsia="Times New Roman" w:hAnsi="Times New Roman" w:cs="Times New Roman"/>
          <w:sz w:val="26"/>
          <w:szCs w:val="26"/>
        </w:rPr>
        <w:t xml:space="preserve"> nhân viên bán hàng </w:t>
      </w:r>
      <w:r w:rsidR="00172C43">
        <w:rPr>
          <w:rFonts w:ascii="Times New Roman" w:eastAsia="Times New Roman" w:hAnsi="Times New Roman" w:cs="Times New Roman"/>
          <w:sz w:val="26"/>
          <w:szCs w:val="26"/>
        </w:rPr>
        <w:t>có thể</w:t>
      </w:r>
      <w:r>
        <w:rPr>
          <w:rFonts w:ascii="Times New Roman" w:eastAsia="Times New Roman" w:hAnsi="Times New Roman" w:cs="Times New Roman"/>
          <w:sz w:val="26"/>
          <w:szCs w:val="26"/>
        </w:rPr>
        <w:t xml:space="preserve"> lấy thông tin của khách hàng để lưu trữ, thông tin cần có là họ tên khách </w:t>
      </w:r>
      <w:r w:rsidR="00236C7C">
        <w:rPr>
          <w:rFonts w:ascii="Times New Roman" w:eastAsia="Times New Roman" w:hAnsi="Times New Roman" w:cs="Times New Roman"/>
          <w:sz w:val="26"/>
          <w:szCs w:val="26"/>
        </w:rPr>
        <w:t>hàn</w:t>
      </w:r>
      <w:r w:rsidR="00920500">
        <w:rPr>
          <w:rFonts w:ascii="Times New Roman" w:eastAsia="Times New Roman" w:hAnsi="Times New Roman" w:cs="Times New Roman"/>
          <w:sz w:val="26"/>
          <w:szCs w:val="26"/>
        </w:rPr>
        <w:t>g</w:t>
      </w:r>
      <w:r>
        <w:rPr>
          <w:rFonts w:ascii="Times New Roman" w:eastAsia="Times New Roman" w:hAnsi="Times New Roman" w:cs="Times New Roman"/>
          <w:sz w:val="26"/>
          <w:szCs w:val="26"/>
        </w:rPr>
        <w:t xml:space="preserve">, số điện thoại, </w:t>
      </w:r>
      <w:r w:rsidR="008D023D">
        <w:rPr>
          <w:rFonts w:ascii="Times New Roman" w:eastAsia="Times New Roman" w:hAnsi="Times New Roman" w:cs="Times New Roman"/>
          <w:sz w:val="26"/>
          <w:szCs w:val="26"/>
        </w:rPr>
        <w:t>email</w:t>
      </w:r>
      <w:r w:rsidR="00D962E3">
        <w:rPr>
          <w:rFonts w:ascii="Times New Roman" w:eastAsia="Times New Roman" w:hAnsi="Times New Roman" w:cs="Times New Roman"/>
          <w:sz w:val="26"/>
          <w:szCs w:val="26"/>
        </w:rPr>
        <w:t>.</w:t>
      </w:r>
    </w:p>
    <w:p w14:paraId="2AD18E7A" w14:textId="254E2E82" w:rsidR="007B6473" w:rsidRPr="008D023D" w:rsidRDefault="00646F9F" w:rsidP="008D023D">
      <w:pPr>
        <w:spacing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Yêu cầu phi chức năng:</w:t>
      </w:r>
    </w:p>
    <w:p w14:paraId="56911F52" w14:textId="77777777"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Giao diện thân thiện, sử dụng các phím tắt. tab khi cần thiết.</w:t>
      </w:r>
    </w:p>
    <w:p w14:paraId="186B794A" w14:textId="77777777"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Phần viết code cần phải dùng Coding Convention cho ngôn ngữ  Java.</w:t>
      </w:r>
    </w:p>
    <w:p w14:paraId="6E18BFF5" w14:textId="19441B95"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Tối ưu hiệu suất tìm kiếm </w:t>
      </w:r>
      <w:r w:rsidR="00A173EE">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w:t>
      </w:r>
    </w:p>
    <w:p w14:paraId="4688FD0F" w14:textId="77777777"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Dễ dàng cập nhật/bảo trì về sau.</w:t>
      </w:r>
    </w:p>
    <w:p w14:paraId="10610763" w14:textId="77777777" w:rsidR="007B6473" w:rsidRDefault="00646F9F" w:rsidP="00BB1B4A">
      <w:pPr>
        <w:pStyle w:val="Top2"/>
      </w:pPr>
      <w:bookmarkStart w:id="9" w:name="_Toc146233518"/>
      <w:bookmarkStart w:id="10" w:name="_Toc146317971"/>
      <w:bookmarkStart w:id="11" w:name="_Toc152431118"/>
      <w:bookmarkStart w:id="12" w:name="_Toc152432014"/>
      <w:r>
        <w:t>Phạm vi</w:t>
      </w:r>
      <w:bookmarkEnd w:id="9"/>
      <w:bookmarkEnd w:id="10"/>
      <w:bookmarkEnd w:id="11"/>
      <w:bookmarkEnd w:id="12"/>
    </w:p>
    <w:p w14:paraId="429A1B8A" w14:textId="67AA98AC" w:rsidR="007B6473" w:rsidRDefault="00646F9F">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Ứng dụng sử dụng trong phạm vi cửa hàng bán quần áo thời trang AM, được sử dụng bởi nhân viên cửa hàng, người quản lý</w:t>
      </w:r>
      <w:r w:rsidR="00C56F32">
        <w:rPr>
          <w:rFonts w:ascii="Times New Roman" w:eastAsia="Times New Roman" w:hAnsi="Times New Roman" w:cs="Times New Roman"/>
          <w:sz w:val="26"/>
          <w:szCs w:val="26"/>
        </w:rPr>
        <w:t>.</w:t>
      </w:r>
    </w:p>
    <w:p w14:paraId="2D1F64E9" w14:textId="77777777" w:rsidR="007B6473" w:rsidRDefault="00646F9F" w:rsidP="00BB1B4A">
      <w:pPr>
        <w:pStyle w:val="Top2"/>
      </w:pPr>
      <w:bookmarkStart w:id="13" w:name="_Toc146233519"/>
      <w:bookmarkStart w:id="14" w:name="_Toc146317972"/>
      <w:bookmarkStart w:id="15" w:name="_Toc152431119"/>
      <w:bookmarkStart w:id="16" w:name="_Toc152432015"/>
      <w:r>
        <w:t>Các định nghĩa, thuật ngữ, từ viết tắt</w:t>
      </w:r>
      <w:bookmarkEnd w:id="13"/>
      <w:bookmarkEnd w:id="14"/>
      <w:bookmarkEnd w:id="15"/>
      <w:bookmarkEnd w:id="16"/>
    </w:p>
    <w:tbl>
      <w:tblPr>
        <w:tblW w:w="94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000" w:firstRow="0" w:lastRow="0" w:firstColumn="0" w:lastColumn="0" w:noHBand="0" w:noVBand="0"/>
      </w:tblPr>
      <w:tblGrid>
        <w:gridCol w:w="708"/>
        <w:gridCol w:w="3115"/>
        <w:gridCol w:w="3234"/>
        <w:gridCol w:w="2405"/>
      </w:tblGrid>
      <w:tr w:rsidR="007B6473" w:rsidRPr="006C493A" w14:paraId="17C8F233" w14:textId="77777777" w:rsidTr="00507D19">
        <w:trPr>
          <w:trHeight w:val="227"/>
          <w:tblHeader/>
          <w:jc w:val="center"/>
        </w:trPr>
        <w:tc>
          <w:tcPr>
            <w:tcW w:w="708" w:type="dxa"/>
            <w:vAlign w:val="center"/>
          </w:tcPr>
          <w:p w14:paraId="286F0813" w14:textId="77777777" w:rsidR="007B6473" w:rsidRPr="006C493A" w:rsidRDefault="00646F9F" w:rsidP="00D97B24">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6C493A">
              <w:rPr>
                <w:rFonts w:ascii="Times New Roman" w:eastAsia="Times New Roman" w:hAnsi="Times New Roman" w:cs="Times New Roman"/>
                <w:b/>
                <w:color w:val="000000"/>
                <w:sz w:val="24"/>
                <w:szCs w:val="24"/>
              </w:rPr>
              <w:t>STT</w:t>
            </w:r>
          </w:p>
        </w:tc>
        <w:tc>
          <w:tcPr>
            <w:tcW w:w="3115" w:type="dxa"/>
            <w:vAlign w:val="center"/>
          </w:tcPr>
          <w:p w14:paraId="46959B0A" w14:textId="77777777" w:rsidR="007B6473" w:rsidRPr="006C493A" w:rsidRDefault="00646F9F" w:rsidP="00D97B24">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6C493A">
              <w:rPr>
                <w:rFonts w:ascii="Times New Roman" w:eastAsia="Times New Roman" w:hAnsi="Times New Roman" w:cs="Times New Roman"/>
                <w:b/>
                <w:color w:val="000000"/>
                <w:sz w:val="24"/>
                <w:szCs w:val="24"/>
              </w:rPr>
              <w:t xml:space="preserve">Thuật ngữ, từ </w:t>
            </w:r>
            <w:r w:rsidRPr="006C493A">
              <w:rPr>
                <w:rFonts w:ascii="Times New Roman" w:eastAsia="Times New Roman" w:hAnsi="Times New Roman" w:cs="Times New Roman"/>
                <w:b/>
                <w:sz w:val="24"/>
                <w:szCs w:val="24"/>
              </w:rPr>
              <w:t>viết</w:t>
            </w:r>
            <w:r w:rsidRPr="006C493A">
              <w:rPr>
                <w:rFonts w:ascii="Times New Roman" w:eastAsia="Times New Roman" w:hAnsi="Times New Roman" w:cs="Times New Roman"/>
                <w:b/>
                <w:color w:val="000000"/>
                <w:sz w:val="24"/>
                <w:szCs w:val="24"/>
              </w:rPr>
              <w:t xml:space="preserve"> tắt</w:t>
            </w:r>
          </w:p>
        </w:tc>
        <w:tc>
          <w:tcPr>
            <w:tcW w:w="3234" w:type="dxa"/>
            <w:vAlign w:val="center"/>
          </w:tcPr>
          <w:p w14:paraId="7469BC2D" w14:textId="2FFCDB40" w:rsidR="007B6473" w:rsidRPr="006C493A" w:rsidRDefault="00646F9F" w:rsidP="00D97B24">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6C493A">
              <w:rPr>
                <w:rFonts w:ascii="Times New Roman" w:eastAsia="Times New Roman" w:hAnsi="Times New Roman" w:cs="Times New Roman"/>
                <w:b/>
                <w:color w:val="000000"/>
                <w:sz w:val="24"/>
                <w:szCs w:val="24"/>
              </w:rPr>
              <w:t xml:space="preserve">Giải </w:t>
            </w:r>
            <w:r w:rsidR="00EC4E48" w:rsidRPr="006C493A">
              <w:rPr>
                <w:rFonts w:ascii="Times New Roman" w:eastAsia="Times New Roman" w:hAnsi="Times New Roman" w:cs="Times New Roman"/>
                <w:b/>
                <w:color w:val="000000"/>
                <w:sz w:val="24"/>
                <w:szCs w:val="24"/>
              </w:rPr>
              <w:t>th</w:t>
            </w:r>
            <w:r w:rsidR="00507D19">
              <w:rPr>
                <w:rFonts w:ascii="Times New Roman" w:eastAsia="Times New Roman" w:hAnsi="Times New Roman" w:cs="Times New Roman"/>
                <w:b/>
                <w:color w:val="000000"/>
                <w:sz w:val="24"/>
                <w:szCs w:val="24"/>
              </w:rPr>
              <w:t>í</w:t>
            </w:r>
            <w:r w:rsidR="00EC4E48" w:rsidRPr="006C493A">
              <w:rPr>
                <w:rFonts w:ascii="Times New Roman" w:eastAsia="Times New Roman" w:hAnsi="Times New Roman" w:cs="Times New Roman"/>
                <w:b/>
                <w:color w:val="000000"/>
                <w:sz w:val="24"/>
                <w:szCs w:val="24"/>
              </w:rPr>
              <w:t>ch</w:t>
            </w:r>
          </w:p>
        </w:tc>
        <w:tc>
          <w:tcPr>
            <w:tcW w:w="2405" w:type="dxa"/>
            <w:vAlign w:val="center"/>
          </w:tcPr>
          <w:p w14:paraId="1764F99E" w14:textId="77777777" w:rsidR="007B6473" w:rsidRPr="006C493A" w:rsidRDefault="00646F9F" w:rsidP="00D97B24">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6C493A">
              <w:rPr>
                <w:rFonts w:ascii="Times New Roman" w:eastAsia="Times New Roman" w:hAnsi="Times New Roman" w:cs="Times New Roman"/>
                <w:b/>
                <w:color w:val="000000"/>
                <w:sz w:val="24"/>
                <w:szCs w:val="24"/>
              </w:rPr>
              <w:t>Ghi chú</w:t>
            </w:r>
          </w:p>
        </w:tc>
      </w:tr>
      <w:tr w:rsidR="007B6473" w:rsidRPr="006C493A" w14:paraId="04994005" w14:textId="77777777" w:rsidTr="00507D19">
        <w:trPr>
          <w:trHeight w:val="227"/>
          <w:tblHeader/>
          <w:jc w:val="center"/>
        </w:trPr>
        <w:tc>
          <w:tcPr>
            <w:tcW w:w="708" w:type="dxa"/>
            <w:vAlign w:val="center"/>
          </w:tcPr>
          <w:p w14:paraId="1300532A" w14:textId="77777777" w:rsidR="007B6473" w:rsidRPr="006C493A" w:rsidRDefault="00646F9F" w:rsidP="00D97B24">
            <w:pPr>
              <w:spacing w:after="0"/>
              <w:jc w:val="center"/>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1</w:t>
            </w:r>
          </w:p>
        </w:tc>
        <w:tc>
          <w:tcPr>
            <w:tcW w:w="3115" w:type="dxa"/>
            <w:vAlign w:val="center"/>
          </w:tcPr>
          <w:p w14:paraId="0E83346C"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CTHD</w:t>
            </w:r>
          </w:p>
        </w:tc>
        <w:tc>
          <w:tcPr>
            <w:tcW w:w="3234" w:type="dxa"/>
            <w:vAlign w:val="center"/>
          </w:tcPr>
          <w:p w14:paraId="5A7ED59F"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Chi tiết hóa đơn</w:t>
            </w:r>
          </w:p>
        </w:tc>
        <w:tc>
          <w:tcPr>
            <w:tcW w:w="2405" w:type="dxa"/>
            <w:vAlign w:val="center"/>
          </w:tcPr>
          <w:p w14:paraId="4ED60C0D" w14:textId="77777777" w:rsidR="007B6473" w:rsidRPr="006C493A" w:rsidRDefault="007B6473" w:rsidP="00D97B24">
            <w:pPr>
              <w:spacing w:after="0"/>
              <w:rPr>
                <w:rFonts w:ascii="Times New Roman" w:eastAsia="Times New Roman" w:hAnsi="Times New Roman" w:cs="Times New Roman"/>
                <w:sz w:val="24"/>
                <w:szCs w:val="24"/>
              </w:rPr>
            </w:pPr>
          </w:p>
        </w:tc>
      </w:tr>
      <w:tr w:rsidR="007B6473" w:rsidRPr="006C493A" w14:paraId="3FDAEFE7" w14:textId="77777777" w:rsidTr="00507D19">
        <w:trPr>
          <w:trHeight w:val="227"/>
          <w:tblHeader/>
          <w:jc w:val="center"/>
        </w:trPr>
        <w:tc>
          <w:tcPr>
            <w:tcW w:w="708" w:type="dxa"/>
            <w:vAlign w:val="center"/>
          </w:tcPr>
          <w:p w14:paraId="0639A582" w14:textId="77777777" w:rsidR="007B6473" w:rsidRPr="006C493A" w:rsidRDefault="00646F9F" w:rsidP="00D97B24">
            <w:pPr>
              <w:spacing w:after="0"/>
              <w:jc w:val="center"/>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2</w:t>
            </w:r>
          </w:p>
        </w:tc>
        <w:tc>
          <w:tcPr>
            <w:tcW w:w="3115" w:type="dxa"/>
            <w:vAlign w:val="center"/>
          </w:tcPr>
          <w:p w14:paraId="6C8F2DB6" w14:textId="1FD2C00E"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CT</w:t>
            </w:r>
            <w:r w:rsidR="003974C0" w:rsidRPr="006C493A">
              <w:rPr>
                <w:rFonts w:ascii="Times New Roman" w:eastAsia="Times New Roman" w:hAnsi="Times New Roman" w:cs="Times New Roman"/>
                <w:sz w:val="24"/>
                <w:szCs w:val="24"/>
              </w:rPr>
              <w:t>QA</w:t>
            </w:r>
          </w:p>
        </w:tc>
        <w:tc>
          <w:tcPr>
            <w:tcW w:w="3234" w:type="dxa"/>
            <w:vAlign w:val="center"/>
          </w:tcPr>
          <w:p w14:paraId="4BD995E1" w14:textId="6DAA9FC5"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 xml:space="preserve">Chi tiết </w:t>
            </w:r>
            <w:r w:rsidR="003974C0" w:rsidRPr="006C493A">
              <w:rPr>
                <w:rFonts w:ascii="Times New Roman" w:eastAsia="Times New Roman" w:hAnsi="Times New Roman" w:cs="Times New Roman"/>
                <w:sz w:val="24"/>
                <w:szCs w:val="24"/>
              </w:rPr>
              <w:t>quần áo</w:t>
            </w:r>
          </w:p>
        </w:tc>
        <w:tc>
          <w:tcPr>
            <w:tcW w:w="2405" w:type="dxa"/>
            <w:vAlign w:val="center"/>
          </w:tcPr>
          <w:p w14:paraId="7557AED4" w14:textId="77777777" w:rsidR="007B6473" w:rsidRPr="006C493A" w:rsidRDefault="007B6473" w:rsidP="00D97B24">
            <w:pPr>
              <w:spacing w:after="0"/>
              <w:rPr>
                <w:rFonts w:ascii="Times New Roman" w:eastAsia="Times New Roman" w:hAnsi="Times New Roman" w:cs="Times New Roman"/>
                <w:sz w:val="24"/>
                <w:szCs w:val="24"/>
              </w:rPr>
            </w:pPr>
          </w:p>
        </w:tc>
      </w:tr>
      <w:tr w:rsidR="007B6473" w:rsidRPr="006C493A" w14:paraId="0F5230FB" w14:textId="77777777" w:rsidTr="00507D19">
        <w:trPr>
          <w:trHeight w:val="227"/>
          <w:tblHeader/>
          <w:jc w:val="center"/>
        </w:trPr>
        <w:tc>
          <w:tcPr>
            <w:tcW w:w="708" w:type="dxa"/>
            <w:vAlign w:val="center"/>
          </w:tcPr>
          <w:p w14:paraId="4D32588B" w14:textId="77777777" w:rsidR="007B6473" w:rsidRPr="006C493A" w:rsidRDefault="00646F9F" w:rsidP="00D97B24">
            <w:pPr>
              <w:spacing w:after="0"/>
              <w:jc w:val="center"/>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3</w:t>
            </w:r>
          </w:p>
        </w:tc>
        <w:tc>
          <w:tcPr>
            <w:tcW w:w="3115" w:type="dxa"/>
            <w:vAlign w:val="center"/>
          </w:tcPr>
          <w:p w14:paraId="1F7BAE5B"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NVBH</w:t>
            </w:r>
          </w:p>
        </w:tc>
        <w:tc>
          <w:tcPr>
            <w:tcW w:w="3234" w:type="dxa"/>
            <w:vAlign w:val="center"/>
          </w:tcPr>
          <w:p w14:paraId="66DC9513"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Nhân viên bán hàng</w:t>
            </w:r>
          </w:p>
        </w:tc>
        <w:tc>
          <w:tcPr>
            <w:tcW w:w="2405" w:type="dxa"/>
            <w:vAlign w:val="center"/>
          </w:tcPr>
          <w:p w14:paraId="374FE6B3" w14:textId="77777777" w:rsidR="007B6473" w:rsidRPr="006C493A" w:rsidRDefault="007B6473" w:rsidP="00D97B24">
            <w:pPr>
              <w:spacing w:after="0"/>
              <w:rPr>
                <w:rFonts w:ascii="Times New Roman" w:eastAsia="Times New Roman" w:hAnsi="Times New Roman" w:cs="Times New Roman"/>
                <w:sz w:val="24"/>
                <w:szCs w:val="24"/>
              </w:rPr>
            </w:pPr>
          </w:p>
        </w:tc>
      </w:tr>
      <w:tr w:rsidR="007B6473" w:rsidRPr="006C493A" w14:paraId="7BE0FCE0" w14:textId="77777777" w:rsidTr="00507D19">
        <w:trPr>
          <w:trHeight w:val="227"/>
          <w:tblHeader/>
          <w:jc w:val="center"/>
        </w:trPr>
        <w:tc>
          <w:tcPr>
            <w:tcW w:w="708" w:type="dxa"/>
            <w:vAlign w:val="center"/>
          </w:tcPr>
          <w:p w14:paraId="5F2DB964" w14:textId="77777777" w:rsidR="007B6473" w:rsidRPr="006C493A" w:rsidRDefault="00646F9F" w:rsidP="00D97B24">
            <w:pPr>
              <w:spacing w:after="0"/>
              <w:jc w:val="center"/>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4</w:t>
            </w:r>
          </w:p>
        </w:tc>
        <w:tc>
          <w:tcPr>
            <w:tcW w:w="3115" w:type="dxa"/>
            <w:vAlign w:val="center"/>
          </w:tcPr>
          <w:p w14:paraId="782E119C"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KH</w:t>
            </w:r>
          </w:p>
        </w:tc>
        <w:tc>
          <w:tcPr>
            <w:tcW w:w="3234" w:type="dxa"/>
            <w:vAlign w:val="center"/>
          </w:tcPr>
          <w:p w14:paraId="1A66772C"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Khách hàng</w:t>
            </w:r>
          </w:p>
        </w:tc>
        <w:tc>
          <w:tcPr>
            <w:tcW w:w="2405" w:type="dxa"/>
            <w:vAlign w:val="center"/>
          </w:tcPr>
          <w:p w14:paraId="67F6A33B" w14:textId="77777777" w:rsidR="007B6473" w:rsidRPr="006C493A" w:rsidRDefault="007B6473" w:rsidP="00D97B24">
            <w:pPr>
              <w:spacing w:after="0"/>
              <w:rPr>
                <w:rFonts w:ascii="Times New Roman" w:eastAsia="Times New Roman" w:hAnsi="Times New Roman" w:cs="Times New Roman"/>
                <w:sz w:val="24"/>
                <w:szCs w:val="24"/>
              </w:rPr>
            </w:pPr>
          </w:p>
        </w:tc>
      </w:tr>
      <w:tr w:rsidR="007B6473" w:rsidRPr="006C493A" w14:paraId="27986180" w14:textId="77777777" w:rsidTr="00507D19">
        <w:trPr>
          <w:trHeight w:val="227"/>
          <w:tblHeader/>
          <w:jc w:val="center"/>
        </w:trPr>
        <w:tc>
          <w:tcPr>
            <w:tcW w:w="708" w:type="dxa"/>
            <w:vAlign w:val="center"/>
          </w:tcPr>
          <w:p w14:paraId="0152138B" w14:textId="77777777" w:rsidR="007B6473" w:rsidRPr="006C493A" w:rsidRDefault="00646F9F" w:rsidP="00D97B24">
            <w:pPr>
              <w:spacing w:after="0"/>
              <w:jc w:val="center"/>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5</w:t>
            </w:r>
          </w:p>
        </w:tc>
        <w:tc>
          <w:tcPr>
            <w:tcW w:w="3115" w:type="dxa"/>
            <w:vAlign w:val="center"/>
          </w:tcPr>
          <w:p w14:paraId="44C459D8"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NCC</w:t>
            </w:r>
          </w:p>
        </w:tc>
        <w:tc>
          <w:tcPr>
            <w:tcW w:w="3234" w:type="dxa"/>
            <w:vAlign w:val="center"/>
          </w:tcPr>
          <w:p w14:paraId="3BB77C9A"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Nhà cung cấp</w:t>
            </w:r>
          </w:p>
        </w:tc>
        <w:tc>
          <w:tcPr>
            <w:tcW w:w="2405" w:type="dxa"/>
            <w:vAlign w:val="center"/>
          </w:tcPr>
          <w:p w14:paraId="0933E9AE" w14:textId="77777777" w:rsidR="007B6473" w:rsidRPr="006C493A" w:rsidRDefault="007B6473" w:rsidP="00D97B24">
            <w:pPr>
              <w:spacing w:after="0"/>
              <w:rPr>
                <w:rFonts w:ascii="Times New Roman" w:eastAsia="Times New Roman" w:hAnsi="Times New Roman" w:cs="Times New Roman"/>
                <w:sz w:val="24"/>
                <w:szCs w:val="24"/>
              </w:rPr>
            </w:pPr>
          </w:p>
        </w:tc>
      </w:tr>
      <w:tr w:rsidR="007B6473" w:rsidRPr="006C493A" w14:paraId="5FD95BBD" w14:textId="77777777" w:rsidTr="00507D19">
        <w:trPr>
          <w:trHeight w:val="227"/>
          <w:tblHeader/>
          <w:jc w:val="center"/>
        </w:trPr>
        <w:tc>
          <w:tcPr>
            <w:tcW w:w="708" w:type="dxa"/>
            <w:vAlign w:val="center"/>
          </w:tcPr>
          <w:p w14:paraId="1BE12233" w14:textId="77777777" w:rsidR="007B6473" w:rsidRPr="006C493A" w:rsidRDefault="00646F9F" w:rsidP="00D97B24">
            <w:pPr>
              <w:spacing w:after="0"/>
              <w:jc w:val="center"/>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6</w:t>
            </w:r>
          </w:p>
        </w:tc>
        <w:tc>
          <w:tcPr>
            <w:tcW w:w="3115" w:type="dxa"/>
            <w:vAlign w:val="center"/>
          </w:tcPr>
          <w:p w14:paraId="26E9C8EF" w14:textId="722FE928" w:rsidR="007B6473" w:rsidRPr="006C493A" w:rsidRDefault="000B20E5"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NV</w:t>
            </w:r>
            <w:r w:rsidR="00EC4E48" w:rsidRPr="006C493A">
              <w:rPr>
                <w:rFonts w:ascii="Times New Roman" w:eastAsia="Times New Roman" w:hAnsi="Times New Roman" w:cs="Times New Roman"/>
                <w:sz w:val="24"/>
                <w:szCs w:val="24"/>
              </w:rPr>
              <w:t>QL</w:t>
            </w:r>
          </w:p>
        </w:tc>
        <w:tc>
          <w:tcPr>
            <w:tcW w:w="3234" w:type="dxa"/>
            <w:vAlign w:val="center"/>
          </w:tcPr>
          <w:p w14:paraId="71CE3A75" w14:textId="408BAFAB" w:rsidR="007B6473" w:rsidRPr="006C493A" w:rsidRDefault="000B20E5"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 xml:space="preserve">Nhân Viên </w:t>
            </w:r>
            <w:r w:rsidR="00646F9F" w:rsidRPr="006C493A">
              <w:rPr>
                <w:rFonts w:ascii="Times New Roman" w:eastAsia="Times New Roman" w:hAnsi="Times New Roman" w:cs="Times New Roman"/>
                <w:sz w:val="24"/>
                <w:szCs w:val="24"/>
              </w:rPr>
              <w:t>Quản lí</w:t>
            </w:r>
          </w:p>
        </w:tc>
        <w:tc>
          <w:tcPr>
            <w:tcW w:w="2405" w:type="dxa"/>
            <w:vAlign w:val="center"/>
          </w:tcPr>
          <w:p w14:paraId="0FA59F35" w14:textId="77777777" w:rsidR="007B6473" w:rsidRPr="006C493A" w:rsidRDefault="007B6473" w:rsidP="00D97B24">
            <w:pPr>
              <w:spacing w:after="0"/>
              <w:rPr>
                <w:rFonts w:ascii="Times New Roman" w:eastAsia="Times New Roman" w:hAnsi="Times New Roman" w:cs="Times New Roman"/>
                <w:sz w:val="24"/>
                <w:szCs w:val="24"/>
              </w:rPr>
            </w:pPr>
          </w:p>
        </w:tc>
      </w:tr>
      <w:tr w:rsidR="007B6473" w:rsidRPr="006C493A" w14:paraId="7DFE8017" w14:textId="77777777" w:rsidTr="00507D19">
        <w:trPr>
          <w:trHeight w:val="227"/>
          <w:tblHeader/>
          <w:jc w:val="center"/>
        </w:trPr>
        <w:tc>
          <w:tcPr>
            <w:tcW w:w="708" w:type="dxa"/>
            <w:vAlign w:val="center"/>
          </w:tcPr>
          <w:p w14:paraId="30A1574D" w14:textId="68D11FB0" w:rsidR="007B6473" w:rsidRPr="006C493A" w:rsidRDefault="00646F9F" w:rsidP="00D97B24">
            <w:pPr>
              <w:spacing w:after="0"/>
              <w:jc w:val="center"/>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7</w:t>
            </w:r>
          </w:p>
        </w:tc>
        <w:tc>
          <w:tcPr>
            <w:tcW w:w="3115" w:type="dxa"/>
            <w:vAlign w:val="center"/>
          </w:tcPr>
          <w:p w14:paraId="389EDF31" w14:textId="10CF7320" w:rsidR="007B6473" w:rsidRPr="006C493A" w:rsidRDefault="007D3762"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CSDL</w:t>
            </w:r>
          </w:p>
        </w:tc>
        <w:tc>
          <w:tcPr>
            <w:tcW w:w="3234" w:type="dxa"/>
            <w:vAlign w:val="center"/>
          </w:tcPr>
          <w:p w14:paraId="41E539CF" w14:textId="30EE868A" w:rsidR="007B6473" w:rsidRPr="006C493A" w:rsidRDefault="007D3762"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Cơ sở dữ liệu</w:t>
            </w:r>
          </w:p>
        </w:tc>
        <w:tc>
          <w:tcPr>
            <w:tcW w:w="2405" w:type="dxa"/>
            <w:vAlign w:val="center"/>
          </w:tcPr>
          <w:p w14:paraId="11E7A054" w14:textId="77777777" w:rsidR="007B6473" w:rsidRPr="006C493A" w:rsidRDefault="007B6473" w:rsidP="00D97B24">
            <w:pPr>
              <w:spacing w:after="0"/>
              <w:rPr>
                <w:rFonts w:ascii="Times New Roman" w:eastAsia="Times New Roman" w:hAnsi="Times New Roman" w:cs="Times New Roman"/>
                <w:sz w:val="24"/>
                <w:szCs w:val="24"/>
              </w:rPr>
            </w:pPr>
          </w:p>
        </w:tc>
      </w:tr>
      <w:tr w:rsidR="00741869" w:rsidRPr="006C493A" w14:paraId="1AFCE97D" w14:textId="77777777" w:rsidTr="00507D19">
        <w:trPr>
          <w:trHeight w:val="227"/>
          <w:tblHeader/>
          <w:jc w:val="center"/>
        </w:trPr>
        <w:tc>
          <w:tcPr>
            <w:tcW w:w="708" w:type="dxa"/>
            <w:vAlign w:val="center"/>
          </w:tcPr>
          <w:p w14:paraId="180BD09E" w14:textId="739629C4" w:rsidR="00741869" w:rsidRPr="006C493A" w:rsidRDefault="00741869" w:rsidP="00D97B24">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115" w:type="dxa"/>
            <w:vAlign w:val="center"/>
          </w:tcPr>
          <w:p w14:paraId="184EEE7B" w14:textId="07FB1FEA" w:rsidR="00741869" w:rsidRPr="006C493A" w:rsidRDefault="00741869" w:rsidP="00D97B24">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CTKM</w:t>
            </w:r>
          </w:p>
        </w:tc>
        <w:tc>
          <w:tcPr>
            <w:tcW w:w="3234" w:type="dxa"/>
            <w:vAlign w:val="center"/>
          </w:tcPr>
          <w:p w14:paraId="271F9730" w14:textId="0CA93FD3" w:rsidR="00741869" w:rsidRPr="006C493A" w:rsidRDefault="00741869" w:rsidP="00D97B24">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Chương Trình</w:t>
            </w:r>
            <w:r w:rsidR="000C6821">
              <w:rPr>
                <w:rFonts w:ascii="Times New Roman" w:eastAsia="Times New Roman" w:hAnsi="Times New Roman" w:cs="Times New Roman"/>
                <w:sz w:val="24"/>
                <w:szCs w:val="24"/>
              </w:rPr>
              <w:t xml:space="preserve"> Khuyến Mãi</w:t>
            </w:r>
          </w:p>
        </w:tc>
        <w:tc>
          <w:tcPr>
            <w:tcW w:w="2405" w:type="dxa"/>
            <w:vAlign w:val="center"/>
          </w:tcPr>
          <w:p w14:paraId="01F7D040" w14:textId="77777777" w:rsidR="00741869" w:rsidRPr="006C493A" w:rsidRDefault="00741869" w:rsidP="00E865C8">
            <w:pPr>
              <w:keepNext/>
              <w:spacing w:after="0"/>
              <w:rPr>
                <w:rFonts w:ascii="Times New Roman" w:eastAsia="Times New Roman" w:hAnsi="Times New Roman" w:cs="Times New Roman"/>
                <w:sz w:val="24"/>
                <w:szCs w:val="24"/>
              </w:rPr>
            </w:pPr>
          </w:p>
        </w:tc>
      </w:tr>
    </w:tbl>
    <w:p w14:paraId="1F89DC3B" w14:textId="18D0065A" w:rsidR="00E865C8" w:rsidRDefault="00E865C8" w:rsidP="00E865C8">
      <w:pPr>
        <w:pStyle w:val="Caption"/>
        <w:jc w:val="center"/>
      </w:pPr>
      <w:bookmarkStart w:id="17" w:name="_Toc146233520"/>
      <w:bookmarkStart w:id="18" w:name="_Toc146317973"/>
      <w:r>
        <w:t xml:space="preserve">Bảng </w:t>
      </w:r>
      <w:fldSimple w:instr=" SEQ Bảng \* ARABIC ">
        <w:r w:rsidR="00B061CF">
          <w:rPr>
            <w:noProof/>
          </w:rPr>
          <w:t>1</w:t>
        </w:r>
      </w:fldSimple>
      <w:r>
        <w:t xml:space="preserve">. </w:t>
      </w:r>
      <w:r w:rsidRPr="00577006">
        <w:t>Định nghĩa các thuật ngữ viết tắt</w:t>
      </w:r>
    </w:p>
    <w:p w14:paraId="27008835" w14:textId="77777777" w:rsidR="007B6473" w:rsidRDefault="00646F9F" w:rsidP="00BB1B4A">
      <w:pPr>
        <w:pStyle w:val="Top2"/>
      </w:pPr>
      <w:bookmarkStart w:id="19" w:name="_Toc152431120"/>
      <w:bookmarkStart w:id="20" w:name="_Toc152432016"/>
      <w:r>
        <w:t>Tài liệu tham khảo</w:t>
      </w:r>
      <w:bookmarkEnd w:id="17"/>
      <w:bookmarkEnd w:id="18"/>
      <w:bookmarkEnd w:id="19"/>
      <w:bookmarkEnd w:id="20"/>
    </w:p>
    <w:tbl>
      <w:tblPr>
        <w:tblW w:w="94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000" w:firstRow="0" w:lastRow="0" w:firstColumn="0" w:lastColumn="0" w:noHBand="0" w:noVBand="0"/>
      </w:tblPr>
      <w:tblGrid>
        <w:gridCol w:w="708"/>
        <w:gridCol w:w="6344"/>
        <w:gridCol w:w="2410"/>
      </w:tblGrid>
      <w:tr w:rsidR="00A42429" w:rsidRPr="006C493A" w14:paraId="70CB8F7B" w14:textId="77777777" w:rsidTr="00C93643">
        <w:trPr>
          <w:trHeight w:val="135"/>
          <w:jc w:val="center"/>
        </w:trPr>
        <w:tc>
          <w:tcPr>
            <w:tcW w:w="708" w:type="dxa"/>
          </w:tcPr>
          <w:p w14:paraId="15039E1B" w14:textId="77777777" w:rsidR="00A42429" w:rsidRPr="006C493A" w:rsidRDefault="00A42429">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4"/>
                <w:szCs w:val="24"/>
              </w:rPr>
            </w:pPr>
            <w:r w:rsidRPr="006C493A">
              <w:rPr>
                <w:rFonts w:ascii="Times New Roman" w:eastAsia="Times New Roman" w:hAnsi="Times New Roman" w:cs="Times New Roman"/>
                <w:b/>
                <w:color w:val="000000"/>
                <w:sz w:val="24"/>
                <w:szCs w:val="24"/>
              </w:rPr>
              <w:t>STT</w:t>
            </w:r>
          </w:p>
        </w:tc>
        <w:tc>
          <w:tcPr>
            <w:tcW w:w="6344" w:type="dxa"/>
          </w:tcPr>
          <w:p w14:paraId="46D51EEA" w14:textId="77777777" w:rsidR="00A42429" w:rsidRPr="006C493A" w:rsidRDefault="00A42429">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4"/>
                <w:szCs w:val="24"/>
              </w:rPr>
            </w:pPr>
            <w:r w:rsidRPr="006C493A">
              <w:rPr>
                <w:rFonts w:ascii="Times New Roman" w:eastAsia="Times New Roman" w:hAnsi="Times New Roman" w:cs="Times New Roman"/>
                <w:b/>
                <w:color w:val="000000"/>
                <w:sz w:val="24"/>
                <w:szCs w:val="24"/>
              </w:rPr>
              <w:t>Tên tài liệu</w:t>
            </w:r>
          </w:p>
        </w:tc>
        <w:tc>
          <w:tcPr>
            <w:tcW w:w="2410" w:type="dxa"/>
          </w:tcPr>
          <w:p w14:paraId="790FDE2E" w14:textId="77777777" w:rsidR="00A42429" w:rsidRPr="006C493A" w:rsidRDefault="00A42429" w:rsidP="00E865C8">
            <w:pPr>
              <w:keepNext/>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4"/>
                <w:szCs w:val="24"/>
              </w:rPr>
            </w:pPr>
            <w:r w:rsidRPr="006C493A">
              <w:rPr>
                <w:rFonts w:ascii="Times New Roman" w:eastAsia="Times New Roman" w:hAnsi="Times New Roman" w:cs="Times New Roman"/>
                <w:b/>
                <w:color w:val="000000"/>
                <w:sz w:val="24"/>
                <w:szCs w:val="24"/>
              </w:rPr>
              <w:t>Ghi chú</w:t>
            </w:r>
          </w:p>
        </w:tc>
      </w:tr>
    </w:tbl>
    <w:p w14:paraId="635C4773" w14:textId="652ADA16" w:rsidR="007B6473" w:rsidRPr="00D729E0" w:rsidRDefault="00E865C8" w:rsidP="00E865C8">
      <w:pPr>
        <w:pStyle w:val="Caption"/>
        <w:jc w:val="center"/>
      </w:pPr>
      <w:r>
        <w:t xml:space="preserve">Bảng </w:t>
      </w:r>
      <w:fldSimple w:instr=" SEQ Bảng \* ARABIC ">
        <w:r w:rsidR="00B061CF">
          <w:rPr>
            <w:noProof/>
          </w:rPr>
          <w:t>2</w:t>
        </w:r>
      </w:fldSimple>
      <w:r>
        <w:t xml:space="preserve">. </w:t>
      </w:r>
      <w:r w:rsidR="009B5C15">
        <w:t>Tài Liệu Tham Khảo</w:t>
      </w:r>
      <w:r w:rsidR="00646F9F" w:rsidRPr="00A42429">
        <w:br w:type="page"/>
      </w:r>
    </w:p>
    <w:p w14:paraId="662DE004" w14:textId="1D25F145" w:rsidR="007B6473" w:rsidRDefault="00646F9F" w:rsidP="00BB1B4A">
      <w:pPr>
        <w:pStyle w:val="Top2"/>
      </w:pPr>
      <w:bookmarkStart w:id="21" w:name="_Toc146233522"/>
      <w:bookmarkStart w:id="22" w:name="_Toc146317975"/>
      <w:bookmarkStart w:id="23" w:name="_Toc152431121"/>
      <w:bookmarkStart w:id="24" w:name="_Toc152432017"/>
      <w:r>
        <w:lastRenderedPageBreak/>
        <w:t>Mô hình Use case</w:t>
      </w:r>
      <w:bookmarkEnd w:id="21"/>
      <w:bookmarkEnd w:id="22"/>
      <w:bookmarkEnd w:id="23"/>
      <w:bookmarkEnd w:id="24"/>
      <w:r>
        <w:t xml:space="preserve"> </w:t>
      </w:r>
    </w:p>
    <w:p w14:paraId="71046C73" w14:textId="77777777" w:rsidR="007B6473" w:rsidRDefault="003D7156" w:rsidP="00D365E8">
      <w:r>
        <w:rPr>
          <w:noProof/>
        </w:rPr>
        <w:drawing>
          <wp:inline distT="0" distB="0" distL="0" distR="0" wp14:anchorId="584843F8" wp14:editId="3165E842">
            <wp:extent cx="6511925" cy="6911340"/>
            <wp:effectExtent l="0" t="0" r="3175" b="3810"/>
            <wp:docPr id="915377072" name="Picture 91537707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77072" name="Picture 1" descr="A diagram of a company&#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11925" cy="6911340"/>
                    </a:xfrm>
                    <a:prstGeom prst="rect">
                      <a:avLst/>
                    </a:prstGeom>
                  </pic:spPr>
                </pic:pic>
              </a:graphicData>
            </a:graphic>
          </wp:inline>
        </w:drawing>
      </w:r>
    </w:p>
    <w:p w14:paraId="62D9B661" w14:textId="2A79586C" w:rsidR="00E73F44" w:rsidRPr="004D63A5" w:rsidRDefault="000B514D" w:rsidP="004D63A5">
      <w:pPr>
        <w:pStyle w:val="Caption"/>
        <w:jc w:val="center"/>
        <w:rPr>
          <w:rFonts w:ascii="Times New Roman" w:eastAsia="Times New Roman" w:hAnsi="Times New Roman" w:cs="Times New Roman"/>
          <w:sz w:val="26"/>
          <w:szCs w:val="26"/>
        </w:rPr>
      </w:pPr>
      <w:r>
        <w:t xml:space="preserve">Hình </w:t>
      </w:r>
      <w:fldSimple w:instr=" SEQ Hình \* ARABIC ">
        <w:r w:rsidR="00B061CF">
          <w:rPr>
            <w:noProof/>
          </w:rPr>
          <w:t>1</w:t>
        </w:r>
      </w:fldSimple>
      <w:r w:rsidR="004D63A5">
        <w:t>.</w:t>
      </w:r>
      <w:r>
        <w:t xml:space="preserve"> </w:t>
      </w:r>
      <w:r w:rsidR="00B65127">
        <w:t>Lược đồ Usecase tổng quát</w:t>
      </w:r>
      <w:r w:rsidR="00E73F44">
        <w:rPr>
          <w:rFonts w:ascii="Times New Roman" w:hAnsi="Times New Roman"/>
          <w:sz w:val="26"/>
          <w:szCs w:val="26"/>
        </w:rPr>
        <w:br w:type="page"/>
      </w:r>
    </w:p>
    <w:p w14:paraId="7EE186BC" w14:textId="1233A8A6" w:rsidR="007B6473" w:rsidRPr="00C530BF" w:rsidRDefault="00646F9F" w:rsidP="00BB1B4A">
      <w:pPr>
        <w:pStyle w:val="Top2"/>
      </w:pPr>
      <w:bookmarkStart w:id="25" w:name="_Toc146233523"/>
      <w:bookmarkStart w:id="26" w:name="_Toc146317976"/>
      <w:bookmarkStart w:id="27" w:name="_Toc152431122"/>
      <w:bookmarkStart w:id="28" w:name="_Toc152432018"/>
      <w:r>
        <w:lastRenderedPageBreak/>
        <w:t>Danh sách các tác nhân và mô tả</w:t>
      </w:r>
      <w:bookmarkStart w:id="29" w:name="_heading=h.17dp8vu" w:colFirst="0" w:colLast="0"/>
      <w:bookmarkEnd w:id="25"/>
      <w:bookmarkEnd w:id="26"/>
      <w:bookmarkEnd w:id="27"/>
      <w:bookmarkEnd w:id="28"/>
      <w:bookmarkEnd w:id="29"/>
    </w:p>
    <w:tbl>
      <w:tblPr>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000" w:firstRow="0" w:lastRow="0" w:firstColumn="0" w:lastColumn="0" w:noHBand="0" w:noVBand="0"/>
      </w:tblPr>
      <w:tblGrid>
        <w:gridCol w:w="2340"/>
        <w:gridCol w:w="5040"/>
        <w:gridCol w:w="2865"/>
      </w:tblGrid>
      <w:tr w:rsidR="007B6473" w:rsidRPr="00316690" w14:paraId="38FDFD31" w14:textId="77777777">
        <w:trPr>
          <w:jc w:val="center"/>
        </w:trPr>
        <w:tc>
          <w:tcPr>
            <w:tcW w:w="2340" w:type="dxa"/>
          </w:tcPr>
          <w:p w14:paraId="2CFAD807" w14:textId="77777777" w:rsidR="007B6473" w:rsidRPr="00316690" w:rsidRDefault="00646F9F" w:rsidP="00316690">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Tác nhân</w:t>
            </w:r>
          </w:p>
        </w:tc>
        <w:tc>
          <w:tcPr>
            <w:tcW w:w="5040" w:type="dxa"/>
          </w:tcPr>
          <w:p w14:paraId="2E3E5697" w14:textId="77777777" w:rsidR="007B6473" w:rsidRPr="00316690" w:rsidRDefault="00646F9F" w:rsidP="00316690">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Mô tả tác nhân</w:t>
            </w:r>
          </w:p>
        </w:tc>
        <w:tc>
          <w:tcPr>
            <w:tcW w:w="2865" w:type="dxa"/>
          </w:tcPr>
          <w:p w14:paraId="288CB4BA" w14:textId="77777777" w:rsidR="007B6473" w:rsidRPr="00316690" w:rsidRDefault="00646F9F" w:rsidP="00316690">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Ghi chú</w:t>
            </w:r>
          </w:p>
        </w:tc>
      </w:tr>
      <w:tr w:rsidR="007B6473" w:rsidRPr="00316690" w14:paraId="7D15E6D4" w14:textId="77777777" w:rsidTr="00316690">
        <w:trPr>
          <w:jc w:val="center"/>
        </w:trPr>
        <w:tc>
          <w:tcPr>
            <w:tcW w:w="2340" w:type="dxa"/>
            <w:vAlign w:val="center"/>
          </w:tcPr>
          <w:p w14:paraId="02E70E6E" w14:textId="3C9C5E4A" w:rsidR="007B6473" w:rsidRPr="00316690" w:rsidRDefault="00646F9F" w:rsidP="00316690">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Nhân Viên</w:t>
            </w:r>
            <w:r w:rsidR="00D03B12">
              <w:rPr>
                <w:rFonts w:ascii="Times New Roman" w:eastAsia="Times New Roman" w:hAnsi="Times New Roman" w:cs="Times New Roman"/>
                <w:sz w:val="24"/>
                <w:szCs w:val="24"/>
              </w:rPr>
              <w:t xml:space="preserve"> Bán Hàng</w:t>
            </w:r>
          </w:p>
        </w:tc>
        <w:tc>
          <w:tcPr>
            <w:tcW w:w="5040" w:type="dxa"/>
          </w:tcPr>
          <w:p w14:paraId="75214C54" w14:textId="20F83521" w:rsidR="007B6473" w:rsidRPr="00316690" w:rsidRDefault="00646F9F" w:rsidP="00316690">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Là người tương tác với hệ thống để tạo hóa đơn bán hàng,</w:t>
            </w:r>
            <w:r w:rsidR="00285874">
              <w:rPr>
                <w:rFonts w:ascii="Times New Roman" w:eastAsia="Times New Roman" w:hAnsi="Times New Roman" w:cs="Times New Roman"/>
                <w:sz w:val="24"/>
                <w:szCs w:val="24"/>
              </w:rPr>
              <w:t xml:space="preserve"> hay lập phiếu đặt hàng,</w:t>
            </w:r>
            <w:r w:rsidRPr="00316690">
              <w:rPr>
                <w:rFonts w:ascii="Times New Roman" w:eastAsia="Times New Roman" w:hAnsi="Times New Roman" w:cs="Times New Roman"/>
                <w:sz w:val="24"/>
                <w:szCs w:val="24"/>
              </w:rPr>
              <w:t xml:space="preserve"> thực hiện thanh toán cho khách, thực hiện các chức năng thống kế và báo cáo lại cho nhân viên quản lý</w:t>
            </w:r>
            <w:r w:rsidR="00285874">
              <w:rPr>
                <w:rFonts w:ascii="Times New Roman" w:eastAsia="Times New Roman" w:hAnsi="Times New Roman" w:cs="Times New Roman"/>
                <w:sz w:val="24"/>
                <w:szCs w:val="24"/>
              </w:rPr>
              <w:t>.</w:t>
            </w:r>
          </w:p>
        </w:tc>
        <w:tc>
          <w:tcPr>
            <w:tcW w:w="2865" w:type="dxa"/>
          </w:tcPr>
          <w:p w14:paraId="197A1F77" w14:textId="77777777" w:rsidR="007B6473" w:rsidRPr="00316690" w:rsidRDefault="007B6473" w:rsidP="00316690">
            <w:pPr>
              <w:spacing w:after="0"/>
              <w:rPr>
                <w:rFonts w:ascii="Times New Roman" w:eastAsia="Times New Roman" w:hAnsi="Times New Roman" w:cs="Times New Roman"/>
                <w:sz w:val="24"/>
                <w:szCs w:val="24"/>
              </w:rPr>
            </w:pPr>
          </w:p>
        </w:tc>
      </w:tr>
      <w:tr w:rsidR="007B6473" w:rsidRPr="00316690" w14:paraId="2CA5FC0C" w14:textId="77777777" w:rsidTr="00316690">
        <w:trPr>
          <w:jc w:val="center"/>
        </w:trPr>
        <w:tc>
          <w:tcPr>
            <w:tcW w:w="2340" w:type="dxa"/>
            <w:vAlign w:val="center"/>
          </w:tcPr>
          <w:p w14:paraId="4C45419C" w14:textId="77777777" w:rsidR="007B6473" w:rsidRPr="00316690" w:rsidRDefault="00646F9F" w:rsidP="00316690">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Nhân Viên Quản Lý</w:t>
            </w:r>
          </w:p>
        </w:tc>
        <w:tc>
          <w:tcPr>
            <w:tcW w:w="5040" w:type="dxa"/>
          </w:tcPr>
          <w:p w14:paraId="17F2DB69" w14:textId="06E1D6C0" w:rsidR="007B6473" w:rsidRPr="00316690" w:rsidRDefault="00646F9F" w:rsidP="00316690">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Có trách nhiệm quản lý nhân viên cấp dưới, thực hiện các chức năng quản lý quần áo của cửa hàng. Kiểm tra báo cáo của nhân viên qua các thống kê vào báo lại cho chủ cửa hàng</w:t>
            </w:r>
            <w:r w:rsidR="00285874">
              <w:rPr>
                <w:rFonts w:ascii="Times New Roman" w:eastAsia="Times New Roman" w:hAnsi="Times New Roman" w:cs="Times New Roman"/>
                <w:sz w:val="24"/>
                <w:szCs w:val="24"/>
              </w:rPr>
              <w:t>.</w:t>
            </w:r>
          </w:p>
        </w:tc>
        <w:tc>
          <w:tcPr>
            <w:tcW w:w="2865" w:type="dxa"/>
          </w:tcPr>
          <w:p w14:paraId="5AD80789" w14:textId="77777777" w:rsidR="007B6473" w:rsidRPr="00316690" w:rsidRDefault="007B6473" w:rsidP="00C3156A">
            <w:pPr>
              <w:keepNext/>
              <w:spacing w:after="0"/>
              <w:rPr>
                <w:rFonts w:ascii="Times New Roman" w:eastAsia="Times New Roman" w:hAnsi="Times New Roman" w:cs="Times New Roman"/>
                <w:sz w:val="24"/>
                <w:szCs w:val="24"/>
              </w:rPr>
            </w:pPr>
          </w:p>
        </w:tc>
      </w:tr>
    </w:tbl>
    <w:p w14:paraId="026D5251" w14:textId="3237CEDD" w:rsidR="00CF20F4" w:rsidRDefault="00C3156A" w:rsidP="00C3156A">
      <w:pPr>
        <w:pStyle w:val="Caption"/>
        <w:jc w:val="center"/>
      </w:pPr>
      <w:r>
        <w:t xml:space="preserve">Bảng </w:t>
      </w:r>
      <w:fldSimple w:instr=" SEQ Bảng \* ARABIC ">
        <w:r w:rsidR="00B061CF">
          <w:rPr>
            <w:noProof/>
          </w:rPr>
          <w:t>3</w:t>
        </w:r>
      </w:fldSimple>
      <w:r>
        <w:t xml:space="preserve">. </w:t>
      </w:r>
      <w:r w:rsidRPr="00B61FF5">
        <w:t>Danh sách các tác nhân và mô tả</w:t>
      </w:r>
    </w:p>
    <w:p w14:paraId="7049D937" w14:textId="77777777" w:rsidR="00CF20F4" w:rsidRPr="00CF20F4" w:rsidRDefault="00CF20F4" w:rsidP="00CF20F4"/>
    <w:p w14:paraId="0B6B5FCC" w14:textId="3D411912" w:rsidR="007B6473" w:rsidRPr="00C530BF" w:rsidRDefault="00646F9F" w:rsidP="00BB1B4A">
      <w:pPr>
        <w:pStyle w:val="Top2"/>
      </w:pPr>
      <w:bookmarkStart w:id="30" w:name="_Toc146233524"/>
      <w:bookmarkStart w:id="31" w:name="_Toc146317977"/>
      <w:bookmarkStart w:id="32" w:name="_Toc152431123"/>
      <w:bookmarkStart w:id="33" w:name="_Toc152432019"/>
      <w:r>
        <w:t>Danh sách Use case và mô tả</w:t>
      </w:r>
      <w:bookmarkEnd w:id="30"/>
      <w:bookmarkEnd w:id="31"/>
      <w:bookmarkEnd w:id="32"/>
      <w:bookmarkEnd w:id="33"/>
    </w:p>
    <w:tbl>
      <w:tblPr>
        <w:tblW w:w="10245"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100" w:type="dxa"/>
          <w:left w:w="100" w:type="dxa"/>
          <w:bottom w:w="100" w:type="dxa"/>
          <w:right w:w="100" w:type="dxa"/>
        </w:tblCellMar>
        <w:tblLook w:val="0000" w:firstRow="0" w:lastRow="0" w:firstColumn="0" w:lastColumn="0" w:noHBand="0" w:noVBand="0"/>
      </w:tblPr>
      <w:tblGrid>
        <w:gridCol w:w="985"/>
        <w:gridCol w:w="1225"/>
        <w:gridCol w:w="4895"/>
        <w:gridCol w:w="1440"/>
        <w:gridCol w:w="1700"/>
      </w:tblGrid>
      <w:tr w:rsidR="007B6473" w:rsidRPr="00316690" w14:paraId="3E9B0E0A" w14:textId="77777777" w:rsidTr="00313CA2">
        <w:trPr>
          <w:jc w:val="center"/>
        </w:trPr>
        <w:tc>
          <w:tcPr>
            <w:tcW w:w="985" w:type="dxa"/>
            <w:vAlign w:val="center"/>
          </w:tcPr>
          <w:p w14:paraId="3146C716" w14:textId="77777777" w:rsidR="007B6473" w:rsidRPr="00316690" w:rsidRDefault="00646F9F" w:rsidP="00223FCC">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ID</w:t>
            </w:r>
          </w:p>
        </w:tc>
        <w:tc>
          <w:tcPr>
            <w:tcW w:w="1225" w:type="dxa"/>
            <w:vAlign w:val="center"/>
          </w:tcPr>
          <w:p w14:paraId="035076C1" w14:textId="77777777" w:rsidR="007B6473" w:rsidRPr="00316690" w:rsidRDefault="00646F9F" w:rsidP="00223FCC">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Tên Use case</w:t>
            </w:r>
          </w:p>
        </w:tc>
        <w:tc>
          <w:tcPr>
            <w:tcW w:w="4895" w:type="dxa"/>
            <w:vAlign w:val="center"/>
          </w:tcPr>
          <w:p w14:paraId="40E882D6" w14:textId="77777777" w:rsidR="007B6473" w:rsidRPr="00316690" w:rsidRDefault="00646F9F" w:rsidP="00223FCC">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Mô tả ngắn gọn Use case</w:t>
            </w:r>
          </w:p>
        </w:tc>
        <w:tc>
          <w:tcPr>
            <w:tcW w:w="1440" w:type="dxa"/>
            <w:vAlign w:val="center"/>
          </w:tcPr>
          <w:p w14:paraId="32F0127A" w14:textId="77777777" w:rsidR="007B6473" w:rsidRPr="00316690" w:rsidRDefault="00646F9F" w:rsidP="00223FCC">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Chức năng</w:t>
            </w:r>
          </w:p>
        </w:tc>
        <w:tc>
          <w:tcPr>
            <w:tcW w:w="1700" w:type="dxa"/>
            <w:vAlign w:val="center"/>
          </w:tcPr>
          <w:p w14:paraId="3F01AEC8" w14:textId="77777777" w:rsidR="007B6473" w:rsidRPr="00316690" w:rsidRDefault="00646F9F" w:rsidP="00223FCC">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Ghi chú</w:t>
            </w:r>
          </w:p>
        </w:tc>
      </w:tr>
      <w:tr w:rsidR="007B6473" w:rsidRPr="00316690" w14:paraId="71D89813" w14:textId="77777777" w:rsidTr="00313CA2">
        <w:trPr>
          <w:trHeight w:val="1372"/>
          <w:jc w:val="center"/>
        </w:trPr>
        <w:tc>
          <w:tcPr>
            <w:tcW w:w="985" w:type="dxa"/>
            <w:vAlign w:val="center"/>
          </w:tcPr>
          <w:p w14:paraId="5D76783D" w14:textId="3390EE7D"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UC001</w:t>
            </w:r>
          </w:p>
        </w:tc>
        <w:tc>
          <w:tcPr>
            <w:tcW w:w="1225" w:type="dxa"/>
          </w:tcPr>
          <w:p w14:paraId="24EF9780" w14:textId="349B5367" w:rsidR="007B6473" w:rsidRPr="00316690" w:rsidRDefault="00453DFB"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Đăng Nhập</w:t>
            </w:r>
          </w:p>
        </w:tc>
        <w:tc>
          <w:tcPr>
            <w:tcW w:w="4895" w:type="dxa"/>
          </w:tcPr>
          <w:p w14:paraId="1693CD17" w14:textId="45DB5535" w:rsidR="007B6473" w:rsidRPr="00316690" w:rsidRDefault="00453DFB"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Người dùng sử dụng tài khoản và mật khẩu để đăng nhập vào hệ thống</w:t>
            </w:r>
          </w:p>
        </w:tc>
        <w:tc>
          <w:tcPr>
            <w:tcW w:w="1440" w:type="dxa"/>
          </w:tcPr>
          <w:p w14:paraId="3F2F98B0" w14:textId="5DDB6EB5" w:rsidR="007B6473" w:rsidRPr="00316690" w:rsidRDefault="00453DFB"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Xác thực người dùng và phân quyền</w:t>
            </w:r>
            <w:r w:rsidR="001349F2">
              <w:rPr>
                <w:rFonts w:ascii="Times New Roman" w:eastAsia="Times New Roman" w:hAnsi="Times New Roman" w:cs="Times New Roman"/>
                <w:sz w:val="24"/>
                <w:szCs w:val="24"/>
              </w:rPr>
              <w:t xml:space="preserve"> nhân viên và quản lý</w:t>
            </w:r>
          </w:p>
        </w:tc>
        <w:tc>
          <w:tcPr>
            <w:tcW w:w="1700" w:type="dxa"/>
          </w:tcPr>
          <w:p w14:paraId="20016DA8" w14:textId="77777777" w:rsidR="007B6473" w:rsidRPr="00316690" w:rsidRDefault="007B6473" w:rsidP="00223FCC">
            <w:pPr>
              <w:spacing w:after="0"/>
              <w:rPr>
                <w:rFonts w:ascii="Times New Roman" w:eastAsia="Times New Roman" w:hAnsi="Times New Roman" w:cs="Times New Roman"/>
                <w:sz w:val="24"/>
                <w:szCs w:val="24"/>
              </w:rPr>
            </w:pPr>
          </w:p>
        </w:tc>
      </w:tr>
      <w:tr w:rsidR="007B6473" w:rsidRPr="00316690" w14:paraId="781B477A" w14:textId="77777777" w:rsidTr="00313CA2">
        <w:trPr>
          <w:jc w:val="center"/>
        </w:trPr>
        <w:tc>
          <w:tcPr>
            <w:tcW w:w="985" w:type="dxa"/>
            <w:vAlign w:val="center"/>
          </w:tcPr>
          <w:p w14:paraId="1D4F0D23" w14:textId="5A1A0973" w:rsidR="007B6473" w:rsidRPr="00B00ECF" w:rsidRDefault="009D3B54" w:rsidP="007804CA">
            <w:pPr>
              <w:spacing w:after="0"/>
              <w:jc w:val="center"/>
              <w:rPr>
                <w:rFonts w:ascii="Times New Roman" w:eastAsia="Times New Roman" w:hAnsi="Times New Roman" w:cs="Times New Roman"/>
                <w:sz w:val="24"/>
                <w:szCs w:val="24"/>
              </w:rPr>
            </w:pPr>
            <w:r w:rsidRPr="00B00ECF">
              <w:rPr>
                <w:rFonts w:ascii="Times New Roman" w:eastAsia="Times New Roman" w:hAnsi="Times New Roman" w:cs="Times New Roman"/>
                <w:sz w:val="24"/>
                <w:szCs w:val="24"/>
              </w:rPr>
              <w:t>UC002</w:t>
            </w:r>
          </w:p>
        </w:tc>
        <w:tc>
          <w:tcPr>
            <w:tcW w:w="1225" w:type="dxa"/>
          </w:tcPr>
          <w:p w14:paraId="7CB7B17B" w14:textId="376D9688" w:rsidR="007B6473" w:rsidRPr="00B00ECF" w:rsidRDefault="00A34A28" w:rsidP="00223FCC">
            <w:pPr>
              <w:spacing w:after="0"/>
              <w:rPr>
                <w:rFonts w:ascii="Times New Roman" w:eastAsia="Times New Roman" w:hAnsi="Times New Roman" w:cs="Times New Roman"/>
                <w:sz w:val="24"/>
                <w:szCs w:val="24"/>
              </w:rPr>
            </w:pPr>
            <w:r w:rsidRPr="00B00ECF">
              <w:rPr>
                <w:rFonts w:ascii="Times New Roman" w:eastAsia="Times New Roman" w:hAnsi="Times New Roman" w:cs="Times New Roman"/>
                <w:sz w:val="24"/>
                <w:szCs w:val="24"/>
              </w:rPr>
              <w:t>Thêm Quần Áo</w:t>
            </w:r>
          </w:p>
        </w:tc>
        <w:tc>
          <w:tcPr>
            <w:tcW w:w="4895" w:type="dxa"/>
          </w:tcPr>
          <w:p w14:paraId="2E20BD9C" w14:textId="072A0C88" w:rsidR="007B6473" w:rsidRPr="00B00ECF" w:rsidRDefault="00A34A28"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B00ECF">
              <w:rPr>
                <w:rFonts w:ascii="Times New Roman" w:eastAsia="Times New Roman" w:hAnsi="Times New Roman" w:cs="Times New Roman"/>
                <w:sz w:val="24"/>
                <w:szCs w:val="24"/>
              </w:rPr>
              <w:t>Nhập các thông tin của quần áo để thêm mới quần áo vào hệ thống</w:t>
            </w:r>
          </w:p>
        </w:tc>
        <w:tc>
          <w:tcPr>
            <w:tcW w:w="1440" w:type="dxa"/>
          </w:tcPr>
          <w:p w14:paraId="3916E250" w14:textId="3C4610F7" w:rsidR="007B6473" w:rsidRPr="00B00ECF" w:rsidRDefault="00A34A28" w:rsidP="00223FCC">
            <w:pPr>
              <w:spacing w:after="0"/>
              <w:rPr>
                <w:rFonts w:ascii="Times New Roman" w:eastAsia="Times New Roman" w:hAnsi="Times New Roman" w:cs="Times New Roman"/>
                <w:sz w:val="24"/>
                <w:szCs w:val="24"/>
              </w:rPr>
            </w:pPr>
            <w:r w:rsidRPr="00B00ECF">
              <w:rPr>
                <w:rFonts w:ascii="Times New Roman" w:eastAsia="Times New Roman" w:hAnsi="Times New Roman" w:cs="Times New Roman"/>
                <w:sz w:val="24"/>
                <w:szCs w:val="24"/>
              </w:rPr>
              <w:t>Thêm một quần áo mới</w:t>
            </w:r>
          </w:p>
        </w:tc>
        <w:tc>
          <w:tcPr>
            <w:tcW w:w="1700" w:type="dxa"/>
          </w:tcPr>
          <w:p w14:paraId="3DF4EC55" w14:textId="4C4827C2" w:rsidR="007B6473" w:rsidRPr="00B00ECF" w:rsidRDefault="00A34A28" w:rsidP="00223FCC">
            <w:pPr>
              <w:spacing w:after="0"/>
              <w:rPr>
                <w:rFonts w:ascii="Times New Roman" w:eastAsia="Times New Roman" w:hAnsi="Times New Roman" w:cs="Times New Roman"/>
                <w:sz w:val="24"/>
                <w:szCs w:val="24"/>
              </w:rPr>
            </w:pPr>
            <w:r w:rsidRPr="00B00ECF">
              <w:rPr>
                <w:rFonts w:ascii="Times New Roman" w:eastAsia="Times New Roman" w:hAnsi="Times New Roman" w:cs="Times New Roman"/>
                <w:sz w:val="24"/>
                <w:szCs w:val="24"/>
              </w:rPr>
              <w:t xml:space="preserve">Mã quần áo tự phát sinh theo thứ tự, quy tắc cụ thể và theo </w:t>
            </w:r>
            <w:r w:rsidR="00B00ECF" w:rsidRPr="00B00ECF">
              <w:rPr>
                <w:rFonts w:ascii="Times New Roman" w:eastAsia="Times New Roman" w:hAnsi="Times New Roman" w:cs="Times New Roman"/>
                <w:sz w:val="24"/>
                <w:szCs w:val="24"/>
              </w:rPr>
              <w:t xml:space="preserve">size </w:t>
            </w:r>
            <w:r w:rsidRPr="00B00ECF">
              <w:rPr>
                <w:rFonts w:ascii="Times New Roman" w:eastAsia="Times New Roman" w:hAnsi="Times New Roman" w:cs="Times New Roman"/>
                <w:sz w:val="24"/>
                <w:szCs w:val="24"/>
              </w:rPr>
              <w:t>quần áo</w:t>
            </w:r>
          </w:p>
        </w:tc>
      </w:tr>
      <w:tr w:rsidR="007B6473" w:rsidRPr="00316690" w14:paraId="16DAD143" w14:textId="77777777" w:rsidTr="00313CA2">
        <w:trPr>
          <w:jc w:val="center"/>
        </w:trPr>
        <w:tc>
          <w:tcPr>
            <w:tcW w:w="985" w:type="dxa"/>
            <w:vAlign w:val="center"/>
          </w:tcPr>
          <w:p w14:paraId="499201EA" w14:textId="33E96B07"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UC003</w:t>
            </w:r>
          </w:p>
        </w:tc>
        <w:tc>
          <w:tcPr>
            <w:tcW w:w="1225" w:type="dxa"/>
          </w:tcPr>
          <w:p w14:paraId="01604BBF" w14:textId="5D0F232C" w:rsidR="007B6473" w:rsidRPr="00316690" w:rsidRDefault="00A34A28"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Quần Áo</w:t>
            </w:r>
          </w:p>
        </w:tc>
        <w:tc>
          <w:tcPr>
            <w:tcW w:w="4895" w:type="dxa"/>
          </w:tcPr>
          <w:p w14:paraId="66469AC7" w14:textId="28C54440" w:rsidR="007B6473" w:rsidRPr="00316690" w:rsidRDefault="00A34A28"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Thay đổi một hoặc nhiều thông tin của một quần áo đã tồn tại</w:t>
            </w:r>
          </w:p>
        </w:tc>
        <w:tc>
          <w:tcPr>
            <w:tcW w:w="1440" w:type="dxa"/>
          </w:tcPr>
          <w:p w14:paraId="3DACAD92" w14:textId="32D808FE" w:rsidR="007B6473" w:rsidRPr="00316690" w:rsidRDefault="00A34A28"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quần áo</w:t>
            </w:r>
          </w:p>
        </w:tc>
        <w:tc>
          <w:tcPr>
            <w:tcW w:w="1700" w:type="dxa"/>
          </w:tcPr>
          <w:p w14:paraId="248B80D9" w14:textId="24DDC587" w:rsidR="007B6473" w:rsidRPr="00316690" w:rsidRDefault="00A34A28"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Không được phép cập nhật Mã quần áo</w:t>
            </w:r>
          </w:p>
        </w:tc>
      </w:tr>
      <w:tr w:rsidR="007B6473" w:rsidRPr="00316690" w14:paraId="6BF82B65" w14:textId="77777777" w:rsidTr="00313CA2">
        <w:trPr>
          <w:jc w:val="center"/>
        </w:trPr>
        <w:tc>
          <w:tcPr>
            <w:tcW w:w="985" w:type="dxa"/>
            <w:vAlign w:val="center"/>
          </w:tcPr>
          <w:p w14:paraId="639AB54E" w14:textId="1CBBB4C0"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UC004</w:t>
            </w:r>
          </w:p>
        </w:tc>
        <w:tc>
          <w:tcPr>
            <w:tcW w:w="1225" w:type="dxa"/>
          </w:tcPr>
          <w:p w14:paraId="412A537E" w14:textId="12408FAF" w:rsidR="007B6473" w:rsidRPr="00316690" w:rsidRDefault="00AE751F"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Quần Áo</w:t>
            </w:r>
          </w:p>
        </w:tc>
        <w:tc>
          <w:tcPr>
            <w:tcW w:w="4895" w:type="dxa"/>
          </w:tcPr>
          <w:p w14:paraId="0FD1E0AB" w14:textId="51D4EF69" w:rsidR="007B6473" w:rsidRPr="00316690" w:rsidRDefault="00AE751F"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Hiển thị thông thi chi tiết của một loại quần áo khi Nhân Viên Bán Hàng cần</w:t>
            </w:r>
          </w:p>
        </w:tc>
        <w:tc>
          <w:tcPr>
            <w:tcW w:w="1440" w:type="dxa"/>
          </w:tcPr>
          <w:p w14:paraId="01A4B613" w14:textId="70F169E1" w:rsidR="007B6473" w:rsidRPr="00316690" w:rsidRDefault="00AE751F"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thông tin quần áo</w:t>
            </w:r>
          </w:p>
        </w:tc>
        <w:tc>
          <w:tcPr>
            <w:tcW w:w="1700" w:type="dxa"/>
          </w:tcPr>
          <w:p w14:paraId="26E9A1FD" w14:textId="15BBD0E1" w:rsidR="007B6473" w:rsidRPr="00316690" w:rsidRDefault="00C531D9"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Quần áo phải tồn tại trong CSDL</w:t>
            </w:r>
          </w:p>
        </w:tc>
      </w:tr>
      <w:tr w:rsidR="007B6473" w:rsidRPr="00316690" w14:paraId="7C95D02A" w14:textId="77777777" w:rsidTr="00313CA2">
        <w:trPr>
          <w:jc w:val="center"/>
        </w:trPr>
        <w:tc>
          <w:tcPr>
            <w:tcW w:w="985" w:type="dxa"/>
            <w:vAlign w:val="center"/>
          </w:tcPr>
          <w:p w14:paraId="2AA5A7C8" w14:textId="6811EEFB"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UC005</w:t>
            </w:r>
          </w:p>
        </w:tc>
        <w:tc>
          <w:tcPr>
            <w:tcW w:w="1225" w:type="dxa"/>
          </w:tcPr>
          <w:p w14:paraId="30227D0C" w14:textId="558A6449" w:rsidR="007B6473" w:rsidRPr="00316690" w:rsidRDefault="00E14966"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Kiếm Quần Áo</w:t>
            </w:r>
          </w:p>
        </w:tc>
        <w:tc>
          <w:tcPr>
            <w:tcW w:w="4895" w:type="dxa"/>
          </w:tcPr>
          <w:p w14:paraId="36240396" w14:textId="25843754" w:rsidR="007B6473" w:rsidRPr="00316690" w:rsidRDefault="00E14966"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Khi nhân viên nhập mã hoặc tên quần áo</w:t>
            </w:r>
            <w:r w:rsidR="004A327C">
              <w:rPr>
                <w:rFonts w:ascii="Times New Roman" w:eastAsia="Times New Roman" w:hAnsi="Times New Roman" w:cs="Times New Roman"/>
                <w:sz w:val="24"/>
                <w:szCs w:val="24"/>
              </w:rPr>
              <w:t>, thương hiệu</w:t>
            </w:r>
            <w:r w:rsidR="00533A80">
              <w:rPr>
                <w:rFonts w:ascii="Times New Roman" w:eastAsia="Times New Roman" w:hAnsi="Times New Roman" w:cs="Times New Roman"/>
                <w:sz w:val="24"/>
                <w:szCs w:val="24"/>
              </w:rPr>
              <w:t xml:space="preserve"> của quần áo</w:t>
            </w:r>
            <w:r w:rsidRPr="00316690">
              <w:rPr>
                <w:rFonts w:ascii="Times New Roman" w:eastAsia="Times New Roman" w:hAnsi="Times New Roman" w:cs="Times New Roman"/>
                <w:sz w:val="24"/>
                <w:szCs w:val="24"/>
              </w:rPr>
              <w:t xml:space="preserve"> hiển thị quần áo nếu có</w:t>
            </w:r>
          </w:p>
        </w:tc>
        <w:tc>
          <w:tcPr>
            <w:tcW w:w="1440" w:type="dxa"/>
          </w:tcPr>
          <w:p w14:paraId="1EAA5D3F" w14:textId="702B5392" w:rsidR="007B6473" w:rsidRPr="00316690" w:rsidRDefault="00E14966"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kiếm quần áo</w:t>
            </w:r>
          </w:p>
        </w:tc>
        <w:tc>
          <w:tcPr>
            <w:tcW w:w="1700" w:type="dxa"/>
          </w:tcPr>
          <w:p w14:paraId="08C805DE" w14:textId="22F6624F" w:rsidR="007B6473" w:rsidRPr="00316690" w:rsidRDefault="004A327C"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Các thông tin theo tiêu chí tìm kiếm phải tồn tại</w:t>
            </w:r>
          </w:p>
        </w:tc>
      </w:tr>
      <w:tr w:rsidR="007B6473" w:rsidRPr="00316690" w14:paraId="391C3AE4" w14:textId="77777777" w:rsidTr="00313CA2">
        <w:trPr>
          <w:jc w:val="center"/>
        </w:trPr>
        <w:tc>
          <w:tcPr>
            <w:tcW w:w="985" w:type="dxa"/>
            <w:vAlign w:val="center"/>
          </w:tcPr>
          <w:p w14:paraId="1A5FD625" w14:textId="130A0D18" w:rsidR="007B6473" w:rsidRPr="001046DF" w:rsidRDefault="009D3B54" w:rsidP="007804CA">
            <w:pPr>
              <w:spacing w:after="0"/>
              <w:jc w:val="center"/>
              <w:rPr>
                <w:rFonts w:ascii="Times New Roman" w:eastAsia="Times New Roman" w:hAnsi="Times New Roman" w:cs="Times New Roman"/>
                <w:sz w:val="24"/>
                <w:szCs w:val="24"/>
              </w:rPr>
            </w:pPr>
            <w:r w:rsidRPr="001046DF">
              <w:rPr>
                <w:rFonts w:ascii="Times New Roman" w:eastAsia="Times New Roman" w:hAnsi="Times New Roman" w:cs="Times New Roman"/>
                <w:sz w:val="24"/>
                <w:szCs w:val="24"/>
              </w:rPr>
              <w:lastRenderedPageBreak/>
              <w:t>UC006</w:t>
            </w:r>
          </w:p>
        </w:tc>
        <w:tc>
          <w:tcPr>
            <w:tcW w:w="1225" w:type="dxa"/>
          </w:tcPr>
          <w:p w14:paraId="69A6F8B8" w14:textId="40C4C4BE" w:rsidR="007B6473" w:rsidRPr="001046DF" w:rsidRDefault="000D1514" w:rsidP="00223FCC">
            <w:pPr>
              <w:spacing w:after="0"/>
              <w:rPr>
                <w:rFonts w:ascii="Times New Roman" w:eastAsia="Times New Roman" w:hAnsi="Times New Roman" w:cs="Times New Roman"/>
                <w:sz w:val="24"/>
                <w:szCs w:val="24"/>
              </w:rPr>
            </w:pPr>
            <w:r w:rsidRPr="001046DF">
              <w:rPr>
                <w:rFonts w:ascii="Times New Roman" w:eastAsia="Times New Roman" w:hAnsi="Times New Roman" w:cs="Times New Roman"/>
                <w:sz w:val="24"/>
                <w:szCs w:val="24"/>
              </w:rPr>
              <w:t>Lập Hóa Đơn</w:t>
            </w:r>
          </w:p>
        </w:tc>
        <w:tc>
          <w:tcPr>
            <w:tcW w:w="4895" w:type="dxa"/>
          </w:tcPr>
          <w:p w14:paraId="45A09C49" w14:textId="57BC746E" w:rsidR="007B6473" w:rsidRPr="001046DF" w:rsidRDefault="000D1514"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1046DF">
              <w:rPr>
                <w:rFonts w:ascii="Times New Roman" w:eastAsia="Times New Roman" w:hAnsi="Times New Roman" w:cs="Times New Roman"/>
                <w:sz w:val="24"/>
                <w:szCs w:val="24"/>
              </w:rPr>
              <w:t>Lập hóa đơn bán hàng cho một đơn hàng mới</w:t>
            </w:r>
          </w:p>
        </w:tc>
        <w:tc>
          <w:tcPr>
            <w:tcW w:w="1440" w:type="dxa"/>
          </w:tcPr>
          <w:p w14:paraId="3D987682" w14:textId="73CB7DC5" w:rsidR="007B6473" w:rsidRPr="001046DF" w:rsidRDefault="000D1514" w:rsidP="00223FCC">
            <w:pPr>
              <w:spacing w:after="0"/>
              <w:rPr>
                <w:rFonts w:ascii="Times New Roman" w:eastAsia="Times New Roman" w:hAnsi="Times New Roman" w:cs="Times New Roman"/>
                <w:sz w:val="24"/>
                <w:szCs w:val="24"/>
              </w:rPr>
            </w:pPr>
            <w:r w:rsidRPr="001046DF">
              <w:rPr>
                <w:rFonts w:ascii="Times New Roman" w:eastAsia="Times New Roman" w:hAnsi="Times New Roman" w:cs="Times New Roman"/>
                <w:sz w:val="24"/>
                <w:szCs w:val="24"/>
              </w:rPr>
              <w:t>Tạo mới một hóa đơn</w:t>
            </w:r>
          </w:p>
        </w:tc>
        <w:tc>
          <w:tcPr>
            <w:tcW w:w="1700" w:type="dxa"/>
          </w:tcPr>
          <w:p w14:paraId="1D0738D6" w14:textId="707145EF" w:rsidR="007B6473" w:rsidRPr="001046DF" w:rsidRDefault="7EACAFC9" w:rsidP="00223FCC">
            <w:pPr>
              <w:spacing w:after="0"/>
              <w:rPr>
                <w:rFonts w:ascii="Times New Roman" w:eastAsia="Times New Roman" w:hAnsi="Times New Roman" w:cs="Times New Roman"/>
                <w:sz w:val="24"/>
                <w:szCs w:val="24"/>
              </w:rPr>
            </w:pPr>
            <w:r w:rsidRPr="001046DF">
              <w:rPr>
                <w:rFonts w:ascii="Times New Roman" w:eastAsia="Times New Roman" w:hAnsi="Times New Roman" w:cs="Times New Roman"/>
                <w:sz w:val="24"/>
                <w:szCs w:val="24"/>
              </w:rPr>
              <w:t>Mã hóa đơn tự phát sinh theo thứ tự, theo quy tắc cụ thể</w:t>
            </w:r>
          </w:p>
        </w:tc>
      </w:tr>
      <w:tr w:rsidR="007B6473" w:rsidRPr="00316690" w14:paraId="49809FE1" w14:textId="77777777" w:rsidTr="00313CA2">
        <w:trPr>
          <w:jc w:val="center"/>
        </w:trPr>
        <w:tc>
          <w:tcPr>
            <w:tcW w:w="985" w:type="dxa"/>
            <w:vAlign w:val="center"/>
          </w:tcPr>
          <w:p w14:paraId="0B0C0BCE" w14:textId="03A51981"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UC007</w:t>
            </w:r>
          </w:p>
        </w:tc>
        <w:tc>
          <w:tcPr>
            <w:tcW w:w="1225" w:type="dxa"/>
          </w:tcPr>
          <w:p w14:paraId="682DA28B" w14:textId="60A4D84A" w:rsidR="007B6473" w:rsidRPr="00316690" w:rsidRDefault="000D151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Tìm Kiếm Hóa Đơn </w:t>
            </w:r>
          </w:p>
        </w:tc>
        <w:tc>
          <w:tcPr>
            <w:tcW w:w="4895" w:type="dxa"/>
          </w:tcPr>
          <w:p w14:paraId="39C19DFD" w14:textId="636DA84B" w:rsidR="007B6473" w:rsidRPr="00316690" w:rsidRDefault="000D1514"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Khi nhân viên nhập</w:t>
            </w:r>
            <w:r w:rsidR="001046DF">
              <w:rPr>
                <w:rFonts w:ascii="Times New Roman" w:eastAsia="Times New Roman" w:hAnsi="Times New Roman" w:cs="Times New Roman"/>
                <w:sz w:val="24"/>
                <w:szCs w:val="24"/>
              </w:rPr>
              <w:t xml:space="preserve"> tên khách hàng hoặc ngày lập thì </w:t>
            </w:r>
            <w:r w:rsidRPr="00316690">
              <w:rPr>
                <w:rFonts w:ascii="Times New Roman" w:eastAsia="Times New Roman" w:hAnsi="Times New Roman" w:cs="Times New Roman"/>
                <w:sz w:val="24"/>
                <w:szCs w:val="24"/>
              </w:rPr>
              <w:t xml:space="preserve">hiển thị hóa đơn nếu hóa đơn có </w:t>
            </w:r>
            <w:r w:rsidR="001046DF">
              <w:rPr>
                <w:rFonts w:ascii="Times New Roman" w:eastAsia="Times New Roman" w:hAnsi="Times New Roman" w:cs="Times New Roman"/>
                <w:sz w:val="24"/>
                <w:szCs w:val="24"/>
              </w:rPr>
              <w:t>tồn tại</w:t>
            </w:r>
          </w:p>
        </w:tc>
        <w:tc>
          <w:tcPr>
            <w:tcW w:w="1440" w:type="dxa"/>
          </w:tcPr>
          <w:p w14:paraId="53D6D78A" w14:textId="3F153F39" w:rsidR="007B6473" w:rsidRPr="00316690" w:rsidRDefault="000D151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kiếm hóa đơn</w:t>
            </w:r>
          </w:p>
        </w:tc>
        <w:tc>
          <w:tcPr>
            <w:tcW w:w="1700" w:type="dxa"/>
          </w:tcPr>
          <w:p w14:paraId="7417A0CC" w14:textId="46BF03C6" w:rsidR="007B6473" w:rsidRPr="00316690" w:rsidRDefault="7D8A33C8"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Mã hóa đơn phải tồn tại</w:t>
            </w:r>
            <w:r w:rsidR="00240181">
              <w:rPr>
                <w:rFonts w:ascii="Times New Roman" w:eastAsia="Times New Roman" w:hAnsi="Times New Roman" w:cs="Times New Roman"/>
                <w:sz w:val="24"/>
                <w:szCs w:val="24"/>
              </w:rPr>
              <w:t xml:space="preserve"> trong CSDL</w:t>
            </w:r>
          </w:p>
        </w:tc>
      </w:tr>
      <w:tr w:rsidR="007B6473" w:rsidRPr="00316690" w14:paraId="504B0EF8" w14:textId="77777777" w:rsidTr="00313CA2">
        <w:trPr>
          <w:jc w:val="center"/>
        </w:trPr>
        <w:tc>
          <w:tcPr>
            <w:tcW w:w="985" w:type="dxa"/>
            <w:vAlign w:val="center"/>
          </w:tcPr>
          <w:p w14:paraId="6682589F" w14:textId="6FD01DC9"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UC008</w:t>
            </w:r>
          </w:p>
        </w:tc>
        <w:tc>
          <w:tcPr>
            <w:tcW w:w="1225" w:type="dxa"/>
          </w:tcPr>
          <w:p w14:paraId="318EBC74" w14:textId="75C1C146" w:rsidR="007B6473" w:rsidRPr="00316690" w:rsidRDefault="000D151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Hóa Đơn</w:t>
            </w:r>
          </w:p>
        </w:tc>
        <w:tc>
          <w:tcPr>
            <w:tcW w:w="4895" w:type="dxa"/>
          </w:tcPr>
          <w:p w14:paraId="4BE08F2C" w14:textId="7DE67621" w:rsidR="007B6473" w:rsidRPr="00316690" w:rsidRDefault="6FCC2B0E" w:rsidP="00223FCC">
            <w:pPr>
              <w:keepLines/>
              <w:widowControl w:val="0"/>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Hiển thị thông tin chi tiết hóa đơn </w:t>
            </w:r>
          </w:p>
        </w:tc>
        <w:tc>
          <w:tcPr>
            <w:tcW w:w="1440" w:type="dxa"/>
          </w:tcPr>
          <w:p w14:paraId="00E16D72" w14:textId="377F8885" w:rsidR="007B6473" w:rsidRPr="00316690" w:rsidRDefault="6FCC2B0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Hóa Đơn</w:t>
            </w:r>
          </w:p>
        </w:tc>
        <w:tc>
          <w:tcPr>
            <w:tcW w:w="1700" w:type="dxa"/>
          </w:tcPr>
          <w:p w14:paraId="63305573" w14:textId="3C858438" w:rsidR="007B6473" w:rsidRPr="00316690" w:rsidRDefault="00240181"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Hóa đơn phải tồn tại trong CSDL</w:t>
            </w:r>
          </w:p>
        </w:tc>
      </w:tr>
      <w:tr w:rsidR="007B6473" w:rsidRPr="00316690" w14:paraId="7A116C8E" w14:textId="77777777" w:rsidTr="00313CA2">
        <w:trPr>
          <w:jc w:val="center"/>
        </w:trPr>
        <w:tc>
          <w:tcPr>
            <w:tcW w:w="985" w:type="dxa"/>
            <w:vAlign w:val="center"/>
          </w:tcPr>
          <w:p w14:paraId="6A8A1E80" w14:textId="1E13A381" w:rsidR="007B6473" w:rsidRPr="001046DF" w:rsidRDefault="009D3B54" w:rsidP="007804CA">
            <w:pPr>
              <w:spacing w:after="0"/>
              <w:jc w:val="center"/>
              <w:rPr>
                <w:rFonts w:ascii="Times New Roman" w:eastAsia="Times New Roman" w:hAnsi="Times New Roman" w:cs="Times New Roman"/>
                <w:sz w:val="24"/>
                <w:szCs w:val="24"/>
              </w:rPr>
            </w:pPr>
            <w:r w:rsidRPr="001046DF">
              <w:rPr>
                <w:rFonts w:ascii="Times New Roman" w:eastAsia="Times New Roman" w:hAnsi="Times New Roman" w:cs="Times New Roman"/>
                <w:sz w:val="24"/>
                <w:szCs w:val="24"/>
              </w:rPr>
              <w:t>UC009</w:t>
            </w:r>
          </w:p>
        </w:tc>
        <w:tc>
          <w:tcPr>
            <w:tcW w:w="1225" w:type="dxa"/>
          </w:tcPr>
          <w:p w14:paraId="4FC10F9B" w14:textId="1157D14F" w:rsidR="007B6473" w:rsidRPr="001046DF" w:rsidRDefault="0075343E" w:rsidP="00223FCC">
            <w:pPr>
              <w:spacing w:after="0"/>
              <w:rPr>
                <w:rFonts w:ascii="Times New Roman" w:eastAsia="Times New Roman" w:hAnsi="Times New Roman" w:cs="Times New Roman"/>
                <w:sz w:val="24"/>
                <w:szCs w:val="24"/>
              </w:rPr>
            </w:pPr>
            <w:r w:rsidRPr="001046DF">
              <w:rPr>
                <w:rFonts w:ascii="Times New Roman" w:eastAsia="Times New Roman" w:hAnsi="Times New Roman" w:cs="Times New Roman"/>
                <w:sz w:val="24"/>
                <w:szCs w:val="24"/>
              </w:rPr>
              <w:t>Thêm Khách Hàng</w:t>
            </w:r>
          </w:p>
        </w:tc>
        <w:tc>
          <w:tcPr>
            <w:tcW w:w="4895" w:type="dxa"/>
          </w:tcPr>
          <w:p w14:paraId="3C8097DB" w14:textId="71058423" w:rsidR="007B6473" w:rsidRPr="001046DF" w:rsidRDefault="0075343E"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1046DF">
              <w:rPr>
                <w:rFonts w:ascii="Times New Roman" w:eastAsia="Times New Roman" w:hAnsi="Times New Roman" w:cs="Times New Roman"/>
                <w:sz w:val="24"/>
                <w:szCs w:val="24"/>
              </w:rPr>
              <w:t>Thêm một khách hàng và thông tin của khách hàng đó vào cơ sở dữ liệu của hệ thống</w:t>
            </w:r>
          </w:p>
        </w:tc>
        <w:tc>
          <w:tcPr>
            <w:tcW w:w="1440" w:type="dxa"/>
          </w:tcPr>
          <w:p w14:paraId="2C4E91A3" w14:textId="7BAB14A5" w:rsidR="007B6473" w:rsidRPr="001046DF" w:rsidRDefault="0075343E" w:rsidP="00223FCC">
            <w:pPr>
              <w:spacing w:after="0"/>
              <w:rPr>
                <w:rFonts w:ascii="Times New Roman" w:eastAsia="Times New Roman" w:hAnsi="Times New Roman" w:cs="Times New Roman"/>
                <w:sz w:val="24"/>
                <w:szCs w:val="24"/>
              </w:rPr>
            </w:pPr>
            <w:r w:rsidRPr="001046DF">
              <w:rPr>
                <w:rFonts w:ascii="Times New Roman" w:eastAsia="Times New Roman" w:hAnsi="Times New Roman" w:cs="Times New Roman"/>
                <w:sz w:val="24"/>
                <w:szCs w:val="24"/>
              </w:rPr>
              <w:t>Thêm mới một khách hành</w:t>
            </w:r>
          </w:p>
        </w:tc>
        <w:tc>
          <w:tcPr>
            <w:tcW w:w="1700" w:type="dxa"/>
          </w:tcPr>
          <w:p w14:paraId="5D35F554" w14:textId="2B5A7ED7" w:rsidR="007B6473" w:rsidRPr="001046DF" w:rsidRDefault="6C06C40E" w:rsidP="00223FCC">
            <w:pPr>
              <w:spacing w:after="0"/>
              <w:rPr>
                <w:rFonts w:ascii="Times New Roman" w:eastAsia="Times New Roman" w:hAnsi="Times New Roman" w:cs="Times New Roman"/>
                <w:sz w:val="24"/>
                <w:szCs w:val="24"/>
              </w:rPr>
            </w:pPr>
            <w:r w:rsidRPr="001046DF">
              <w:rPr>
                <w:rFonts w:ascii="Times New Roman" w:eastAsia="Times New Roman" w:hAnsi="Times New Roman" w:cs="Times New Roman"/>
                <w:sz w:val="24"/>
                <w:szCs w:val="24"/>
              </w:rPr>
              <w:t>Mã khách hàng tự phát sinh theo thứ tự, quy tắc cụ thể</w:t>
            </w:r>
          </w:p>
        </w:tc>
      </w:tr>
      <w:tr w:rsidR="007B6473" w:rsidRPr="00316690" w14:paraId="73F9AEFB" w14:textId="77777777" w:rsidTr="00313CA2">
        <w:trPr>
          <w:jc w:val="center"/>
        </w:trPr>
        <w:tc>
          <w:tcPr>
            <w:tcW w:w="985" w:type="dxa"/>
            <w:vAlign w:val="center"/>
          </w:tcPr>
          <w:p w14:paraId="097E8A03" w14:textId="72744C86"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UC010</w:t>
            </w:r>
          </w:p>
        </w:tc>
        <w:tc>
          <w:tcPr>
            <w:tcW w:w="1225" w:type="dxa"/>
          </w:tcPr>
          <w:p w14:paraId="56814378" w14:textId="6D43E75D" w:rsidR="007B6473" w:rsidRPr="00316690" w:rsidRDefault="0075343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Thông Tin Khách Hàng</w:t>
            </w:r>
          </w:p>
        </w:tc>
        <w:tc>
          <w:tcPr>
            <w:tcW w:w="4895" w:type="dxa"/>
          </w:tcPr>
          <w:p w14:paraId="38063D25" w14:textId="610FCA80" w:rsidR="007B6473" w:rsidRPr="00316690" w:rsidRDefault="0075343E"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Chỉnh sửa các thông tin của khách hàng nếu có sự thay đổi / sai sót</w:t>
            </w:r>
          </w:p>
        </w:tc>
        <w:tc>
          <w:tcPr>
            <w:tcW w:w="1440" w:type="dxa"/>
          </w:tcPr>
          <w:p w14:paraId="62647328" w14:textId="35D88A1C" w:rsidR="007B6473" w:rsidRPr="00316690" w:rsidRDefault="0075343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thông tin khách hàng</w:t>
            </w:r>
          </w:p>
        </w:tc>
        <w:tc>
          <w:tcPr>
            <w:tcW w:w="1700" w:type="dxa"/>
          </w:tcPr>
          <w:p w14:paraId="42A2A0A5" w14:textId="372E7B30" w:rsidR="007B6473" w:rsidRPr="00316690" w:rsidRDefault="66661C32"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Không được cập nhật mã khách hàn</w:t>
            </w:r>
            <w:r w:rsidR="001D499B">
              <w:rPr>
                <w:rFonts w:ascii="Times New Roman" w:eastAsia="Times New Roman" w:hAnsi="Times New Roman" w:cs="Times New Roman"/>
                <w:sz w:val="24"/>
                <w:szCs w:val="24"/>
              </w:rPr>
              <w:t>g và điểm tích lũy</w:t>
            </w:r>
          </w:p>
        </w:tc>
      </w:tr>
      <w:tr w:rsidR="007B6473" w:rsidRPr="00316690" w14:paraId="7041BBA0" w14:textId="77777777" w:rsidTr="00313CA2">
        <w:trPr>
          <w:jc w:val="center"/>
        </w:trPr>
        <w:tc>
          <w:tcPr>
            <w:tcW w:w="985" w:type="dxa"/>
            <w:vAlign w:val="center"/>
          </w:tcPr>
          <w:p w14:paraId="4CBAD99B" w14:textId="72A8A783"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UC011</w:t>
            </w:r>
          </w:p>
        </w:tc>
        <w:tc>
          <w:tcPr>
            <w:tcW w:w="1225" w:type="dxa"/>
          </w:tcPr>
          <w:p w14:paraId="373AE40E" w14:textId="4F372671" w:rsidR="007B6473" w:rsidRPr="00316690" w:rsidRDefault="0075343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Tìm Kiếm Khách Hàng </w:t>
            </w:r>
          </w:p>
        </w:tc>
        <w:tc>
          <w:tcPr>
            <w:tcW w:w="4895" w:type="dxa"/>
          </w:tcPr>
          <w:p w14:paraId="694BB145" w14:textId="11CAA7D4" w:rsidR="007B6473" w:rsidRPr="00316690" w:rsidRDefault="0075343E" w:rsidP="00223FCC">
            <w:pPr>
              <w:keepLines/>
              <w:widowControl w:val="0"/>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Sử dụng số điện thoại để tìm kiếm khách hàng một cách nhanh chóng nếu có</w:t>
            </w:r>
          </w:p>
        </w:tc>
        <w:tc>
          <w:tcPr>
            <w:tcW w:w="1440" w:type="dxa"/>
          </w:tcPr>
          <w:p w14:paraId="17DC8926" w14:textId="26951D46" w:rsidR="007B6473" w:rsidRPr="00316690" w:rsidRDefault="0075343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kiếm khách hàng theo số điện thoại</w:t>
            </w:r>
          </w:p>
        </w:tc>
        <w:tc>
          <w:tcPr>
            <w:tcW w:w="1700" w:type="dxa"/>
          </w:tcPr>
          <w:p w14:paraId="02862B8F" w14:textId="7AD7870C" w:rsidR="007B6473" w:rsidRPr="00316690" w:rsidRDefault="00616A63"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483F4333" w:rsidRPr="00316690">
              <w:rPr>
                <w:rFonts w:ascii="Times New Roman" w:eastAsia="Times New Roman" w:hAnsi="Times New Roman" w:cs="Times New Roman"/>
                <w:sz w:val="24"/>
                <w:szCs w:val="24"/>
              </w:rPr>
              <w:t>hách hàng</w:t>
            </w:r>
            <w:r>
              <w:rPr>
                <w:rFonts w:ascii="Times New Roman" w:eastAsia="Times New Roman" w:hAnsi="Times New Roman" w:cs="Times New Roman"/>
                <w:sz w:val="24"/>
                <w:szCs w:val="24"/>
              </w:rPr>
              <w:t xml:space="preserve"> có số điện thoại</w:t>
            </w:r>
            <w:r w:rsidR="483F4333" w:rsidRPr="00316690">
              <w:rPr>
                <w:rFonts w:ascii="Times New Roman" w:eastAsia="Times New Roman" w:hAnsi="Times New Roman" w:cs="Times New Roman"/>
                <w:sz w:val="24"/>
                <w:szCs w:val="24"/>
              </w:rPr>
              <w:t xml:space="preserve"> phải tồn tại</w:t>
            </w:r>
            <w:r w:rsidR="00240181">
              <w:rPr>
                <w:rFonts w:ascii="Times New Roman" w:eastAsia="Times New Roman" w:hAnsi="Times New Roman" w:cs="Times New Roman"/>
                <w:sz w:val="24"/>
                <w:szCs w:val="24"/>
              </w:rPr>
              <w:t xml:space="preserve"> trong CSDL</w:t>
            </w:r>
          </w:p>
        </w:tc>
      </w:tr>
      <w:tr w:rsidR="007B6473" w:rsidRPr="00316690" w14:paraId="178B76A9" w14:textId="77777777" w:rsidTr="00313CA2">
        <w:trPr>
          <w:jc w:val="center"/>
        </w:trPr>
        <w:tc>
          <w:tcPr>
            <w:tcW w:w="985" w:type="dxa"/>
            <w:vAlign w:val="center"/>
          </w:tcPr>
          <w:p w14:paraId="24C7EF8D" w14:textId="29845227" w:rsidR="007B6473" w:rsidRPr="00316690" w:rsidRDefault="0075343E"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w:t>
            </w:r>
            <w:r w:rsidR="00877499" w:rsidRPr="00316690">
              <w:rPr>
                <w:rFonts w:ascii="Times New Roman" w:eastAsia="Times New Roman" w:hAnsi="Times New Roman" w:cs="Times New Roman"/>
                <w:sz w:val="24"/>
                <w:szCs w:val="24"/>
              </w:rPr>
              <w:t>2</w:t>
            </w:r>
          </w:p>
        </w:tc>
        <w:tc>
          <w:tcPr>
            <w:tcW w:w="1225" w:type="dxa"/>
          </w:tcPr>
          <w:p w14:paraId="253DB989" w14:textId="637C36F8" w:rsidR="007B6473" w:rsidRPr="00316690" w:rsidRDefault="0075343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Thông Tin Khách Hàng</w:t>
            </w:r>
          </w:p>
        </w:tc>
        <w:tc>
          <w:tcPr>
            <w:tcW w:w="4895" w:type="dxa"/>
          </w:tcPr>
          <w:p w14:paraId="4C0370EB" w14:textId="7677FC99" w:rsidR="007B6473" w:rsidRPr="00316690" w:rsidRDefault="00CF48AD"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Hiển thị các </w:t>
            </w:r>
            <w:r w:rsidR="005A098A" w:rsidRPr="00316690">
              <w:rPr>
                <w:rFonts w:ascii="Times New Roman" w:eastAsia="Times New Roman" w:hAnsi="Times New Roman" w:cs="Times New Roman"/>
                <w:sz w:val="24"/>
                <w:szCs w:val="24"/>
              </w:rPr>
              <w:t>thông tin khách hàng trên một giao diện</w:t>
            </w:r>
          </w:p>
        </w:tc>
        <w:tc>
          <w:tcPr>
            <w:tcW w:w="1440" w:type="dxa"/>
          </w:tcPr>
          <w:p w14:paraId="3B0FD165" w14:textId="760D6D0C" w:rsidR="007B6473" w:rsidRPr="00316690" w:rsidRDefault="00B35F77"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thông tin của khách hàng được chọn</w:t>
            </w:r>
          </w:p>
        </w:tc>
        <w:tc>
          <w:tcPr>
            <w:tcW w:w="1700" w:type="dxa"/>
          </w:tcPr>
          <w:p w14:paraId="68E0EA5A" w14:textId="40ED6F6F" w:rsidR="007B6473" w:rsidRPr="00316690" w:rsidRDefault="00240181"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phải tồn tại trong CSDL</w:t>
            </w:r>
          </w:p>
        </w:tc>
      </w:tr>
      <w:tr w:rsidR="007B6473" w:rsidRPr="00316690" w14:paraId="2220BBB8" w14:textId="77777777" w:rsidTr="00313CA2">
        <w:trPr>
          <w:jc w:val="center"/>
        </w:trPr>
        <w:tc>
          <w:tcPr>
            <w:tcW w:w="985" w:type="dxa"/>
            <w:vAlign w:val="center"/>
          </w:tcPr>
          <w:p w14:paraId="5C53DD73" w14:textId="2E984B90" w:rsidR="007B6473" w:rsidRPr="00316690" w:rsidRDefault="00DF5BD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w:t>
            </w:r>
            <w:r w:rsidR="00877499" w:rsidRPr="00316690">
              <w:rPr>
                <w:rFonts w:ascii="Times New Roman" w:eastAsia="Times New Roman" w:hAnsi="Times New Roman" w:cs="Times New Roman"/>
                <w:sz w:val="24"/>
                <w:szCs w:val="24"/>
              </w:rPr>
              <w:t>3</w:t>
            </w:r>
          </w:p>
        </w:tc>
        <w:tc>
          <w:tcPr>
            <w:tcW w:w="1225" w:type="dxa"/>
          </w:tcPr>
          <w:p w14:paraId="18637D7D" w14:textId="0D20B4ED"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Thêm Nhân Viên</w:t>
            </w:r>
          </w:p>
        </w:tc>
        <w:tc>
          <w:tcPr>
            <w:tcW w:w="4895" w:type="dxa"/>
          </w:tcPr>
          <w:p w14:paraId="3BD1EFCA" w14:textId="3AC996EE" w:rsidR="007B6473" w:rsidRPr="00316690" w:rsidRDefault="00DF5BD4"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Nhập các thông tin của nhân viên để thêm mới một nhân viên vào hệ thống</w:t>
            </w:r>
          </w:p>
        </w:tc>
        <w:tc>
          <w:tcPr>
            <w:tcW w:w="1440" w:type="dxa"/>
          </w:tcPr>
          <w:p w14:paraId="7FE8E7E1" w14:textId="62AFF017"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Thêm mới một Nhân Viên</w:t>
            </w:r>
          </w:p>
        </w:tc>
        <w:tc>
          <w:tcPr>
            <w:tcW w:w="1700" w:type="dxa"/>
          </w:tcPr>
          <w:p w14:paraId="2514983A" w14:textId="129A9513"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Mã Nhân Viên tự phát sinh theo thứ tự, quy tắc cụ thể</w:t>
            </w:r>
          </w:p>
        </w:tc>
      </w:tr>
      <w:tr w:rsidR="007B6473" w:rsidRPr="00316690" w14:paraId="66AB320A" w14:textId="77777777" w:rsidTr="00313CA2">
        <w:trPr>
          <w:jc w:val="center"/>
        </w:trPr>
        <w:tc>
          <w:tcPr>
            <w:tcW w:w="985" w:type="dxa"/>
            <w:vAlign w:val="center"/>
          </w:tcPr>
          <w:p w14:paraId="5CCE42BB" w14:textId="0C9865D1" w:rsidR="007B6473" w:rsidRPr="00316690" w:rsidRDefault="00DF5BD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w:t>
            </w:r>
            <w:r w:rsidR="00877499" w:rsidRPr="00316690">
              <w:rPr>
                <w:rFonts w:ascii="Times New Roman" w:eastAsia="Times New Roman" w:hAnsi="Times New Roman" w:cs="Times New Roman"/>
                <w:sz w:val="24"/>
                <w:szCs w:val="24"/>
              </w:rPr>
              <w:t>4</w:t>
            </w:r>
          </w:p>
        </w:tc>
        <w:tc>
          <w:tcPr>
            <w:tcW w:w="1225" w:type="dxa"/>
          </w:tcPr>
          <w:p w14:paraId="6FE2E54F" w14:textId="1B3280FF"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Thông Tin Nhân Viên</w:t>
            </w:r>
          </w:p>
        </w:tc>
        <w:tc>
          <w:tcPr>
            <w:tcW w:w="4895" w:type="dxa"/>
          </w:tcPr>
          <w:p w14:paraId="6E83FEAF" w14:textId="6B732FF5" w:rsidR="007B6473" w:rsidRPr="00316690" w:rsidRDefault="00DF5BD4"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Khi chọn chức năng này sẽ thực hiện xem chi tiết thông tin của một nhân viên</w:t>
            </w:r>
          </w:p>
        </w:tc>
        <w:tc>
          <w:tcPr>
            <w:tcW w:w="1440" w:type="dxa"/>
          </w:tcPr>
          <w:p w14:paraId="58CE6A7F" w14:textId="3D8A603F"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thông tin Nhân Viên</w:t>
            </w:r>
          </w:p>
        </w:tc>
        <w:tc>
          <w:tcPr>
            <w:tcW w:w="1700" w:type="dxa"/>
          </w:tcPr>
          <w:p w14:paraId="01D86BC6" w14:textId="2E09B1EF" w:rsidR="007B6473" w:rsidRPr="00316690" w:rsidRDefault="00240181"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Nhân viên phải tồn tại trong CSDL</w:t>
            </w:r>
          </w:p>
        </w:tc>
      </w:tr>
      <w:tr w:rsidR="007B6473" w:rsidRPr="00316690" w14:paraId="3FCB0D33" w14:textId="77777777" w:rsidTr="00313CA2">
        <w:trPr>
          <w:jc w:val="center"/>
        </w:trPr>
        <w:tc>
          <w:tcPr>
            <w:tcW w:w="985" w:type="dxa"/>
            <w:vAlign w:val="center"/>
          </w:tcPr>
          <w:p w14:paraId="50ABA2CB" w14:textId="46B3E0B3" w:rsidR="007B6473" w:rsidRPr="00316690" w:rsidRDefault="00DF5BD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w:t>
            </w:r>
            <w:r w:rsidR="00877499" w:rsidRPr="00316690">
              <w:rPr>
                <w:rFonts w:ascii="Times New Roman" w:eastAsia="Times New Roman" w:hAnsi="Times New Roman" w:cs="Times New Roman"/>
                <w:sz w:val="24"/>
                <w:szCs w:val="24"/>
              </w:rPr>
              <w:t>5</w:t>
            </w:r>
          </w:p>
        </w:tc>
        <w:tc>
          <w:tcPr>
            <w:tcW w:w="1225" w:type="dxa"/>
          </w:tcPr>
          <w:p w14:paraId="63912B92" w14:textId="6B83384C"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Kiếm Nhân Viên</w:t>
            </w:r>
          </w:p>
        </w:tc>
        <w:tc>
          <w:tcPr>
            <w:tcW w:w="4895" w:type="dxa"/>
          </w:tcPr>
          <w:p w14:paraId="53417A79" w14:textId="587CAAE0" w:rsidR="007B6473" w:rsidRPr="00316690" w:rsidRDefault="00DF5BD4"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Nhập mã nhân viên</w:t>
            </w:r>
            <w:r w:rsidR="006B79E8">
              <w:rPr>
                <w:rFonts w:ascii="Times New Roman" w:eastAsia="Times New Roman" w:hAnsi="Times New Roman" w:cs="Times New Roman"/>
                <w:sz w:val="24"/>
                <w:szCs w:val="24"/>
              </w:rPr>
              <w:t>, tên</w:t>
            </w:r>
            <w:r w:rsidR="0028521A">
              <w:rPr>
                <w:rFonts w:ascii="Times New Roman" w:eastAsia="Times New Roman" w:hAnsi="Times New Roman" w:cs="Times New Roman"/>
                <w:sz w:val="24"/>
                <w:szCs w:val="24"/>
              </w:rPr>
              <w:t xml:space="preserve"> nhân viên, giới tính</w:t>
            </w:r>
            <w:r w:rsidR="008A3BF6">
              <w:rPr>
                <w:rFonts w:ascii="Times New Roman" w:eastAsia="Times New Roman" w:hAnsi="Times New Roman" w:cs="Times New Roman"/>
                <w:sz w:val="24"/>
                <w:szCs w:val="24"/>
              </w:rPr>
              <w:t>, tráng thái công việc</w:t>
            </w:r>
            <w:r w:rsidRPr="00316690">
              <w:rPr>
                <w:rFonts w:ascii="Times New Roman" w:eastAsia="Times New Roman" w:hAnsi="Times New Roman" w:cs="Times New Roman"/>
                <w:sz w:val="24"/>
                <w:szCs w:val="24"/>
              </w:rPr>
              <w:t>, khi tìm thấy sẽ hiển thị bằng cách tô đậm nhân viên đó trong danh sách</w:t>
            </w:r>
          </w:p>
        </w:tc>
        <w:tc>
          <w:tcPr>
            <w:tcW w:w="1440" w:type="dxa"/>
          </w:tcPr>
          <w:p w14:paraId="12044628" w14:textId="6F17A422"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kiếm một Nhân Viên</w:t>
            </w:r>
          </w:p>
        </w:tc>
        <w:tc>
          <w:tcPr>
            <w:tcW w:w="1700" w:type="dxa"/>
          </w:tcPr>
          <w:p w14:paraId="490429F9" w14:textId="4BC82B07"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Mã Nhân Viên phải tồn tại</w:t>
            </w:r>
            <w:r w:rsidR="00240181">
              <w:rPr>
                <w:rFonts w:ascii="Times New Roman" w:eastAsia="Times New Roman" w:hAnsi="Times New Roman" w:cs="Times New Roman"/>
                <w:sz w:val="24"/>
                <w:szCs w:val="24"/>
              </w:rPr>
              <w:t xml:space="preserve"> trong CSDL</w:t>
            </w:r>
          </w:p>
        </w:tc>
      </w:tr>
      <w:tr w:rsidR="007B6473" w:rsidRPr="00316690" w14:paraId="7298928B" w14:textId="77777777" w:rsidTr="00313CA2">
        <w:trPr>
          <w:jc w:val="center"/>
        </w:trPr>
        <w:tc>
          <w:tcPr>
            <w:tcW w:w="985" w:type="dxa"/>
            <w:vAlign w:val="center"/>
          </w:tcPr>
          <w:p w14:paraId="6BC62BE6" w14:textId="4A41E343" w:rsidR="007B6473" w:rsidRPr="00316690" w:rsidRDefault="00DF5BD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lastRenderedPageBreak/>
              <w:t>UC01</w:t>
            </w:r>
            <w:r w:rsidR="00877499" w:rsidRPr="00316690">
              <w:rPr>
                <w:rFonts w:ascii="Times New Roman" w:eastAsia="Times New Roman" w:hAnsi="Times New Roman" w:cs="Times New Roman"/>
                <w:sz w:val="24"/>
                <w:szCs w:val="24"/>
              </w:rPr>
              <w:t>6</w:t>
            </w:r>
          </w:p>
        </w:tc>
        <w:tc>
          <w:tcPr>
            <w:tcW w:w="1225" w:type="dxa"/>
          </w:tcPr>
          <w:p w14:paraId="2C8F169C" w14:textId="3ECBA87F"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Thông Tin Nhân Viên</w:t>
            </w:r>
          </w:p>
        </w:tc>
        <w:tc>
          <w:tcPr>
            <w:tcW w:w="4895" w:type="dxa"/>
          </w:tcPr>
          <w:p w14:paraId="0863227C" w14:textId="645E4EE4" w:rsidR="007B6473" w:rsidRPr="00316690" w:rsidRDefault="00DF5BD4"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Thay đổi một hoặc nhiều thông tin của một nhân viên đã tồn tại</w:t>
            </w:r>
          </w:p>
        </w:tc>
        <w:tc>
          <w:tcPr>
            <w:tcW w:w="1440" w:type="dxa"/>
          </w:tcPr>
          <w:p w14:paraId="5E2EB148" w14:textId="549E6D15"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thông tin một Nhân Viên</w:t>
            </w:r>
          </w:p>
        </w:tc>
        <w:tc>
          <w:tcPr>
            <w:tcW w:w="1700" w:type="dxa"/>
          </w:tcPr>
          <w:p w14:paraId="405406E0" w14:textId="5F6D503D"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Không được phép cập nhật Mã Nhân Viên</w:t>
            </w:r>
          </w:p>
        </w:tc>
      </w:tr>
      <w:tr w:rsidR="007B6473" w:rsidRPr="00316690" w14:paraId="0333CF3F" w14:textId="77777777" w:rsidTr="00313CA2">
        <w:trPr>
          <w:jc w:val="center"/>
        </w:trPr>
        <w:tc>
          <w:tcPr>
            <w:tcW w:w="985" w:type="dxa"/>
            <w:vAlign w:val="center"/>
          </w:tcPr>
          <w:p w14:paraId="623AD029" w14:textId="27EAC13F" w:rsidR="007B6473" w:rsidRPr="00316690" w:rsidRDefault="000A04C5"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w:t>
            </w:r>
            <w:r w:rsidR="00877499" w:rsidRPr="00316690">
              <w:rPr>
                <w:rFonts w:ascii="Times New Roman" w:eastAsia="Times New Roman" w:hAnsi="Times New Roman" w:cs="Times New Roman"/>
                <w:sz w:val="24"/>
                <w:szCs w:val="24"/>
              </w:rPr>
              <w:t>7</w:t>
            </w:r>
          </w:p>
        </w:tc>
        <w:tc>
          <w:tcPr>
            <w:tcW w:w="1225" w:type="dxa"/>
          </w:tcPr>
          <w:p w14:paraId="0550A3DE" w14:textId="11A48010" w:rsidR="007B6473" w:rsidRPr="00316690" w:rsidRDefault="000A04C5"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Thêm Nhà Cung Cấp</w:t>
            </w:r>
          </w:p>
        </w:tc>
        <w:tc>
          <w:tcPr>
            <w:tcW w:w="4895" w:type="dxa"/>
          </w:tcPr>
          <w:p w14:paraId="01AB2F81" w14:textId="5530E992" w:rsidR="007B6473" w:rsidRPr="00316690" w:rsidRDefault="003E42EC"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Nhập các thông tin của nhà cung cấp quần áo cho cửa hàng</w:t>
            </w:r>
          </w:p>
        </w:tc>
        <w:tc>
          <w:tcPr>
            <w:tcW w:w="1440" w:type="dxa"/>
          </w:tcPr>
          <w:p w14:paraId="1F4A0FA7" w14:textId="12ABB32F" w:rsidR="007B6473" w:rsidRPr="00316690" w:rsidRDefault="003E42EC"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Thêm nhà cung cấp</w:t>
            </w:r>
          </w:p>
        </w:tc>
        <w:tc>
          <w:tcPr>
            <w:tcW w:w="1700" w:type="dxa"/>
          </w:tcPr>
          <w:p w14:paraId="77473E74" w14:textId="385C1DDB" w:rsidR="007B6473" w:rsidRPr="00316690" w:rsidRDefault="003D3D60"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Mã nhà cung cấp </w:t>
            </w:r>
            <w:r w:rsidR="00C21333" w:rsidRPr="00316690">
              <w:rPr>
                <w:rFonts w:ascii="Times New Roman" w:eastAsia="Times New Roman" w:hAnsi="Times New Roman" w:cs="Times New Roman"/>
                <w:sz w:val="24"/>
                <w:szCs w:val="24"/>
              </w:rPr>
              <w:t>tự phát sinh theo thứ tự, quy tắc cụ thể</w:t>
            </w:r>
          </w:p>
        </w:tc>
      </w:tr>
      <w:tr w:rsidR="007B6473" w:rsidRPr="00316690" w14:paraId="5453AD70" w14:textId="77777777" w:rsidTr="00313CA2">
        <w:trPr>
          <w:jc w:val="center"/>
        </w:trPr>
        <w:tc>
          <w:tcPr>
            <w:tcW w:w="985" w:type="dxa"/>
            <w:vAlign w:val="center"/>
          </w:tcPr>
          <w:p w14:paraId="75A254F6" w14:textId="6576F9FC" w:rsidR="007B6473" w:rsidRPr="00316690" w:rsidRDefault="000A04C5"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w:t>
            </w:r>
            <w:r w:rsidR="00877499" w:rsidRPr="00316690">
              <w:rPr>
                <w:rFonts w:ascii="Times New Roman" w:eastAsia="Times New Roman" w:hAnsi="Times New Roman" w:cs="Times New Roman"/>
                <w:sz w:val="24"/>
                <w:szCs w:val="24"/>
              </w:rPr>
              <w:t>8</w:t>
            </w:r>
          </w:p>
        </w:tc>
        <w:tc>
          <w:tcPr>
            <w:tcW w:w="1225" w:type="dxa"/>
          </w:tcPr>
          <w:p w14:paraId="6FA26098" w14:textId="6ED1B2B0" w:rsidR="007B6473" w:rsidRPr="00316690" w:rsidRDefault="000A04C5"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Nhà Cung Cấp</w:t>
            </w:r>
          </w:p>
        </w:tc>
        <w:tc>
          <w:tcPr>
            <w:tcW w:w="4895" w:type="dxa"/>
          </w:tcPr>
          <w:p w14:paraId="4360A878" w14:textId="2A90F22F" w:rsidR="007B6473" w:rsidRPr="00316690" w:rsidRDefault="00DD2ED2"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Sử dụng mã </w:t>
            </w:r>
            <w:r w:rsidR="00416A0E" w:rsidRPr="00316690">
              <w:rPr>
                <w:rFonts w:ascii="Times New Roman" w:eastAsia="Times New Roman" w:hAnsi="Times New Roman" w:cs="Times New Roman"/>
                <w:sz w:val="24"/>
                <w:szCs w:val="24"/>
              </w:rPr>
              <w:t>hoặc tên</w:t>
            </w:r>
            <w:r w:rsidRPr="00316690">
              <w:rPr>
                <w:rFonts w:ascii="Times New Roman" w:eastAsia="Times New Roman" w:hAnsi="Times New Roman" w:cs="Times New Roman"/>
                <w:sz w:val="24"/>
                <w:szCs w:val="24"/>
              </w:rPr>
              <w:t xml:space="preserve"> nhà cung cấp</w:t>
            </w:r>
            <w:r w:rsidR="00421AAB">
              <w:rPr>
                <w:rFonts w:ascii="Times New Roman" w:eastAsia="Times New Roman" w:hAnsi="Times New Roman" w:cs="Times New Roman"/>
                <w:sz w:val="24"/>
                <w:szCs w:val="24"/>
              </w:rPr>
              <w:t xml:space="preserve"> hoặc số điện thoại</w:t>
            </w:r>
            <w:r w:rsidRPr="00316690">
              <w:rPr>
                <w:rFonts w:ascii="Times New Roman" w:eastAsia="Times New Roman" w:hAnsi="Times New Roman" w:cs="Times New Roman"/>
                <w:sz w:val="24"/>
                <w:szCs w:val="24"/>
              </w:rPr>
              <w:t xml:space="preserve"> để tìm kiếm</w:t>
            </w:r>
            <w:r w:rsidR="00416A0E" w:rsidRPr="00316690">
              <w:rPr>
                <w:rFonts w:ascii="Times New Roman" w:eastAsia="Times New Roman" w:hAnsi="Times New Roman" w:cs="Times New Roman"/>
                <w:sz w:val="24"/>
                <w:szCs w:val="24"/>
              </w:rPr>
              <w:t xml:space="preserve"> nhà cung cấp</w:t>
            </w:r>
          </w:p>
        </w:tc>
        <w:tc>
          <w:tcPr>
            <w:tcW w:w="1440" w:type="dxa"/>
          </w:tcPr>
          <w:p w14:paraId="6E2BEA2B" w14:textId="3FDD973A" w:rsidR="007B6473" w:rsidRPr="00316690" w:rsidRDefault="00416A0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kiếm một nhà cung cấp</w:t>
            </w:r>
          </w:p>
        </w:tc>
        <w:tc>
          <w:tcPr>
            <w:tcW w:w="1700" w:type="dxa"/>
          </w:tcPr>
          <w:p w14:paraId="25C36703" w14:textId="4154A54F" w:rsidR="007B6473" w:rsidRPr="00316690" w:rsidRDefault="00421AAB"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Thông tin </w:t>
            </w:r>
            <w:r w:rsidR="61DE4B08" w:rsidRPr="00316690">
              <w:rPr>
                <w:rFonts w:ascii="Times New Roman" w:eastAsia="Times New Roman" w:hAnsi="Times New Roman" w:cs="Times New Roman"/>
                <w:sz w:val="24"/>
                <w:szCs w:val="24"/>
              </w:rPr>
              <w:t>nhà cung cấp phải tồn tại</w:t>
            </w:r>
            <w:r w:rsidR="00240181">
              <w:rPr>
                <w:rFonts w:ascii="Times New Roman" w:eastAsia="Times New Roman" w:hAnsi="Times New Roman" w:cs="Times New Roman"/>
                <w:sz w:val="24"/>
                <w:szCs w:val="24"/>
              </w:rPr>
              <w:t xml:space="preserve"> trong CSDL</w:t>
            </w:r>
          </w:p>
        </w:tc>
      </w:tr>
      <w:tr w:rsidR="007B6473" w:rsidRPr="00316690" w14:paraId="54BE48DD" w14:textId="77777777" w:rsidTr="00313CA2">
        <w:trPr>
          <w:jc w:val="center"/>
        </w:trPr>
        <w:tc>
          <w:tcPr>
            <w:tcW w:w="985" w:type="dxa"/>
            <w:vAlign w:val="center"/>
          </w:tcPr>
          <w:p w14:paraId="2931893D" w14:textId="302877B8" w:rsidR="007B6473" w:rsidRPr="00316690" w:rsidRDefault="000A04C5"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w:t>
            </w:r>
            <w:r w:rsidR="00877499" w:rsidRPr="00316690">
              <w:rPr>
                <w:rFonts w:ascii="Times New Roman" w:eastAsia="Times New Roman" w:hAnsi="Times New Roman" w:cs="Times New Roman"/>
                <w:sz w:val="24"/>
                <w:szCs w:val="24"/>
              </w:rPr>
              <w:t>19</w:t>
            </w:r>
          </w:p>
        </w:tc>
        <w:tc>
          <w:tcPr>
            <w:tcW w:w="1225" w:type="dxa"/>
          </w:tcPr>
          <w:p w14:paraId="6C6AC40C" w14:textId="7DC0F1B6" w:rsidR="007B6473" w:rsidRPr="00316690" w:rsidRDefault="000A04C5"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Nhà Cung Cấp</w:t>
            </w:r>
          </w:p>
        </w:tc>
        <w:tc>
          <w:tcPr>
            <w:tcW w:w="4895" w:type="dxa"/>
          </w:tcPr>
          <w:p w14:paraId="56EFE6DC" w14:textId="328DD3BE" w:rsidR="007B6473" w:rsidRPr="00316690" w:rsidRDefault="6039BBBF"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thông tin chi tiết của nhà cung cấp quần áo</w:t>
            </w:r>
          </w:p>
        </w:tc>
        <w:tc>
          <w:tcPr>
            <w:tcW w:w="1440" w:type="dxa"/>
          </w:tcPr>
          <w:p w14:paraId="4C787258" w14:textId="5CFA3339" w:rsidR="007B6473" w:rsidRPr="00316690" w:rsidRDefault="6039BBBF"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nhà cung cấp</w:t>
            </w:r>
          </w:p>
        </w:tc>
        <w:tc>
          <w:tcPr>
            <w:tcW w:w="1700" w:type="dxa"/>
          </w:tcPr>
          <w:p w14:paraId="43C76D70" w14:textId="668330C5" w:rsidR="007B6473" w:rsidRPr="00316690" w:rsidRDefault="00240181"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Nhà cung cấp phải tồn tại trong CSDL</w:t>
            </w:r>
          </w:p>
        </w:tc>
      </w:tr>
      <w:tr w:rsidR="007B6473" w:rsidRPr="00316690" w14:paraId="185523ED" w14:textId="77777777" w:rsidTr="00313CA2">
        <w:trPr>
          <w:jc w:val="center"/>
        </w:trPr>
        <w:tc>
          <w:tcPr>
            <w:tcW w:w="985" w:type="dxa"/>
            <w:vAlign w:val="center"/>
          </w:tcPr>
          <w:p w14:paraId="22FE24B2" w14:textId="7139B959" w:rsidR="007B6473" w:rsidRPr="00316690" w:rsidRDefault="000A04C5"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UC02</w:t>
            </w:r>
            <w:r w:rsidR="00877499" w:rsidRPr="00316690">
              <w:rPr>
                <w:rFonts w:ascii="Times New Roman" w:eastAsia="Times New Roman" w:hAnsi="Times New Roman" w:cs="Times New Roman"/>
                <w:sz w:val="24"/>
                <w:szCs w:val="24"/>
              </w:rPr>
              <w:t>0</w:t>
            </w:r>
          </w:p>
        </w:tc>
        <w:tc>
          <w:tcPr>
            <w:tcW w:w="1225" w:type="dxa"/>
          </w:tcPr>
          <w:p w14:paraId="0AD29569" w14:textId="6E05C2FC" w:rsidR="007B6473" w:rsidRPr="00316690" w:rsidRDefault="000A04C5"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Nhà Cung Cấp</w:t>
            </w:r>
          </w:p>
        </w:tc>
        <w:tc>
          <w:tcPr>
            <w:tcW w:w="4895" w:type="dxa"/>
          </w:tcPr>
          <w:p w14:paraId="4BBAA154" w14:textId="249FCBAE" w:rsidR="007B6473" w:rsidRPr="00316690" w:rsidRDefault="00C1135D"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các thông tin của nhà cung cấp quần áo như địa chỉ, số điện thoại,…</w:t>
            </w:r>
          </w:p>
        </w:tc>
        <w:tc>
          <w:tcPr>
            <w:tcW w:w="1440" w:type="dxa"/>
          </w:tcPr>
          <w:p w14:paraId="51CBF898" w14:textId="65C8013D" w:rsidR="007B6473" w:rsidRPr="00316690" w:rsidRDefault="00C1135D"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nhà cung cấp</w:t>
            </w:r>
          </w:p>
        </w:tc>
        <w:tc>
          <w:tcPr>
            <w:tcW w:w="1700" w:type="dxa"/>
          </w:tcPr>
          <w:p w14:paraId="190CBA56" w14:textId="446C4BE8" w:rsidR="007B6473" w:rsidRPr="00316690" w:rsidRDefault="00205B93"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Không cho phép cập nhật mã nhà cung cấp</w:t>
            </w:r>
          </w:p>
        </w:tc>
      </w:tr>
      <w:tr w:rsidR="007B6473" w:rsidRPr="00316690" w14:paraId="3FA17854" w14:textId="77777777" w:rsidTr="00723337">
        <w:trPr>
          <w:jc w:val="center"/>
        </w:trPr>
        <w:tc>
          <w:tcPr>
            <w:tcW w:w="985" w:type="dxa"/>
            <w:shd w:val="clear" w:color="auto" w:fill="auto"/>
            <w:vAlign w:val="center"/>
          </w:tcPr>
          <w:p w14:paraId="154FF4CC" w14:textId="64DFB53A" w:rsidR="007B6473" w:rsidRPr="00316690" w:rsidRDefault="00AE68A2"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UC02</w:t>
            </w:r>
            <w:r w:rsidR="00877499" w:rsidRPr="00316690">
              <w:rPr>
                <w:rFonts w:ascii="Times New Roman" w:eastAsia="Times New Roman" w:hAnsi="Times New Roman" w:cs="Times New Roman"/>
                <w:sz w:val="24"/>
                <w:szCs w:val="24"/>
              </w:rPr>
              <w:t>1</w:t>
            </w:r>
          </w:p>
        </w:tc>
        <w:tc>
          <w:tcPr>
            <w:tcW w:w="1225" w:type="dxa"/>
            <w:shd w:val="clear" w:color="auto" w:fill="auto"/>
          </w:tcPr>
          <w:p w14:paraId="376EE457" w14:textId="51F15488" w:rsidR="007B6473" w:rsidRPr="00316690" w:rsidRDefault="008123AD"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w:t>
            </w:r>
            <w:r w:rsidR="003C2F42">
              <w:rPr>
                <w:rFonts w:ascii="Times New Roman" w:eastAsia="Times New Roman" w:hAnsi="Times New Roman" w:cs="Times New Roman"/>
                <w:sz w:val="24"/>
                <w:szCs w:val="24"/>
              </w:rPr>
              <w:t xml:space="preserve"> </w:t>
            </w:r>
            <w:r w:rsidR="00AE68A2" w:rsidRPr="00316690">
              <w:rPr>
                <w:rFonts w:ascii="Times New Roman" w:eastAsia="Times New Roman" w:hAnsi="Times New Roman" w:cs="Times New Roman"/>
                <w:sz w:val="24"/>
                <w:szCs w:val="24"/>
              </w:rPr>
              <w:t>Quần Áo</w:t>
            </w:r>
            <w:r w:rsidR="00AE68A2" w:rsidRPr="003C2F42">
              <w:rPr>
                <w:rFonts w:ascii="Times New Roman" w:eastAsia="Times New Roman" w:hAnsi="Times New Roman" w:cs="Times New Roman"/>
                <w:i/>
                <w:iCs/>
                <w:sz w:val="24"/>
                <w:szCs w:val="24"/>
              </w:rPr>
              <w:t xml:space="preserve"> </w:t>
            </w:r>
          </w:p>
        </w:tc>
        <w:tc>
          <w:tcPr>
            <w:tcW w:w="4895" w:type="dxa"/>
            <w:shd w:val="clear" w:color="auto" w:fill="auto"/>
          </w:tcPr>
          <w:p w14:paraId="343ABA38" w14:textId="0E4A9F68" w:rsidR="007B6473" w:rsidRPr="00316690" w:rsidRDefault="00AE68A2"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Người dùng chọn </w:t>
            </w:r>
            <w:r w:rsidR="008123AD">
              <w:rPr>
                <w:rFonts w:ascii="Times New Roman" w:eastAsia="Times New Roman" w:hAnsi="Times New Roman" w:cs="Times New Roman"/>
                <w:sz w:val="24"/>
                <w:szCs w:val="24"/>
              </w:rPr>
              <w:t>thống kê</w:t>
            </w:r>
            <w:r w:rsidRPr="00316690">
              <w:rPr>
                <w:rFonts w:ascii="Times New Roman" w:eastAsia="Times New Roman" w:hAnsi="Times New Roman" w:cs="Times New Roman"/>
                <w:sz w:val="24"/>
                <w:szCs w:val="24"/>
              </w:rPr>
              <w:t xml:space="preserve"> thông tin quần áo </w:t>
            </w:r>
            <w:r w:rsidR="00241E8A">
              <w:rPr>
                <w:rFonts w:ascii="Times New Roman" w:eastAsia="Times New Roman" w:hAnsi="Times New Roman" w:cs="Times New Roman"/>
                <w:sz w:val="24"/>
                <w:szCs w:val="24"/>
              </w:rPr>
              <w:t xml:space="preserve">theo các tiêu chí về thời gian và </w:t>
            </w:r>
            <w:r w:rsidR="00181FF2">
              <w:rPr>
                <w:rFonts w:ascii="Times New Roman" w:eastAsia="Times New Roman" w:hAnsi="Times New Roman" w:cs="Times New Roman"/>
                <w:sz w:val="24"/>
                <w:szCs w:val="24"/>
              </w:rPr>
              <w:t>số lượng quần áo hết</w:t>
            </w:r>
            <w:r w:rsidRPr="00316690">
              <w:rPr>
                <w:rFonts w:ascii="Times New Roman" w:eastAsia="Times New Roman" w:hAnsi="Times New Roman" w:cs="Times New Roman"/>
                <w:sz w:val="24"/>
                <w:szCs w:val="24"/>
              </w:rPr>
              <w:t xml:space="preserve">, khi đó hệ thống sẽ tìm kiếm những quần áo </w:t>
            </w:r>
            <w:r w:rsidR="00181FF2">
              <w:rPr>
                <w:rFonts w:ascii="Times New Roman" w:eastAsia="Times New Roman" w:hAnsi="Times New Roman" w:cs="Times New Roman"/>
                <w:sz w:val="24"/>
                <w:szCs w:val="24"/>
              </w:rPr>
              <w:t>thỏa với điều kiện của tiêu chí để thống kê</w:t>
            </w:r>
          </w:p>
        </w:tc>
        <w:tc>
          <w:tcPr>
            <w:tcW w:w="1440" w:type="dxa"/>
            <w:shd w:val="clear" w:color="auto" w:fill="auto"/>
          </w:tcPr>
          <w:p w14:paraId="4C06BD4D" w14:textId="46109A77" w:rsidR="007B6473" w:rsidRPr="00316690" w:rsidRDefault="00181FF2"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w:t>
            </w:r>
            <w:r w:rsidR="00DD6030">
              <w:rPr>
                <w:rFonts w:ascii="Times New Roman" w:eastAsia="Times New Roman" w:hAnsi="Times New Roman" w:cs="Times New Roman"/>
                <w:sz w:val="24"/>
                <w:szCs w:val="24"/>
              </w:rPr>
              <w:t xml:space="preserve"> Số Lượng Quần Áo</w:t>
            </w:r>
          </w:p>
        </w:tc>
        <w:tc>
          <w:tcPr>
            <w:tcW w:w="1700" w:type="dxa"/>
            <w:shd w:val="clear" w:color="auto" w:fill="auto"/>
          </w:tcPr>
          <w:p w14:paraId="39990D56" w14:textId="09898574" w:rsidR="007B6473" w:rsidRPr="00316690" w:rsidRDefault="00D46064"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Có thể thống kê theo ngày / tháng</w:t>
            </w:r>
            <w:r w:rsidR="00ED1625">
              <w:rPr>
                <w:rFonts w:ascii="Times New Roman" w:eastAsia="Times New Roman" w:hAnsi="Times New Roman" w:cs="Times New Roman"/>
                <w:sz w:val="24"/>
                <w:szCs w:val="24"/>
              </w:rPr>
              <w:t xml:space="preserve"> / năm hay toàn bộ thời gian hoặc </w:t>
            </w:r>
            <w:r w:rsidR="00464DF8">
              <w:rPr>
                <w:rFonts w:ascii="Times New Roman" w:eastAsia="Times New Roman" w:hAnsi="Times New Roman" w:cs="Times New Roman"/>
                <w:sz w:val="24"/>
                <w:szCs w:val="24"/>
              </w:rPr>
              <w:t>thống kê quần áo hết</w:t>
            </w:r>
          </w:p>
        </w:tc>
      </w:tr>
      <w:tr w:rsidR="007B6473" w:rsidRPr="00316690" w14:paraId="706FD894" w14:textId="77777777" w:rsidTr="00313CA2">
        <w:trPr>
          <w:jc w:val="center"/>
        </w:trPr>
        <w:tc>
          <w:tcPr>
            <w:tcW w:w="985" w:type="dxa"/>
            <w:vAlign w:val="center"/>
          </w:tcPr>
          <w:p w14:paraId="3092116C" w14:textId="0BDEDA28" w:rsidR="007B6473" w:rsidRPr="00316690" w:rsidRDefault="00AE68A2"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UC02</w:t>
            </w:r>
            <w:r w:rsidR="00877499" w:rsidRPr="00316690">
              <w:rPr>
                <w:rFonts w:ascii="Times New Roman" w:eastAsia="Times New Roman" w:hAnsi="Times New Roman" w:cs="Times New Roman"/>
                <w:sz w:val="24"/>
                <w:szCs w:val="24"/>
              </w:rPr>
              <w:t>2</w:t>
            </w:r>
          </w:p>
        </w:tc>
        <w:tc>
          <w:tcPr>
            <w:tcW w:w="1225" w:type="dxa"/>
          </w:tcPr>
          <w:p w14:paraId="6EB32D14" w14:textId="458EEE37" w:rsidR="007B6473" w:rsidRPr="00316690" w:rsidRDefault="00AE68A2"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Thống Kê Doanh Thu</w:t>
            </w:r>
          </w:p>
        </w:tc>
        <w:tc>
          <w:tcPr>
            <w:tcW w:w="4895" w:type="dxa"/>
          </w:tcPr>
          <w:p w14:paraId="6AD55817" w14:textId="17558A3A" w:rsidR="007B6473" w:rsidRPr="00316690" w:rsidRDefault="00AE68A2"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Người dùng chọn chức năng thống kê doanh thu nếu không chọn thống kê theo ngày tháng năm thì mặc định hệ thống sẽ thống kê doanh thu cho ngày hiện tại.</w:t>
            </w:r>
          </w:p>
        </w:tc>
        <w:tc>
          <w:tcPr>
            <w:tcW w:w="1440" w:type="dxa"/>
          </w:tcPr>
          <w:p w14:paraId="15A16611" w14:textId="47A4892B" w:rsidR="007B6473" w:rsidRPr="00316690" w:rsidRDefault="00AE68A2"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Thống kê doanh thu</w:t>
            </w:r>
          </w:p>
        </w:tc>
        <w:tc>
          <w:tcPr>
            <w:tcW w:w="1700" w:type="dxa"/>
          </w:tcPr>
          <w:p w14:paraId="6BD54974" w14:textId="10D1BAB7" w:rsidR="007B6473" w:rsidRPr="00316690" w:rsidRDefault="00D46064"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Có thể thống kê theo ngày / tuần / tháng</w:t>
            </w:r>
          </w:p>
        </w:tc>
      </w:tr>
      <w:tr w:rsidR="003C2F42" w:rsidRPr="00316690" w14:paraId="4EB1C728" w14:textId="77777777" w:rsidTr="00723337">
        <w:trPr>
          <w:jc w:val="center"/>
        </w:trPr>
        <w:tc>
          <w:tcPr>
            <w:tcW w:w="985" w:type="dxa"/>
            <w:shd w:val="clear" w:color="auto" w:fill="auto"/>
            <w:vAlign w:val="center"/>
          </w:tcPr>
          <w:p w14:paraId="7A7A2386" w14:textId="3B90A000" w:rsidR="003C2F42" w:rsidRPr="00316690" w:rsidRDefault="003C2F42" w:rsidP="003C2F42">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UC02</w:t>
            </w:r>
            <w:r>
              <w:rPr>
                <w:rFonts w:ascii="Times New Roman" w:eastAsia="Times New Roman" w:hAnsi="Times New Roman" w:cs="Times New Roman"/>
                <w:sz w:val="24"/>
                <w:szCs w:val="24"/>
              </w:rPr>
              <w:t>3</w:t>
            </w:r>
          </w:p>
        </w:tc>
        <w:tc>
          <w:tcPr>
            <w:tcW w:w="1225" w:type="dxa"/>
            <w:shd w:val="clear" w:color="auto" w:fill="auto"/>
          </w:tcPr>
          <w:p w14:paraId="3AB1C37E" w14:textId="288AA838" w:rsidR="003C2F42" w:rsidRPr="00316690" w:rsidRDefault="003C2F42" w:rsidP="003C2F42">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Thống Kê </w:t>
            </w:r>
            <w:r>
              <w:rPr>
                <w:rFonts w:ascii="Times New Roman" w:eastAsia="Times New Roman" w:hAnsi="Times New Roman" w:cs="Times New Roman"/>
                <w:sz w:val="24"/>
                <w:szCs w:val="24"/>
              </w:rPr>
              <w:t>Khách Hàng</w:t>
            </w:r>
          </w:p>
        </w:tc>
        <w:tc>
          <w:tcPr>
            <w:tcW w:w="4895" w:type="dxa"/>
            <w:shd w:val="clear" w:color="auto" w:fill="auto"/>
          </w:tcPr>
          <w:p w14:paraId="50A57D55" w14:textId="6EA14F00" w:rsidR="003C2F42" w:rsidRPr="00316690" w:rsidRDefault="447E8508" w:rsidP="003C2F42">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492BEE56">
              <w:rPr>
                <w:rFonts w:ascii="Times New Roman" w:eastAsia="Times New Roman" w:hAnsi="Times New Roman" w:cs="Times New Roman"/>
                <w:sz w:val="24"/>
                <w:szCs w:val="24"/>
              </w:rPr>
              <w:t xml:space="preserve">Người dùng chọn chức năng thống kê khách hàng nếu không chọn thống kê theo ngày tháng năm thì mặc định hệ thống sẽ thống kê </w:t>
            </w:r>
            <w:r w:rsidRPr="01D03F70">
              <w:rPr>
                <w:rFonts w:ascii="Times New Roman" w:eastAsia="Times New Roman" w:hAnsi="Times New Roman" w:cs="Times New Roman"/>
                <w:sz w:val="24"/>
                <w:szCs w:val="24"/>
              </w:rPr>
              <w:t>cho 60</w:t>
            </w:r>
            <w:r w:rsidRPr="492BEE56">
              <w:rPr>
                <w:rFonts w:ascii="Times New Roman" w:eastAsia="Times New Roman" w:hAnsi="Times New Roman" w:cs="Times New Roman"/>
                <w:sz w:val="24"/>
                <w:szCs w:val="24"/>
              </w:rPr>
              <w:t xml:space="preserve"> ngày </w:t>
            </w:r>
            <w:r w:rsidRPr="01D03F70">
              <w:rPr>
                <w:rFonts w:ascii="Times New Roman" w:eastAsia="Times New Roman" w:hAnsi="Times New Roman" w:cs="Times New Roman"/>
                <w:sz w:val="24"/>
                <w:szCs w:val="24"/>
              </w:rPr>
              <w:t>trước đó</w:t>
            </w:r>
            <w:r w:rsidRPr="492BEE56">
              <w:rPr>
                <w:rFonts w:ascii="Times New Roman" w:eastAsia="Times New Roman" w:hAnsi="Times New Roman" w:cs="Times New Roman"/>
                <w:sz w:val="24"/>
                <w:szCs w:val="24"/>
              </w:rPr>
              <w:t>.</w:t>
            </w:r>
          </w:p>
        </w:tc>
        <w:tc>
          <w:tcPr>
            <w:tcW w:w="1440" w:type="dxa"/>
            <w:shd w:val="clear" w:color="auto" w:fill="auto"/>
          </w:tcPr>
          <w:p w14:paraId="77C6076F" w14:textId="175EE332" w:rsidR="003C2F42" w:rsidRPr="00316690" w:rsidRDefault="09108338" w:rsidP="003C2F42">
            <w:pPr>
              <w:spacing w:after="0"/>
              <w:rPr>
                <w:rFonts w:ascii="Times New Roman" w:eastAsia="Times New Roman" w:hAnsi="Times New Roman" w:cs="Times New Roman"/>
                <w:sz w:val="24"/>
                <w:szCs w:val="24"/>
              </w:rPr>
            </w:pPr>
            <w:r w:rsidRPr="01D03F70">
              <w:rPr>
                <w:rFonts w:ascii="Times New Roman" w:eastAsia="Times New Roman" w:hAnsi="Times New Roman" w:cs="Times New Roman"/>
                <w:sz w:val="24"/>
                <w:szCs w:val="24"/>
              </w:rPr>
              <w:t>Thống kê khách hàng</w:t>
            </w:r>
          </w:p>
        </w:tc>
        <w:tc>
          <w:tcPr>
            <w:tcW w:w="1700" w:type="dxa"/>
            <w:shd w:val="clear" w:color="auto" w:fill="auto"/>
          </w:tcPr>
          <w:p w14:paraId="4B40E6C2" w14:textId="0FB96157" w:rsidR="003C2F42" w:rsidRDefault="09108338" w:rsidP="01D03F70">
            <w:pPr>
              <w:spacing w:after="0"/>
              <w:rPr>
                <w:rFonts w:ascii="Times New Roman" w:eastAsia="Times New Roman" w:hAnsi="Times New Roman" w:cs="Times New Roman"/>
                <w:sz w:val="24"/>
                <w:szCs w:val="24"/>
              </w:rPr>
            </w:pPr>
            <w:r w:rsidRPr="01D03F70">
              <w:rPr>
                <w:rFonts w:ascii="Times New Roman" w:eastAsia="Times New Roman" w:hAnsi="Times New Roman" w:cs="Times New Roman"/>
                <w:sz w:val="24"/>
                <w:szCs w:val="24"/>
              </w:rPr>
              <w:t>Có thể thống kê theo ngày/ tháng</w:t>
            </w:r>
            <w:r w:rsidRPr="086F0F27">
              <w:rPr>
                <w:rFonts w:ascii="Times New Roman" w:eastAsia="Times New Roman" w:hAnsi="Times New Roman" w:cs="Times New Roman"/>
                <w:sz w:val="24"/>
                <w:szCs w:val="24"/>
              </w:rPr>
              <w:t xml:space="preserve">/ </w:t>
            </w:r>
            <w:r w:rsidR="2DB7B441" w:rsidRPr="51DEA902">
              <w:rPr>
                <w:rFonts w:ascii="Times New Roman" w:eastAsia="Times New Roman" w:hAnsi="Times New Roman" w:cs="Times New Roman"/>
                <w:sz w:val="24"/>
                <w:szCs w:val="24"/>
              </w:rPr>
              <w:t>năm/</w:t>
            </w:r>
            <w:r w:rsidRPr="365A68A6">
              <w:rPr>
                <w:rFonts w:ascii="Times New Roman" w:eastAsia="Times New Roman" w:hAnsi="Times New Roman" w:cs="Times New Roman"/>
                <w:sz w:val="24"/>
                <w:szCs w:val="24"/>
              </w:rPr>
              <w:t xml:space="preserve"> </w:t>
            </w:r>
            <w:r w:rsidRPr="086F0F27">
              <w:rPr>
                <w:rFonts w:ascii="Times New Roman" w:eastAsia="Times New Roman" w:hAnsi="Times New Roman" w:cs="Times New Roman"/>
                <w:sz w:val="24"/>
                <w:szCs w:val="24"/>
              </w:rPr>
              <w:t>khoảng thời gian</w:t>
            </w:r>
            <w:r w:rsidR="3767BF4E" w:rsidRPr="51DEA902">
              <w:rPr>
                <w:rFonts w:ascii="Times New Roman" w:eastAsia="Times New Roman" w:hAnsi="Times New Roman" w:cs="Times New Roman"/>
                <w:sz w:val="24"/>
                <w:szCs w:val="24"/>
              </w:rPr>
              <w:t>/ toàn bộ thời gian</w:t>
            </w:r>
          </w:p>
          <w:p w14:paraId="03181A33" w14:textId="0E5C1753" w:rsidR="003C2F42" w:rsidRDefault="003C2F42" w:rsidP="003C2F42">
            <w:pPr>
              <w:spacing w:after="0"/>
              <w:rPr>
                <w:rFonts w:ascii="Times New Roman" w:eastAsia="Times New Roman" w:hAnsi="Times New Roman" w:cs="Times New Roman"/>
                <w:sz w:val="24"/>
                <w:szCs w:val="24"/>
              </w:rPr>
            </w:pPr>
          </w:p>
        </w:tc>
      </w:tr>
      <w:tr w:rsidR="003C2F42" w:rsidRPr="00316690" w14:paraId="0D620E40" w14:textId="77777777" w:rsidTr="008E4952">
        <w:trPr>
          <w:jc w:val="center"/>
        </w:trPr>
        <w:tc>
          <w:tcPr>
            <w:tcW w:w="985" w:type="dxa"/>
            <w:shd w:val="clear" w:color="auto" w:fill="auto"/>
            <w:vAlign w:val="center"/>
          </w:tcPr>
          <w:p w14:paraId="1744562C" w14:textId="4E5B2584" w:rsidR="003C2F42" w:rsidRPr="00316690" w:rsidRDefault="003C2F42" w:rsidP="003C2F42">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UC024</w:t>
            </w:r>
          </w:p>
        </w:tc>
        <w:tc>
          <w:tcPr>
            <w:tcW w:w="1225" w:type="dxa"/>
            <w:shd w:val="clear" w:color="auto" w:fill="auto"/>
          </w:tcPr>
          <w:p w14:paraId="33AA89E9" w14:textId="05003870" w:rsidR="003C2F42" w:rsidRPr="00316690" w:rsidRDefault="003C2F42" w:rsidP="003C2F4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Thêm Mới Chương Trình Khuyến Mãi</w:t>
            </w:r>
          </w:p>
        </w:tc>
        <w:tc>
          <w:tcPr>
            <w:tcW w:w="4895" w:type="dxa"/>
            <w:shd w:val="clear" w:color="auto" w:fill="auto"/>
          </w:tcPr>
          <w:p w14:paraId="307984C4" w14:textId="7AC859C2" w:rsidR="003C2F42" w:rsidRPr="00316690" w:rsidRDefault="008F5F66" w:rsidP="003C2F42">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Nhập các thông tin của </w:t>
            </w:r>
            <w:r>
              <w:rPr>
                <w:rFonts w:ascii="Times New Roman" w:eastAsia="Times New Roman" w:hAnsi="Times New Roman" w:cs="Times New Roman"/>
                <w:sz w:val="24"/>
                <w:szCs w:val="24"/>
              </w:rPr>
              <w:t xml:space="preserve">chương trình khuyến mãi sẽ được áp dụng </w:t>
            </w:r>
            <w:r w:rsidRPr="00316690">
              <w:rPr>
                <w:rFonts w:ascii="Times New Roman" w:eastAsia="Times New Roman" w:hAnsi="Times New Roman" w:cs="Times New Roman"/>
                <w:sz w:val="24"/>
                <w:szCs w:val="24"/>
              </w:rPr>
              <w:t>cho</w:t>
            </w:r>
            <w:r>
              <w:rPr>
                <w:rFonts w:ascii="Times New Roman" w:eastAsia="Times New Roman" w:hAnsi="Times New Roman" w:cs="Times New Roman"/>
                <w:sz w:val="24"/>
                <w:szCs w:val="24"/>
              </w:rPr>
              <w:t xml:space="preserve"> các quần áo trong</w:t>
            </w:r>
            <w:r w:rsidRPr="00316690">
              <w:rPr>
                <w:rFonts w:ascii="Times New Roman" w:eastAsia="Times New Roman" w:hAnsi="Times New Roman" w:cs="Times New Roman"/>
                <w:sz w:val="24"/>
                <w:szCs w:val="24"/>
              </w:rPr>
              <w:t xml:space="preserve"> cửa hàng</w:t>
            </w:r>
          </w:p>
        </w:tc>
        <w:tc>
          <w:tcPr>
            <w:tcW w:w="1440" w:type="dxa"/>
            <w:shd w:val="clear" w:color="auto" w:fill="auto"/>
          </w:tcPr>
          <w:p w14:paraId="40E713DE" w14:textId="5E60C691" w:rsidR="003C2F42" w:rsidRPr="00316690" w:rsidRDefault="008F5F66" w:rsidP="003C2F4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Thêm Mới Chương Trình Khuyến Mãi</w:t>
            </w:r>
          </w:p>
        </w:tc>
        <w:tc>
          <w:tcPr>
            <w:tcW w:w="1700" w:type="dxa"/>
            <w:shd w:val="clear" w:color="auto" w:fill="auto"/>
          </w:tcPr>
          <w:p w14:paraId="7BF1FC1E" w14:textId="0452DD0A" w:rsidR="003C2F42" w:rsidRDefault="009B1AB6" w:rsidP="003C2F4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Mã Chương Trình Khuy</w:t>
            </w:r>
            <w:r w:rsidR="002D7516">
              <w:rPr>
                <w:rFonts w:ascii="Times New Roman" w:eastAsia="Times New Roman" w:hAnsi="Times New Roman" w:cs="Times New Roman"/>
                <w:sz w:val="24"/>
                <w:szCs w:val="24"/>
              </w:rPr>
              <w:t xml:space="preserve">ến Mãi </w:t>
            </w:r>
            <w:r w:rsidR="002D7516" w:rsidRPr="00316690">
              <w:rPr>
                <w:rFonts w:ascii="Times New Roman" w:eastAsia="Times New Roman" w:hAnsi="Times New Roman" w:cs="Times New Roman"/>
                <w:sz w:val="24"/>
                <w:szCs w:val="24"/>
              </w:rPr>
              <w:t>tự phát sinh theo thứ tự, quy tắc cụ thể</w:t>
            </w:r>
          </w:p>
        </w:tc>
      </w:tr>
      <w:tr w:rsidR="003C2F42" w:rsidRPr="00316690" w14:paraId="0D3F93CB" w14:textId="77777777" w:rsidTr="008E4952">
        <w:trPr>
          <w:jc w:val="center"/>
        </w:trPr>
        <w:tc>
          <w:tcPr>
            <w:tcW w:w="985" w:type="dxa"/>
            <w:shd w:val="clear" w:color="auto" w:fill="auto"/>
            <w:vAlign w:val="center"/>
          </w:tcPr>
          <w:p w14:paraId="23AE3419" w14:textId="7F2A2976" w:rsidR="003C2F42" w:rsidRDefault="003C2F42" w:rsidP="003C2F42">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UC025</w:t>
            </w:r>
          </w:p>
        </w:tc>
        <w:tc>
          <w:tcPr>
            <w:tcW w:w="1225" w:type="dxa"/>
            <w:shd w:val="clear" w:color="auto" w:fill="auto"/>
          </w:tcPr>
          <w:p w14:paraId="6D11623F" w14:textId="30E7F4AD" w:rsidR="003C2F42" w:rsidRDefault="003C2F42" w:rsidP="003C2F4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Xem Chương Trình Khuyến Mãi</w:t>
            </w:r>
          </w:p>
        </w:tc>
        <w:tc>
          <w:tcPr>
            <w:tcW w:w="4895" w:type="dxa"/>
            <w:shd w:val="clear" w:color="auto" w:fill="auto"/>
          </w:tcPr>
          <w:p w14:paraId="4EF2E972" w14:textId="6B4DEED9" w:rsidR="003C2F42" w:rsidRPr="00316690" w:rsidRDefault="005C45FC" w:rsidP="003C2F42">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Xem thông tin chi tiết của chương trình khuyến mãi</w:t>
            </w:r>
          </w:p>
        </w:tc>
        <w:tc>
          <w:tcPr>
            <w:tcW w:w="1440" w:type="dxa"/>
            <w:shd w:val="clear" w:color="auto" w:fill="auto"/>
          </w:tcPr>
          <w:p w14:paraId="57F29D3E" w14:textId="4552B078" w:rsidR="003C2F42" w:rsidRPr="00316690" w:rsidRDefault="005C45FC" w:rsidP="003C2F4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Xem Chương Trình Khuyến Mãi</w:t>
            </w:r>
          </w:p>
        </w:tc>
        <w:tc>
          <w:tcPr>
            <w:tcW w:w="1700" w:type="dxa"/>
            <w:shd w:val="clear" w:color="auto" w:fill="auto"/>
          </w:tcPr>
          <w:p w14:paraId="118743C5" w14:textId="24A7000E" w:rsidR="003C2F42" w:rsidRDefault="005C45FC" w:rsidP="003C2F4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chương trình khuyến mãi</w:t>
            </w:r>
            <w:r w:rsidRPr="00316690">
              <w:rPr>
                <w:rFonts w:ascii="Times New Roman" w:eastAsia="Times New Roman" w:hAnsi="Times New Roman" w:cs="Times New Roman"/>
                <w:sz w:val="24"/>
                <w:szCs w:val="24"/>
              </w:rPr>
              <w:t xml:space="preserve"> phải tồn tại</w:t>
            </w:r>
            <w:r>
              <w:rPr>
                <w:rFonts w:ascii="Times New Roman" w:eastAsia="Times New Roman" w:hAnsi="Times New Roman" w:cs="Times New Roman"/>
                <w:sz w:val="24"/>
                <w:szCs w:val="24"/>
              </w:rPr>
              <w:t xml:space="preserve"> trong CSDL</w:t>
            </w:r>
          </w:p>
        </w:tc>
      </w:tr>
      <w:tr w:rsidR="008D64FE" w:rsidRPr="00316690" w14:paraId="4743A3F5" w14:textId="77777777" w:rsidTr="008E4952">
        <w:trPr>
          <w:jc w:val="center"/>
        </w:trPr>
        <w:tc>
          <w:tcPr>
            <w:tcW w:w="985" w:type="dxa"/>
            <w:shd w:val="clear" w:color="auto" w:fill="auto"/>
            <w:vAlign w:val="center"/>
          </w:tcPr>
          <w:p w14:paraId="7B14140A" w14:textId="61F672B3" w:rsidR="008D64FE" w:rsidRDefault="008D64FE" w:rsidP="008D64FE">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UC026</w:t>
            </w:r>
          </w:p>
        </w:tc>
        <w:tc>
          <w:tcPr>
            <w:tcW w:w="1225" w:type="dxa"/>
            <w:shd w:val="clear" w:color="auto" w:fill="auto"/>
          </w:tcPr>
          <w:p w14:paraId="4C51B839" w14:textId="5C601EDE" w:rsidR="008D64FE" w:rsidRDefault="008D64FE" w:rsidP="008D64FE">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Chương Trình Khuyến Mãi</w:t>
            </w:r>
          </w:p>
        </w:tc>
        <w:tc>
          <w:tcPr>
            <w:tcW w:w="4895" w:type="dxa"/>
            <w:shd w:val="clear" w:color="auto" w:fill="auto"/>
          </w:tcPr>
          <w:p w14:paraId="76152E75" w14:textId="44C87C0D" w:rsidR="008D64FE" w:rsidRPr="00316690" w:rsidRDefault="008D64FE" w:rsidP="008D64FE">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các thông tin của chương trình khuyến mãi</w:t>
            </w:r>
          </w:p>
        </w:tc>
        <w:tc>
          <w:tcPr>
            <w:tcW w:w="1440" w:type="dxa"/>
            <w:shd w:val="clear" w:color="auto" w:fill="auto"/>
          </w:tcPr>
          <w:p w14:paraId="25A430D9" w14:textId="7B6979D4" w:rsidR="008D64FE" w:rsidRPr="00316690" w:rsidRDefault="008D64FE" w:rsidP="008D64FE">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Chương Trình Khuyến Mãi</w:t>
            </w:r>
          </w:p>
        </w:tc>
        <w:tc>
          <w:tcPr>
            <w:tcW w:w="1700" w:type="dxa"/>
            <w:shd w:val="clear" w:color="auto" w:fill="auto"/>
          </w:tcPr>
          <w:p w14:paraId="26F2AF81" w14:textId="512051B0" w:rsidR="008D64FE" w:rsidRDefault="00E50C20" w:rsidP="008D64FE">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Không cho phép cập nhật mã </w:t>
            </w:r>
            <w:r>
              <w:rPr>
                <w:rFonts w:ascii="Times New Roman" w:eastAsia="Times New Roman" w:hAnsi="Times New Roman" w:cs="Times New Roman"/>
                <w:sz w:val="24"/>
                <w:szCs w:val="24"/>
              </w:rPr>
              <w:t>chương trình khuyến mãi</w:t>
            </w:r>
          </w:p>
        </w:tc>
      </w:tr>
      <w:tr w:rsidR="00852D7E" w:rsidRPr="00316690" w14:paraId="22F60A16" w14:textId="77777777" w:rsidTr="008E495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jc w:val="center"/>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A71D415" w14:textId="09C694B5" w:rsidR="00852D7E" w:rsidRDefault="00980C6F" w:rsidP="008D64FE">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UC0</w:t>
            </w:r>
            <w:r w:rsidR="002A5A13">
              <w:rPr>
                <w:rFonts w:ascii="Times New Roman" w:eastAsia="Times New Roman" w:hAnsi="Times New Roman" w:cs="Times New Roman"/>
                <w:sz w:val="24"/>
                <w:szCs w:val="24"/>
              </w:rPr>
              <w:t>27</w:t>
            </w:r>
          </w:p>
        </w:tc>
        <w:tc>
          <w:tcPr>
            <w:tcW w:w="12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E21227" w14:textId="30516112" w:rsidR="00852D7E" w:rsidRDefault="00980C6F" w:rsidP="008D64FE">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Thêm </w:t>
            </w:r>
            <w:r w:rsidR="002134E7">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ới </w:t>
            </w:r>
            <w:r w:rsidR="002134E7">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hiếu </w:t>
            </w:r>
            <w:r w:rsidR="002134E7">
              <w:rPr>
                <w:rFonts w:ascii="Times New Roman" w:eastAsia="Times New Roman" w:hAnsi="Times New Roman" w:cs="Times New Roman"/>
                <w:sz w:val="24"/>
                <w:szCs w:val="24"/>
              </w:rPr>
              <w:t>Đ</w:t>
            </w:r>
            <w:r>
              <w:rPr>
                <w:rFonts w:ascii="Times New Roman" w:eastAsia="Times New Roman" w:hAnsi="Times New Roman" w:cs="Times New Roman"/>
                <w:sz w:val="24"/>
                <w:szCs w:val="24"/>
              </w:rPr>
              <w:t>ặt</w:t>
            </w:r>
          </w:p>
        </w:tc>
        <w:tc>
          <w:tcPr>
            <w:tcW w:w="48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587F984" w14:textId="5860CAD4" w:rsidR="3D4F3514" w:rsidRPr="608F7B0A" w:rsidRDefault="3D4F3514" w:rsidP="608F7B0A">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608F7B0A">
              <w:rPr>
                <w:rFonts w:ascii="Times New Roman" w:eastAsia="Times New Roman" w:hAnsi="Times New Roman" w:cs="Times New Roman"/>
                <w:sz w:val="24"/>
                <w:szCs w:val="24"/>
              </w:rPr>
              <w:t>Thêm mới một phiếu đặt</w:t>
            </w:r>
            <w:r w:rsidR="608F7B0A" w:rsidRPr="608F7B0A">
              <w:rPr>
                <w:rFonts w:ascii="Times New Roman" w:eastAsia="Times New Roman" w:hAnsi="Times New Roman" w:cs="Times New Roman"/>
                <w:sz w:val="24"/>
                <w:szCs w:val="24"/>
              </w:rPr>
              <w:t xml:space="preserve"> hàng cho một đơn hàng mới</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BFC9F37" w14:textId="2EECBCE1" w:rsidR="608F7B0A" w:rsidRPr="608F7B0A" w:rsidRDefault="608F7B0A" w:rsidP="608F7B0A">
            <w:pPr>
              <w:spacing w:after="0"/>
              <w:rPr>
                <w:rFonts w:ascii="Times New Roman" w:eastAsia="Times New Roman" w:hAnsi="Times New Roman" w:cs="Times New Roman"/>
                <w:sz w:val="24"/>
                <w:szCs w:val="24"/>
              </w:rPr>
            </w:pPr>
            <w:r w:rsidRPr="608F7B0A">
              <w:rPr>
                <w:rFonts w:ascii="Times New Roman" w:eastAsia="Times New Roman" w:hAnsi="Times New Roman" w:cs="Times New Roman"/>
                <w:sz w:val="24"/>
                <w:szCs w:val="24"/>
              </w:rPr>
              <w:t xml:space="preserve">Tạo mới một </w:t>
            </w:r>
            <w:r w:rsidR="3AC31911" w:rsidRPr="608F7B0A">
              <w:rPr>
                <w:rFonts w:ascii="Times New Roman" w:eastAsia="Times New Roman" w:hAnsi="Times New Roman" w:cs="Times New Roman"/>
                <w:sz w:val="24"/>
                <w:szCs w:val="24"/>
              </w:rPr>
              <w:t>phiếu đặt hàng</w:t>
            </w:r>
          </w:p>
        </w:tc>
        <w:tc>
          <w:tcPr>
            <w:tcW w:w="17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E1994F" w14:textId="7D81714D" w:rsidR="608F7B0A" w:rsidRPr="608F7B0A" w:rsidRDefault="608F7B0A" w:rsidP="00877B11">
            <w:pPr>
              <w:spacing w:after="0"/>
              <w:rPr>
                <w:rFonts w:ascii="Times New Roman" w:eastAsia="Times New Roman" w:hAnsi="Times New Roman" w:cs="Times New Roman"/>
                <w:sz w:val="24"/>
                <w:szCs w:val="24"/>
              </w:rPr>
            </w:pPr>
            <w:r w:rsidRPr="608F7B0A">
              <w:rPr>
                <w:rFonts w:ascii="Times New Roman" w:eastAsia="Times New Roman" w:hAnsi="Times New Roman" w:cs="Times New Roman"/>
                <w:sz w:val="24"/>
                <w:szCs w:val="24"/>
              </w:rPr>
              <w:t xml:space="preserve">Mã </w:t>
            </w:r>
            <w:r w:rsidR="55F36591" w:rsidRPr="608F7B0A">
              <w:rPr>
                <w:rFonts w:ascii="Times New Roman" w:eastAsia="Times New Roman" w:hAnsi="Times New Roman" w:cs="Times New Roman"/>
                <w:sz w:val="24"/>
                <w:szCs w:val="24"/>
              </w:rPr>
              <w:t>phiếu đặt</w:t>
            </w:r>
            <w:r w:rsidRPr="608F7B0A">
              <w:rPr>
                <w:rFonts w:ascii="Times New Roman" w:eastAsia="Times New Roman" w:hAnsi="Times New Roman" w:cs="Times New Roman"/>
                <w:sz w:val="24"/>
                <w:szCs w:val="24"/>
              </w:rPr>
              <w:t xml:space="preserve"> tự phát sinh theo thứ tự, theo quy tắc cụ thể</w:t>
            </w:r>
          </w:p>
        </w:tc>
      </w:tr>
      <w:tr w:rsidR="00410875" w:rsidRPr="00316690" w14:paraId="04FB4512" w14:textId="77777777" w:rsidTr="008E495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jc w:val="center"/>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D72FA4B" w14:textId="0DC5FD36" w:rsidR="00410875" w:rsidRDefault="00410875" w:rsidP="00410875">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UC0</w:t>
            </w:r>
            <w:r w:rsidR="002A5A13">
              <w:rPr>
                <w:rFonts w:ascii="Times New Roman" w:eastAsia="Times New Roman" w:hAnsi="Times New Roman" w:cs="Times New Roman"/>
                <w:sz w:val="24"/>
                <w:szCs w:val="24"/>
              </w:rPr>
              <w:t>28</w:t>
            </w:r>
          </w:p>
        </w:tc>
        <w:tc>
          <w:tcPr>
            <w:tcW w:w="12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EF8C4D1" w14:textId="20B2FD31" w:rsidR="00410875" w:rsidRDefault="00410875" w:rsidP="00410875">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Xem Phiếu Đặt</w:t>
            </w:r>
          </w:p>
        </w:tc>
        <w:tc>
          <w:tcPr>
            <w:tcW w:w="48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8A38143" w14:textId="67ADA896" w:rsidR="00410875" w:rsidRDefault="00410875" w:rsidP="00410875">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Hiển thị thông tin chi tiết </w:t>
            </w:r>
            <w:r>
              <w:rPr>
                <w:rFonts w:ascii="Times New Roman" w:eastAsia="Times New Roman" w:hAnsi="Times New Roman" w:cs="Times New Roman"/>
                <w:sz w:val="24"/>
                <w:szCs w:val="24"/>
              </w:rPr>
              <w:t>phiếu đặt</w:t>
            </w:r>
            <w:r w:rsidRPr="00316690">
              <w:rPr>
                <w:rFonts w:ascii="Times New Roman" w:eastAsia="Times New Roman" w:hAnsi="Times New Roman" w:cs="Times New Roman"/>
                <w:sz w:val="24"/>
                <w:szCs w:val="24"/>
              </w:rPr>
              <w:t xml:space="preserve"> </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A29A12" w14:textId="346F0F7C" w:rsidR="00410875" w:rsidRDefault="00410875" w:rsidP="00410875">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w:t>
            </w:r>
            <w:r w:rsidR="00386DCD">
              <w:rPr>
                <w:rFonts w:ascii="Times New Roman" w:eastAsia="Times New Roman" w:hAnsi="Times New Roman" w:cs="Times New Roman"/>
                <w:sz w:val="24"/>
                <w:szCs w:val="24"/>
              </w:rPr>
              <w:t xml:space="preserve"> Phiếu Đặt</w:t>
            </w:r>
          </w:p>
        </w:tc>
        <w:tc>
          <w:tcPr>
            <w:tcW w:w="17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FD56E5" w14:textId="2273492E" w:rsidR="00410875" w:rsidRPr="00316690" w:rsidRDefault="00386DCD" w:rsidP="00155706">
            <w:pPr>
              <w:keepNext/>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Phiếu đặt</w:t>
            </w:r>
            <w:r w:rsidR="00410875">
              <w:rPr>
                <w:rFonts w:ascii="Times New Roman" w:eastAsia="Times New Roman" w:hAnsi="Times New Roman" w:cs="Times New Roman"/>
                <w:sz w:val="24"/>
                <w:szCs w:val="24"/>
              </w:rPr>
              <w:t xml:space="preserve"> phải tồn tại trong CSDL</w:t>
            </w:r>
          </w:p>
        </w:tc>
      </w:tr>
    </w:tbl>
    <w:p w14:paraId="4AD0C389" w14:textId="6EA8242B" w:rsidR="007B6473" w:rsidRDefault="00062AE9" w:rsidP="00297C6F">
      <w:pPr>
        <w:pStyle w:val="Caption"/>
        <w:jc w:val="center"/>
      </w:pPr>
      <w:r>
        <w:t xml:space="preserve">Bảng </w:t>
      </w:r>
      <w:fldSimple w:instr=" SEQ Bảng \* ARABIC ">
        <w:r w:rsidR="00B061CF">
          <w:rPr>
            <w:noProof/>
          </w:rPr>
          <w:t>4</w:t>
        </w:r>
      </w:fldSimple>
      <w:r w:rsidR="00155706">
        <w:t>.</w:t>
      </w:r>
      <w:r>
        <w:t xml:space="preserve"> </w:t>
      </w:r>
      <w:r w:rsidR="00B33D20">
        <w:t>Danh sách các Usecase và mô tả</w:t>
      </w:r>
    </w:p>
    <w:p w14:paraId="45EA4A37" w14:textId="07B0C42E" w:rsidR="007B6473" w:rsidRDefault="00646F9F" w:rsidP="00BB1B4A">
      <w:pPr>
        <w:pStyle w:val="Top2"/>
      </w:pPr>
      <w:bookmarkStart w:id="34" w:name="_Toc146233525"/>
      <w:bookmarkStart w:id="35" w:name="_Toc146317978"/>
      <w:bookmarkStart w:id="36" w:name="_Toc152431124"/>
      <w:bookmarkStart w:id="37" w:name="_Toc152432020"/>
      <w:r>
        <w:t>Các điều kiện phụ thuộc</w:t>
      </w:r>
      <w:bookmarkEnd w:id="34"/>
      <w:bookmarkEnd w:id="35"/>
      <w:bookmarkEnd w:id="36"/>
      <w:bookmarkEnd w:id="37"/>
      <w:r>
        <w:tab/>
      </w:r>
    </w:p>
    <w:p w14:paraId="482E0BF4" w14:textId="77777777" w:rsidR="007B6473" w:rsidRDefault="007B6473">
      <w:pPr>
        <w:widowControl w:val="0"/>
        <w:pBdr>
          <w:top w:val="nil"/>
          <w:left w:val="nil"/>
          <w:bottom w:val="nil"/>
          <w:right w:val="nil"/>
          <w:between w:val="nil"/>
        </w:pBdr>
        <w:tabs>
          <w:tab w:val="left" w:pos="1260"/>
        </w:tabs>
        <w:spacing w:after="120" w:line="240" w:lineRule="auto"/>
        <w:ind w:left="600"/>
        <w:jc w:val="both"/>
        <w:rPr>
          <w:rFonts w:ascii="Times New Roman" w:eastAsia="Times New Roman" w:hAnsi="Times New Roman" w:cs="Times New Roman"/>
          <w:i/>
          <w:color w:val="0000FF"/>
          <w:sz w:val="26"/>
          <w:szCs w:val="26"/>
        </w:rPr>
      </w:pPr>
    </w:p>
    <w:p w14:paraId="298D5FAA" w14:textId="77777777" w:rsidR="007B6473" w:rsidRDefault="00646F9F" w:rsidP="007054D9">
      <w:pPr>
        <w:rPr>
          <w:rFonts w:ascii="Times New Roman" w:eastAsia="Times New Roman" w:hAnsi="Times New Roman" w:cs="Times New Roman"/>
          <w:sz w:val="26"/>
          <w:szCs w:val="26"/>
        </w:rPr>
      </w:pPr>
      <w:bookmarkStart w:id="38" w:name="_heading=h.lnxbz9" w:colFirst="0" w:colLast="0"/>
      <w:bookmarkEnd w:id="38"/>
      <w:r>
        <w:br w:type="page"/>
      </w:r>
    </w:p>
    <w:p w14:paraId="2F9BD64C" w14:textId="77777777" w:rsidR="007B6473" w:rsidRPr="00BD60C4" w:rsidRDefault="00646F9F" w:rsidP="00BB1B4A">
      <w:pPr>
        <w:pStyle w:val="top1"/>
      </w:pPr>
      <w:bookmarkStart w:id="39" w:name="_Toc146233526"/>
      <w:bookmarkStart w:id="40" w:name="_Toc146317979"/>
      <w:bookmarkStart w:id="41" w:name="_Toc152431125"/>
      <w:bookmarkStart w:id="42" w:name="_Toc152432021"/>
      <w:r w:rsidRPr="00BD60C4">
        <w:lastRenderedPageBreak/>
        <w:t>ĐẶC TẢ CÁC YÊU CẦU CHỨC NĂNG (FUNCTIONAL)</w:t>
      </w:r>
      <w:bookmarkEnd w:id="39"/>
      <w:bookmarkEnd w:id="40"/>
      <w:bookmarkEnd w:id="41"/>
      <w:bookmarkEnd w:id="42"/>
    </w:p>
    <w:p w14:paraId="0878FDC6" w14:textId="77777777" w:rsidR="007B6473" w:rsidRDefault="00646F9F" w:rsidP="00BB1B4A">
      <w:pPr>
        <w:pStyle w:val="Top2"/>
      </w:pPr>
      <w:bookmarkStart w:id="43" w:name="_Toc146233527"/>
      <w:bookmarkStart w:id="44" w:name="_Toc146317980"/>
      <w:bookmarkStart w:id="45" w:name="_Toc152431126"/>
      <w:bookmarkStart w:id="46" w:name="_Toc152432022"/>
      <w:r>
        <w:t>UC001_Đăng Nhập</w:t>
      </w:r>
      <w:bookmarkEnd w:id="43"/>
      <w:bookmarkEnd w:id="44"/>
      <w:bookmarkEnd w:id="45"/>
      <w:bookmarkEnd w:id="46"/>
    </w:p>
    <w:p w14:paraId="24AC5871" w14:textId="77777777" w:rsidR="007B6473" w:rsidRDefault="00646F9F" w:rsidP="00BB1B4A">
      <w:pPr>
        <w:pStyle w:val="Top3"/>
      </w:pPr>
      <w:bookmarkStart w:id="47" w:name="_Toc146233528"/>
      <w:bookmarkStart w:id="48" w:name="_Toc146317981"/>
      <w:bookmarkStart w:id="49" w:name="_Toc152431127"/>
      <w:bookmarkStart w:id="50" w:name="_Toc152432023"/>
      <w:r>
        <w:t>Mô tả use case UC001</w:t>
      </w:r>
      <w:bookmarkEnd w:id="47"/>
      <w:bookmarkEnd w:id="48"/>
      <w:bookmarkEnd w:id="49"/>
      <w:bookmarkEnd w:id="50"/>
    </w:p>
    <w:tbl>
      <w:tblPr>
        <w:tblW w:w="10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693"/>
        <w:gridCol w:w="2552"/>
        <w:gridCol w:w="6010"/>
      </w:tblGrid>
      <w:tr w:rsidR="00CC68F5" w14:paraId="0F02B323" w14:textId="77777777" w:rsidTr="00CC68F5">
        <w:trPr>
          <w:trHeight w:val="340"/>
        </w:trPr>
        <w:tc>
          <w:tcPr>
            <w:tcW w:w="102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02C9B3C8" w14:textId="77777777" w:rsidR="00CC68F5" w:rsidRPr="000A12A4" w:rsidRDefault="00CC68F5" w:rsidP="00CC68F5">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sidRPr="000A12A4">
              <w:rPr>
                <w:rFonts w:ascii="Times New Roman" w:eastAsia="Times New Roman" w:hAnsi="Times New Roman" w:cs="Times New Roman"/>
                <w:b/>
                <w:sz w:val="24"/>
                <w:szCs w:val="24"/>
              </w:rPr>
              <w:t xml:space="preserve">Use case: </w:t>
            </w:r>
            <w:r w:rsidRPr="000A12A4">
              <w:rPr>
                <w:rFonts w:ascii="Times New Roman" w:eastAsia="Times New Roman" w:hAnsi="Times New Roman" w:cs="Times New Roman"/>
                <w:sz w:val="24"/>
                <w:szCs w:val="24"/>
              </w:rPr>
              <w:t>UC001_Đăng Nhập</w:t>
            </w:r>
          </w:p>
        </w:tc>
      </w:tr>
      <w:tr w:rsidR="00CC68F5" w14:paraId="7DA5C38F" w14:textId="77777777" w:rsidTr="00C9564C">
        <w:trPr>
          <w:trHeight w:val="123"/>
        </w:trPr>
        <w:tc>
          <w:tcPr>
            <w:tcW w:w="1693"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1464D413" w14:textId="39483A8E"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Mục đích: </w:t>
            </w:r>
          </w:p>
        </w:tc>
        <w:tc>
          <w:tcPr>
            <w:tcW w:w="8562"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vAlign w:val="center"/>
          </w:tcPr>
          <w:p w14:paraId="6D916392" w14:textId="22FB2ABC"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Đăng nhập vào hệ thống để sử dụng các chức năng bên trong hệ thống.</w:t>
            </w:r>
          </w:p>
        </w:tc>
      </w:tr>
      <w:tr w:rsidR="00CC68F5" w14:paraId="5E77B69B" w14:textId="77777777" w:rsidTr="00C9564C">
        <w:trPr>
          <w:trHeight w:val="403"/>
        </w:trPr>
        <w:tc>
          <w:tcPr>
            <w:tcW w:w="1693"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20AE7303" w14:textId="2C5F816D"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Mô tả sơ lược: </w:t>
            </w:r>
          </w:p>
        </w:tc>
        <w:tc>
          <w:tcPr>
            <w:tcW w:w="8562"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vAlign w:val="center"/>
          </w:tcPr>
          <w:p w14:paraId="160BD1AE" w14:textId="66F4F043"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Người dùng sử dụng mã nhân viên và mật khẩu để đăng nhập vào hệ thống để thực hiện các công việc bên trong hệ thống.</w:t>
            </w:r>
          </w:p>
        </w:tc>
      </w:tr>
      <w:tr w:rsidR="00CC68F5" w14:paraId="0D9575F3" w14:textId="77777777" w:rsidTr="00CC68F5">
        <w:trPr>
          <w:trHeight w:val="340"/>
        </w:trPr>
        <w:tc>
          <w:tcPr>
            <w:tcW w:w="1693"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45707EFE" w14:textId="2E80478F"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Actor chính: </w:t>
            </w:r>
          </w:p>
        </w:tc>
        <w:tc>
          <w:tcPr>
            <w:tcW w:w="8562"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vAlign w:val="center"/>
          </w:tcPr>
          <w:p w14:paraId="2E83B3CC" w14:textId="0A45F917"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Nhân Viên Quản Lý / Nhân viên bán hàng</w:t>
            </w:r>
          </w:p>
        </w:tc>
      </w:tr>
      <w:tr w:rsidR="00CC68F5" w14:paraId="021BDA76" w14:textId="77777777" w:rsidTr="00C9564C">
        <w:trPr>
          <w:trHeight w:val="24"/>
        </w:trPr>
        <w:tc>
          <w:tcPr>
            <w:tcW w:w="1693"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0CDF5261" w14:textId="30C21887" w:rsidR="00CC68F5" w:rsidRPr="000A12A4" w:rsidRDefault="00CC68F5" w:rsidP="00CC68F5">
            <w:pPr>
              <w:spacing w:before="120" w:after="120" w:line="240" w:lineRule="auto"/>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Actor phụ: </w:t>
            </w:r>
          </w:p>
        </w:tc>
        <w:tc>
          <w:tcPr>
            <w:tcW w:w="8562"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vAlign w:val="center"/>
          </w:tcPr>
          <w:p w14:paraId="1356C04C" w14:textId="7108D831" w:rsidR="00CC68F5" w:rsidRPr="000A12A4" w:rsidRDefault="00CC68F5" w:rsidP="00CC68F5">
            <w:pPr>
              <w:spacing w:before="120" w:after="120" w:line="240" w:lineRule="auto"/>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Không.</w:t>
            </w:r>
          </w:p>
        </w:tc>
      </w:tr>
      <w:tr w:rsidR="00CC68F5" w14:paraId="044DCF28" w14:textId="77777777" w:rsidTr="00C9564C">
        <w:trPr>
          <w:trHeight w:val="24"/>
        </w:trPr>
        <w:tc>
          <w:tcPr>
            <w:tcW w:w="1693"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53DDD89D" w14:textId="5DFD54A2"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Tiền điều kiện: </w:t>
            </w:r>
          </w:p>
        </w:tc>
        <w:tc>
          <w:tcPr>
            <w:tcW w:w="8562"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vAlign w:val="center"/>
          </w:tcPr>
          <w:p w14:paraId="5546483A" w14:textId="5AA4B95F"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Người dùng là NVQL hoặc NVBH đã có thông tin trong hệ thống cơ sở dữ liệu, có mã nhân viên và mật khẩu để đăng nhập.</w:t>
            </w:r>
          </w:p>
        </w:tc>
      </w:tr>
      <w:tr w:rsidR="00CC68F5" w14:paraId="77ED9C74" w14:textId="77777777" w:rsidTr="00C9564C">
        <w:trPr>
          <w:trHeight w:val="111"/>
        </w:trPr>
        <w:tc>
          <w:tcPr>
            <w:tcW w:w="1693"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49212ECE" w14:textId="3AA0FD42" w:rsidR="00CC68F5" w:rsidRPr="000A12A4" w:rsidRDefault="00CC68F5" w:rsidP="00CC68F5">
            <w:pPr>
              <w:spacing w:before="120" w:after="120" w:line="240" w:lineRule="auto"/>
              <w:ind w:right="-4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Hậu điều kiện: </w:t>
            </w:r>
          </w:p>
        </w:tc>
        <w:tc>
          <w:tcPr>
            <w:tcW w:w="8562"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vAlign w:val="center"/>
          </w:tcPr>
          <w:p w14:paraId="79D83EC9" w14:textId="4D209415" w:rsidR="00CC68F5" w:rsidRPr="000A12A4" w:rsidRDefault="00CC68F5" w:rsidP="00CC68F5">
            <w:pPr>
              <w:spacing w:before="120" w:after="120" w:line="240" w:lineRule="auto"/>
              <w:ind w:right="-4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Đăng nhập thành công.</w:t>
            </w:r>
          </w:p>
        </w:tc>
      </w:tr>
      <w:tr w:rsidR="007B6473" w14:paraId="6EC4B63C" w14:textId="77777777" w:rsidTr="00CC68F5">
        <w:trPr>
          <w:trHeight w:val="340"/>
        </w:trPr>
        <w:tc>
          <w:tcPr>
            <w:tcW w:w="10255" w:type="dxa"/>
            <w:gridSpan w:val="3"/>
            <w:tcBorders>
              <w:top w:val="nil"/>
              <w:left w:val="single" w:sz="6" w:space="0" w:color="000000" w:themeColor="text1"/>
              <w:bottom w:val="single" w:sz="6" w:space="0" w:color="000000" w:themeColor="text1"/>
              <w:right w:val="single" w:sz="6" w:space="0" w:color="000000" w:themeColor="text1"/>
            </w:tcBorders>
            <w:shd w:val="clear" w:color="auto" w:fill="BFBFBF" w:themeFill="background1" w:themeFillShade="BF"/>
            <w:tcMar>
              <w:top w:w="0" w:type="dxa"/>
              <w:left w:w="100" w:type="dxa"/>
              <w:bottom w:w="0" w:type="dxa"/>
              <w:right w:w="100" w:type="dxa"/>
            </w:tcMar>
            <w:vAlign w:val="center"/>
          </w:tcPr>
          <w:p w14:paraId="7197FCA8" w14:textId="77777777" w:rsidR="007B6473" w:rsidRPr="000A12A4" w:rsidRDefault="00646F9F" w:rsidP="00CC68F5">
            <w:pPr>
              <w:spacing w:before="120" w:after="120" w:line="240" w:lineRule="auto"/>
              <w:rPr>
                <w:rFonts w:ascii="Times New Roman" w:eastAsia="Times New Roman" w:hAnsi="Times New Roman" w:cs="Times New Roman"/>
                <w:b/>
                <w:bCs/>
                <w:sz w:val="24"/>
                <w:szCs w:val="24"/>
              </w:rPr>
            </w:pPr>
            <w:r w:rsidRPr="000A12A4">
              <w:rPr>
                <w:rFonts w:ascii="Times New Roman" w:eastAsia="Times New Roman" w:hAnsi="Times New Roman" w:cs="Times New Roman"/>
                <w:b/>
                <w:bCs/>
                <w:sz w:val="24"/>
                <w:szCs w:val="24"/>
              </w:rPr>
              <w:t>Luồng sự kiện chính:</w:t>
            </w:r>
          </w:p>
        </w:tc>
      </w:tr>
      <w:tr w:rsidR="007B6473" w14:paraId="178C7B6D" w14:textId="77777777" w:rsidTr="0071320F">
        <w:trPr>
          <w:trHeight w:val="340"/>
        </w:trPr>
        <w:tc>
          <w:tcPr>
            <w:tcW w:w="4245"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0B9009B8" w14:textId="68CAE5FD" w:rsidR="007B6473" w:rsidRPr="000A12A4" w:rsidRDefault="00820552" w:rsidP="00CC68F5">
            <w:pPr>
              <w:spacing w:before="120" w:after="120" w:line="240" w:lineRule="auto"/>
              <w:jc w:val="center"/>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NVQL/NVBH</w:t>
            </w:r>
          </w:p>
        </w:tc>
        <w:tc>
          <w:tcPr>
            <w:tcW w:w="6010"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2FD19D4E" w14:textId="77777777" w:rsidR="007B6473" w:rsidRPr="000A12A4" w:rsidRDefault="00646F9F" w:rsidP="00CC68F5">
            <w:pPr>
              <w:spacing w:before="120" w:after="120" w:line="240" w:lineRule="auto"/>
              <w:jc w:val="center"/>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Hệ Thống</w:t>
            </w:r>
          </w:p>
        </w:tc>
      </w:tr>
      <w:tr w:rsidR="007B6473" w14:paraId="04E965AF" w14:textId="77777777" w:rsidTr="0071320F">
        <w:trPr>
          <w:trHeight w:val="340"/>
        </w:trPr>
        <w:tc>
          <w:tcPr>
            <w:tcW w:w="4245"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5F86D641" w14:textId="6761C067" w:rsidR="007B6473" w:rsidRPr="000A12A4" w:rsidRDefault="00646F9F" w:rsidP="00CC68F5">
            <w:pPr>
              <w:pStyle w:val="flow"/>
              <w:spacing w:line="240" w:lineRule="auto"/>
            </w:pPr>
            <w:r w:rsidRPr="000A12A4">
              <w:t>Nhập mã nhân viên</w:t>
            </w:r>
          </w:p>
        </w:tc>
        <w:tc>
          <w:tcPr>
            <w:tcW w:w="6010"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52D65E38"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r>
      <w:tr w:rsidR="007B6473" w14:paraId="4DB42C93" w14:textId="77777777" w:rsidTr="0071320F">
        <w:trPr>
          <w:trHeight w:val="340"/>
        </w:trPr>
        <w:tc>
          <w:tcPr>
            <w:tcW w:w="4245"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08EEAE2A"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c>
          <w:tcPr>
            <w:tcW w:w="6010"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479C2E97" w14:textId="671EA35C" w:rsidR="007B6473" w:rsidRPr="000A12A4" w:rsidRDefault="00646F9F" w:rsidP="00CC68F5">
            <w:pPr>
              <w:pStyle w:val="flow"/>
              <w:spacing w:line="240" w:lineRule="auto"/>
              <w:ind w:left="0" w:firstLine="77"/>
            </w:pPr>
            <w:r w:rsidRPr="000A12A4">
              <w:t>Kiểm tra mã nhân viên đúng định dạng (</w:t>
            </w:r>
            <w:r w:rsidR="00CE282A" w:rsidRPr="000A12A4">
              <w:t>NV</w:t>
            </w:r>
            <w:r w:rsidRPr="000A12A4">
              <w:t>QLxxx hoặc NV</w:t>
            </w:r>
            <w:r w:rsidR="00CE282A" w:rsidRPr="000A12A4">
              <w:t>BH</w:t>
            </w:r>
            <w:r w:rsidRPr="000A12A4">
              <w:t>xxx với xxx là ba số 0-9)</w:t>
            </w:r>
          </w:p>
        </w:tc>
      </w:tr>
      <w:tr w:rsidR="007B6473" w14:paraId="4B478B06" w14:textId="77777777" w:rsidTr="0071320F">
        <w:trPr>
          <w:trHeight w:val="340"/>
        </w:trPr>
        <w:tc>
          <w:tcPr>
            <w:tcW w:w="4245"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42B968CC" w14:textId="79D376BA" w:rsidR="007B6473" w:rsidRPr="000A12A4" w:rsidRDefault="00F32A19" w:rsidP="00CC68F5">
            <w:pPr>
              <w:pStyle w:val="flow"/>
              <w:spacing w:line="240" w:lineRule="auto"/>
            </w:pPr>
            <w:r w:rsidRPr="000A12A4">
              <w:t xml:space="preserve"> </w:t>
            </w:r>
            <w:r w:rsidR="00646F9F" w:rsidRPr="000A12A4">
              <w:t>Nhập mật khẩu</w:t>
            </w:r>
          </w:p>
        </w:tc>
        <w:tc>
          <w:tcPr>
            <w:tcW w:w="6010"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5DF641CF"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r>
      <w:tr w:rsidR="007B6473" w14:paraId="6F572059" w14:textId="77777777" w:rsidTr="0071320F">
        <w:trPr>
          <w:trHeight w:val="340"/>
        </w:trPr>
        <w:tc>
          <w:tcPr>
            <w:tcW w:w="4245"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12AD4371" w14:textId="2C2AE2C5" w:rsidR="007B6473" w:rsidRPr="000A12A4" w:rsidRDefault="00646F9F" w:rsidP="00CC68F5">
            <w:pPr>
              <w:pStyle w:val="flow"/>
              <w:spacing w:line="240" w:lineRule="auto"/>
            </w:pPr>
            <w:r w:rsidRPr="000A12A4">
              <w:t>Nhấn chọn “Đăng Nhập”</w:t>
            </w:r>
          </w:p>
        </w:tc>
        <w:tc>
          <w:tcPr>
            <w:tcW w:w="6010"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1C010CDC"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r>
      <w:tr w:rsidR="007B6473" w14:paraId="2C014410" w14:textId="77777777" w:rsidTr="0071320F">
        <w:trPr>
          <w:trHeight w:val="340"/>
        </w:trPr>
        <w:tc>
          <w:tcPr>
            <w:tcW w:w="4245"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7C80DAA8"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c>
          <w:tcPr>
            <w:tcW w:w="6010"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7651679F" w14:textId="6982B95C" w:rsidR="007B6473" w:rsidRPr="000A12A4" w:rsidRDefault="002D42B3" w:rsidP="00CC68F5">
            <w:pPr>
              <w:pStyle w:val="flow"/>
              <w:spacing w:line="240" w:lineRule="auto"/>
              <w:ind w:left="7" w:firstLine="142"/>
              <w:jc w:val="both"/>
            </w:pPr>
            <w:r w:rsidRPr="000A12A4">
              <w:t xml:space="preserve">Kiểm tra </w:t>
            </w:r>
            <w:r w:rsidR="002E0DB6" w:rsidRPr="000A12A4">
              <w:t xml:space="preserve">dữ liệu mã nhân viên và mật khẩu </w:t>
            </w:r>
            <w:r w:rsidR="00DB3CE3" w:rsidRPr="009635D3">
              <w:rPr>
                <w:w w:val="95"/>
              </w:rPr>
              <w:t>người dùng đã nhập</w:t>
            </w:r>
            <w:r w:rsidR="00615392">
              <w:rPr>
                <w:w w:val="95"/>
              </w:rPr>
              <w:t xml:space="preserve"> </w:t>
            </w:r>
            <w:r w:rsidR="00DB3CE3" w:rsidRPr="009635D3">
              <w:rPr>
                <w:w w:val="95"/>
              </w:rPr>
              <w:t xml:space="preserve">với dữ liệu trong hệ thống </w:t>
            </w:r>
            <w:r w:rsidR="008E2308" w:rsidRPr="009635D3">
              <w:rPr>
                <w:w w:val="95"/>
              </w:rPr>
              <w:t>CSDL</w:t>
            </w:r>
          </w:p>
        </w:tc>
      </w:tr>
      <w:tr w:rsidR="007B6473" w14:paraId="7385261A" w14:textId="77777777" w:rsidTr="0071320F">
        <w:trPr>
          <w:trHeight w:val="340"/>
        </w:trPr>
        <w:tc>
          <w:tcPr>
            <w:tcW w:w="4245"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479CD2AF"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c>
          <w:tcPr>
            <w:tcW w:w="6010"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664B583E" w14:textId="6E3E8CF0" w:rsidR="007B6473" w:rsidRPr="000A12A4" w:rsidRDefault="00646F9F" w:rsidP="00CC68F5">
            <w:pPr>
              <w:pStyle w:val="flow"/>
              <w:spacing w:line="240" w:lineRule="auto"/>
            </w:pPr>
            <w:r w:rsidRPr="000A12A4">
              <w:t>Thông báo đăng nhập thành công</w:t>
            </w:r>
          </w:p>
        </w:tc>
      </w:tr>
      <w:tr w:rsidR="007B6473" w14:paraId="496D40AE" w14:textId="77777777" w:rsidTr="00CC68F5">
        <w:trPr>
          <w:trHeight w:val="340"/>
        </w:trPr>
        <w:tc>
          <w:tcPr>
            <w:tcW w:w="10255" w:type="dxa"/>
            <w:gridSpan w:val="3"/>
            <w:tcBorders>
              <w:top w:val="nil"/>
              <w:left w:val="single" w:sz="6" w:space="0" w:color="000000" w:themeColor="text1"/>
              <w:bottom w:val="single" w:sz="4" w:space="0" w:color="auto"/>
              <w:right w:val="single" w:sz="6" w:space="0" w:color="000000" w:themeColor="text1"/>
            </w:tcBorders>
            <w:shd w:val="clear" w:color="auto" w:fill="BFBFBF" w:themeFill="background1" w:themeFillShade="BF"/>
            <w:tcMar>
              <w:top w:w="0" w:type="dxa"/>
              <w:left w:w="100" w:type="dxa"/>
              <w:bottom w:w="0" w:type="dxa"/>
              <w:right w:w="100" w:type="dxa"/>
            </w:tcMar>
            <w:vAlign w:val="center"/>
          </w:tcPr>
          <w:p w14:paraId="56139CA5" w14:textId="77777777" w:rsidR="007B6473" w:rsidRPr="000A12A4" w:rsidRDefault="00646F9F" w:rsidP="00CC68F5">
            <w:pPr>
              <w:spacing w:before="120" w:after="120" w:line="240" w:lineRule="auto"/>
              <w:rPr>
                <w:rFonts w:ascii="Times New Roman" w:eastAsia="Times New Roman" w:hAnsi="Times New Roman" w:cs="Times New Roman"/>
                <w:b/>
                <w:bCs/>
                <w:sz w:val="24"/>
                <w:szCs w:val="24"/>
              </w:rPr>
            </w:pPr>
            <w:r w:rsidRPr="000A12A4">
              <w:rPr>
                <w:rFonts w:ascii="Times New Roman" w:eastAsia="Times New Roman" w:hAnsi="Times New Roman" w:cs="Times New Roman"/>
                <w:b/>
                <w:bCs/>
                <w:sz w:val="24"/>
                <w:szCs w:val="24"/>
              </w:rPr>
              <w:t>Luồng sự kiện thay thế:</w:t>
            </w:r>
          </w:p>
        </w:tc>
      </w:tr>
      <w:tr w:rsidR="007B6473" w14:paraId="388F7D04"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7F572BC6"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4E373F98" w14:textId="6BD5A70E" w:rsidR="007B6473" w:rsidRPr="000A12A4" w:rsidRDefault="004C4ABD" w:rsidP="00CC68F5">
            <w:pPr>
              <w:spacing w:before="120"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646F9F" w:rsidRPr="000A12A4">
              <w:rPr>
                <w:rFonts w:ascii="Times New Roman" w:eastAsia="Times New Roman" w:hAnsi="Times New Roman" w:cs="Times New Roman"/>
                <w:sz w:val="24"/>
                <w:szCs w:val="24"/>
              </w:rPr>
              <w:t>.1.  Mã nhân viên không đúng định dạng</w:t>
            </w:r>
            <w:r w:rsidR="009344BA">
              <w:rPr>
                <w:rFonts w:ascii="Times New Roman" w:eastAsia="Times New Roman" w:hAnsi="Times New Roman" w:cs="Times New Roman"/>
                <w:sz w:val="24"/>
                <w:szCs w:val="24"/>
              </w:rPr>
              <w:t>, t</w:t>
            </w:r>
            <w:r w:rsidR="009344BA" w:rsidRPr="000A12A4">
              <w:rPr>
                <w:rFonts w:ascii="Times New Roman" w:eastAsia="Times New Roman" w:hAnsi="Times New Roman" w:cs="Times New Roman"/>
                <w:sz w:val="24"/>
                <w:szCs w:val="24"/>
              </w:rPr>
              <w:t>hông báo mã nhân viên sai định dạng</w:t>
            </w:r>
            <w:r w:rsidR="008278F8">
              <w:rPr>
                <w:rFonts w:ascii="Times New Roman" w:eastAsia="Times New Roman" w:hAnsi="Times New Roman" w:cs="Times New Roman"/>
                <w:sz w:val="24"/>
                <w:szCs w:val="24"/>
              </w:rPr>
              <w:t>. Yêu cầu nhập lại</w:t>
            </w:r>
            <w:r w:rsidR="00EE297C">
              <w:rPr>
                <w:rFonts w:ascii="Times New Roman" w:eastAsia="Times New Roman" w:hAnsi="Times New Roman" w:cs="Times New Roman"/>
                <w:sz w:val="24"/>
                <w:szCs w:val="24"/>
              </w:rPr>
              <w:t xml:space="preserve"> mã nhân viên</w:t>
            </w:r>
            <w:r w:rsidR="008278F8">
              <w:rPr>
                <w:rFonts w:ascii="Times New Roman" w:eastAsia="Times New Roman" w:hAnsi="Times New Roman" w:cs="Times New Roman"/>
                <w:sz w:val="24"/>
                <w:szCs w:val="24"/>
              </w:rPr>
              <w:t>.</w:t>
            </w:r>
          </w:p>
        </w:tc>
      </w:tr>
      <w:tr w:rsidR="007B6473" w14:paraId="2E9BDF65"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0DF4F322" w14:textId="5127328B" w:rsidR="007B6473" w:rsidRPr="000A12A4" w:rsidRDefault="004C4ABD" w:rsidP="00CC68F5">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646F9F" w:rsidRPr="000A12A4">
              <w:rPr>
                <w:rFonts w:ascii="Times New Roman" w:eastAsia="Times New Roman" w:hAnsi="Times New Roman" w:cs="Times New Roman"/>
                <w:sz w:val="24"/>
                <w:szCs w:val="24"/>
              </w:rPr>
              <w:t xml:space="preserve">.3. </w:t>
            </w:r>
            <w:r w:rsidR="008278F8">
              <w:rPr>
                <w:rFonts w:ascii="Times New Roman" w:eastAsia="Times New Roman" w:hAnsi="Times New Roman" w:cs="Times New Roman"/>
                <w:sz w:val="24"/>
                <w:szCs w:val="24"/>
              </w:rPr>
              <w:t>Chọn xác nhận nhập lại</w:t>
            </w:r>
            <w:r w:rsidR="00C93483">
              <w:rPr>
                <w:rFonts w:ascii="Times New Roman" w:eastAsia="Times New Roman" w:hAnsi="Times New Roman" w:cs="Times New Roman"/>
                <w:sz w:val="24"/>
                <w:szCs w:val="24"/>
              </w:rPr>
              <w:t xml:space="preserve"> mã nhân viên</w:t>
            </w:r>
            <w:r w:rsidR="008278F8">
              <w:rPr>
                <w:rFonts w:ascii="Times New Roman" w:eastAsia="Times New Roman" w:hAnsi="Times New Roman" w:cs="Times New Roman"/>
                <w:sz w:val="24"/>
                <w:szCs w:val="24"/>
              </w:rPr>
              <w:t>.</w:t>
            </w: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09201395"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r>
      <w:tr w:rsidR="007B6473" w14:paraId="61DF6377"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2CD5FC3C"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lastRenderedPageBreak/>
              <w:t xml:space="preserve"> </w:t>
            </w: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283A5BC5" w14:textId="50E55B80" w:rsidR="007B6473" w:rsidRPr="000A12A4" w:rsidRDefault="004C4ABD" w:rsidP="00CC68F5">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646F9F" w:rsidRPr="000A12A4">
              <w:rPr>
                <w:rFonts w:ascii="Times New Roman" w:eastAsia="Times New Roman" w:hAnsi="Times New Roman" w:cs="Times New Roman"/>
                <w:sz w:val="24"/>
                <w:szCs w:val="24"/>
              </w:rPr>
              <w:t xml:space="preserve">.4. Quay lại bước </w:t>
            </w:r>
            <w:r>
              <w:rPr>
                <w:rFonts w:ascii="Times New Roman" w:eastAsia="Times New Roman" w:hAnsi="Times New Roman" w:cs="Times New Roman"/>
                <w:sz w:val="24"/>
                <w:szCs w:val="24"/>
              </w:rPr>
              <w:t>1</w:t>
            </w:r>
          </w:p>
        </w:tc>
      </w:tr>
      <w:tr w:rsidR="007B6473" w14:paraId="4E8BB9DA"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666E75BB"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36A762F2" w14:textId="4E3052FF" w:rsidR="007B6473" w:rsidRPr="000A12A4" w:rsidRDefault="00E91679" w:rsidP="00CC68F5">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646F9F" w:rsidRPr="000A12A4">
              <w:rPr>
                <w:rFonts w:ascii="Times New Roman" w:eastAsia="Times New Roman" w:hAnsi="Times New Roman" w:cs="Times New Roman"/>
                <w:sz w:val="24"/>
                <w:szCs w:val="24"/>
              </w:rPr>
              <w:t>.</w:t>
            </w:r>
            <w:r w:rsidR="00AB5A83">
              <w:rPr>
                <w:rFonts w:ascii="Times New Roman" w:eastAsia="Times New Roman" w:hAnsi="Times New Roman" w:cs="Times New Roman"/>
                <w:sz w:val="24"/>
                <w:szCs w:val="24"/>
              </w:rPr>
              <w:t>1</w:t>
            </w:r>
            <w:r w:rsidR="00646F9F" w:rsidRPr="000A12A4">
              <w:rPr>
                <w:rFonts w:ascii="Times New Roman" w:eastAsia="Times New Roman" w:hAnsi="Times New Roman" w:cs="Times New Roman"/>
                <w:sz w:val="24"/>
                <w:szCs w:val="24"/>
              </w:rPr>
              <w:t>. Thông báo sai mật khẩu</w:t>
            </w:r>
            <w:r w:rsidR="00C430DF">
              <w:rPr>
                <w:rFonts w:ascii="Times New Roman" w:eastAsia="Times New Roman" w:hAnsi="Times New Roman" w:cs="Times New Roman"/>
                <w:sz w:val="24"/>
                <w:szCs w:val="24"/>
              </w:rPr>
              <w:t xml:space="preserve">. </w:t>
            </w:r>
            <w:r w:rsidR="006C24D2">
              <w:rPr>
                <w:rFonts w:ascii="Times New Roman" w:eastAsia="Times New Roman" w:hAnsi="Times New Roman" w:cs="Times New Roman"/>
                <w:sz w:val="24"/>
                <w:szCs w:val="24"/>
              </w:rPr>
              <w:t>Yêu cầu nhập lại</w:t>
            </w:r>
            <w:r w:rsidR="00EE297C">
              <w:rPr>
                <w:rFonts w:ascii="Times New Roman" w:eastAsia="Times New Roman" w:hAnsi="Times New Roman" w:cs="Times New Roman"/>
                <w:sz w:val="24"/>
                <w:szCs w:val="24"/>
              </w:rPr>
              <w:t xml:space="preserve"> mật khẩu</w:t>
            </w:r>
            <w:r w:rsidR="00CB771A">
              <w:rPr>
                <w:rFonts w:ascii="Times New Roman" w:eastAsia="Times New Roman" w:hAnsi="Times New Roman" w:cs="Times New Roman"/>
                <w:sz w:val="24"/>
                <w:szCs w:val="24"/>
              </w:rPr>
              <w:t>.</w:t>
            </w:r>
          </w:p>
        </w:tc>
      </w:tr>
      <w:tr w:rsidR="007B6473" w14:paraId="62E2600C"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6165B52A" w14:textId="33E31F0E" w:rsidR="007B6473" w:rsidRPr="000A12A4" w:rsidRDefault="00E91679" w:rsidP="00CC68F5">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646F9F" w:rsidRPr="000A12A4">
              <w:rPr>
                <w:rFonts w:ascii="Times New Roman" w:eastAsia="Times New Roman" w:hAnsi="Times New Roman" w:cs="Times New Roman"/>
                <w:sz w:val="24"/>
                <w:szCs w:val="24"/>
              </w:rPr>
              <w:t>.</w:t>
            </w:r>
            <w:r w:rsidR="00AB5A83">
              <w:rPr>
                <w:rFonts w:ascii="Times New Roman" w:eastAsia="Times New Roman" w:hAnsi="Times New Roman" w:cs="Times New Roman"/>
                <w:sz w:val="24"/>
                <w:szCs w:val="24"/>
              </w:rPr>
              <w:t>2</w:t>
            </w:r>
            <w:r w:rsidR="00646F9F" w:rsidRPr="000A12A4">
              <w:rPr>
                <w:rFonts w:ascii="Times New Roman" w:eastAsia="Times New Roman" w:hAnsi="Times New Roman" w:cs="Times New Roman"/>
                <w:sz w:val="24"/>
                <w:szCs w:val="24"/>
              </w:rPr>
              <w:t xml:space="preserve">. </w:t>
            </w:r>
            <w:r w:rsidR="008C0575">
              <w:rPr>
                <w:rFonts w:ascii="Times New Roman" w:eastAsia="Times New Roman" w:hAnsi="Times New Roman" w:cs="Times New Roman"/>
                <w:sz w:val="24"/>
                <w:szCs w:val="24"/>
              </w:rPr>
              <w:t>Chọn xác nhận nhập lại mật khẩu</w:t>
            </w: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15E3E55A"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r>
      <w:tr w:rsidR="007B6473" w14:paraId="164ECE6C"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218B8899"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01042011" w14:textId="199B47F4" w:rsidR="007B6473" w:rsidRPr="000A12A4" w:rsidRDefault="00E91679" w:rsidP="00CC68F5">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B9215C">
              <w:rPr>
                <w:rFonts w:ascii="Times New Roman" w:eastAsia="Times New Roman" w:hAnsi="Times New Roman" w:cs="Times New Roman"/>
                <w:sz w:val="24"/>
                <w:szCs w:val="24"/>
              </w:rPr>
              <w:t xml:space="preserve">.3. </w:t>
            </w:r>
            <w:r w:rsidR="008278F8">
              <w:rPr>
                <w:rFonts w:ascii="Times New Roman" w:eastAsia="Times New Roman" w:hAnsi="Times New Roman" w:cs="Times New Roman"/>
                <w:sz w:val="24"/>
                <w:szCs w:val="24"/>
              </w:rPr>
              <w:t xml:space="preserve">Quay lại </w:t>
            </w:r>
            <w:r w:rsidR="00D5645B">
              <w:rPr>
                <w:rFonts w:ascii="Times New Roman" w:eastAsia="Times New Roman" w:hAnsi="Times New Roman" w:cs="Times New Roman"/>
                <w:sz w:val="24"/>
                <w:szCs w:val="24"/>
              </w:rPr>
              <w:t>bước 3</w:t>
            </w:r>
          </w:p>
        </w:tc>
      </w:tr>
      <w:tr w:rsidR="004C4ABD" w14:paraId="5B611C71" w14:textId="77777777" w:rsidTr="00CC68F5">
        <w:trPr>
          <w:trHeight w:val="340"/>
        </w:trPr>
        <w:tc>
          <w:tcPr>
            <w:tcW w:w="10255"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vAlign w:val="center"/>
          </w:tcPr>
          <w:p w14:paraId="3CE5EA7A" w14:textId="631E316C" w:rsidR="004C4ABD" w:rsidRPr="003238E1" w:rsidRDefault="0007182D" w:rsidP="00CC68F5">
            <w:pPr>
              <w:spacing w:before="120" w:after="120" w:line="240" w:lineRule="auto"/>
              <w:rPr>
                <w:rFonts w:ascii="Times New Roman" w:eastAsia="Times New Roman" w:hAnsi="Times New Roman" w:cs="Times New Roman"/>
                <w:b/>
                <w:bCs/>
                <w:sz w:val="24"/>
                <w:szCs w:val="24"/>
              </w:rPr>
            </w:pPr>
            <w:r w:rsidRPr="003238E1">
              <w:rPr>
                <w:rFonts w:ascii="Times New Roman" w:eastAsia="Times New Roman" w:hAnsi="Times New Roman" w:cs="Times New Roman"/>
                <w:b/>
                <w:bCs/>
                <w:sz w:val="24"/>
                <w:szCs w:val="24"/>
              </w:rPr>
              <w:t xml:space="preserve">Luồng </w:t>
            </w:r>
            <w:r w:rsidR="004D37A1" w:rsidRPr="003238E1">
              <w:rPr>
                <w:rFonts w:ascii="Times New Roman" w:eastAsia="Times New Roman" w:hAnsi="Times New Roman" w:cs="Times New Roman"/>
                <w:b/>
                <w:bCs/>
                <w:sz w:val="24"/>
                <w:szCs w:val="24"/>
              </w:rPr>
              <w:t xml:space="preserve">sự kiện </w:t>
            </w:r>
            <w:r w:rsidRPr="003238E1">
              <w:rPr>
                <w:rFonts w:ascii="Times New Roman" w:eastAsia="Times New Roman" w:hAnsi="Times New Roman" w:cs="Times New Roman"/>
                <w:b/>
                <w:bCs/>
                <w:sz w:val="24"/>
                <w:szCs w:val="24"/>
              </w:rPr>
              <w:t>ngoại lệ</w:t>
            </w:r>
            <w:r w:rsidR="004D37A1" w:rsidRPr="003238E1">
              <w:rPr>
                <w:rFonts w:ascii="Times New Roman" w:eastAsia="Times New Roman" w:hAnsi="Times New Roman" w:cs="Times New Roman"/>
                <w:b/>
                <w:bCs/>
                <w:sz w:val="24"/>
                <w:szCs w:val="24"/>
              </w:rPr>
              <w:t>:</w:t>
            </w:r>
          </w:p>
        </w:tc>
      </w:tr>
      <w:tr w:rsidR="004C4ABD" w14:paraId="6969B384"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378CF7E3" w14:textId="77777777" w:rsidR="004C4ABD" w:rsidRPr="000A12A4" w:rsidRDefault="004C4ABD" w:rsidP="00CC68F5">
            <w:pPr>
              <w:spacing w:before="120" w:after="120" w:line="240" w:lineRule="auto"/>
              <w:rPr>
                <w:rFonts w:ascii="Times New Roman" w:eastAsia="Times New Roman" w:hAnsi="Times New Roman" w:cs="Times New Roman"/>
                <w:sz w:val="24"/>
                <w:szCs w:val="24"/>
              </w:rPr>
            </w:pP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360E9B54" w14:textId="78E9B032" w:rsidR="004C4ABD" w:rsidRPr="000A12A4" w:rsidRDefault="00E91679" w:rsidP="00CC68F5">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070DCE">
              <w:rPr>
                <w:rFonts w:ascii="Times New Roman" w:eastAsia="Times New Roman" w:hAnsi="Times New Roman" w:cs="Times New Roman"/>
                <w:sz w:val="24"/>
                <w:szCs w:val="24"/>
              </w:rPr>
              <w:t>.1.1 Thông báo</w:t>
            </w:r>
            <w:r w:rsidR="00D777B3">
              <w:rPr>
                <w:rFonts w:ascii="Times New Roman" w:eastAsia="Times New Roman" w:hAnsi="Times New Roman" w:cs="Times New Roman"/>
                <w:sz w:val="24"/>
                <w:szCs w:val="24"/>
              </w:rPr>
              <w:t xml:space="preserve"> </w:t>
            </w:r>
            <w:r w:rsidR="000D13B4">
              <w:rPr>
                <w:rFonts w:ascii="Times New Roman" w:eastAsia="Times New Roman" w:hAnsi="Times New Roman" w:cs="Times New Roman"/>
                <w:sz w:val="24"/>
                <w:szCs w:val="24"/>
              </w:rPr>
              <w:t>nhân viên</w:t>
            </w:r>
            <w:r w:rsidR="00D777B3">
              <w:rPr>
                <w:rFonts w:ascii="Times New Roman" w:eastAsia="Times New Roman" w:hAnsi="Times New Roman" w:cs="Times New Roman"/>
                <w:sz w:val="24"/>
                <w:szCs w:val="24"/>
              </w:rPr>
              <w:t xml:space="preserve"> không tồn tại</w:t>
            </w:r>
            <w:r w:rsidR="003E487D">
              <w:rPr>
                <w:rFonts w:ascii="Times New Roman" w:eastAsia="Times New Roman" w:hAnsi="Times New Roman" w:cs="Times New Roman"/>
                <w:sz w:val="24"/>
                <w:szCs w:val="24"/>
              </w:rPr>
              <w:t>. Yêu cầu nhập lại</w:t>
            </w:r>
            <w:r w:rsidR="00EE507B">
              <w:rPr>
                <w:rFonts w:ascii="Times New Roman" w:eastAsia="Times New Roman" w:hAnsi="Times New Roman" w:cs="Times New Roman"/>
                <w:sz w:val="24"/>
                <w:szCs w:val="24"/>
              </w:rPr>
              <w:t xml:space="preserve"> mã nhân viên</w:t>
            </w:r>
            <w:r w:rsidR="00D777B3">
              <w:rPr>
                <w:rFonts w:ascii="Times New Roman" w:eastAsia="Times New Roman" w:hAnsi="Times New Roman" w:cs="Times New Roman"/>
                <w:sz w:val="24"/>
                <w:szCs w:val="24"/>
              </w:rPr>
              <w:t>.</w:t>
            </w:r>
          </w:p>
        </w:tc>
      </w:tr>
      <w:tr w:rsidR="004C4ABD" w14:paraId="75A49056"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1718AC2B" w14:textId="54FB7C2E" w:rsidR="004C4ABD" w:rsidRPr="000A12A4" w:rsidRDefault="00E91679" w:rsidP="00CC68F5">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D777B3">
              <w:rPr>
                <w:rFonts w:ascii="Times New Roman" w:eastAsia="Times New Roman" w:hAnsi="Times New Roman" w:cs="Times New Roman"/>
                <w:sz w:val="24"/>
                <w:szCs w:val="24"/>
              </w:rPr>
              <w:t>.1.2. Chọn xác nhận nhập lại</w:t>
            </w:r>
            <w:r w:rsidR="0070040C">
              <w:rPr>
                <w:rFonts w:ascii="Times New Roman" w:eastAsia="Times New Roman" w:hAnsi="Times New Roman" w:cs="Times New Roman"/>
                <w:sz w:val="24"/>
                <w:szCs w:val="24"/>
              </w:rPr>
              <w:t xml:space="preserve"> mã nhân viên</w:t>
            </w: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28919F9A" w14:textId="77777777" w:rsidR="004C4ABD" w:rsidRPr="000A12A4" w:rsidRDefault="004C4ABD" w:rsidP="00CC68F5">
            <w:pPr>
              <w:spacing w:before="120" w:after="120" w:line="240" w:lineRule="auto"/>
              <w:rPr>
                <w:rFonts w:ascii="Times New Roman" w:eastAsia="Times New Roman" w:hAnsi="Times New Roman" w:cs="Times New Roman"/>
                <w:sz w:val="24"/>
                <w:szCs w:val="24"/>
              </w:rPr>
            </w:pPr>
          </w:p>
        </w:tc>
      </w:tr>
      <w:tr w:rsidR="004C4ABD" w14:paraId="5A1BEF99"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454238B1" w14:textId="77777777" w:rsidR="004C4ABD" w:rsidRPr="000A12A4" w:rsidRDefault="004C4ABD" w:rsidP="00CC68F5">
            <w:pPr>
              <w:spacing w:before="120" w:after="120" w:line="240" w:lineRule="auto"/>
              <w:rPr>
                <w:rFonts w:ascii="Times New Roman" w:eastAsia="Times New Roman" w:hAnsi="Times New Roman" w:cs="Times New Roman"/>
                <w:sz w:val="24"/>
                <w:szCs w:val="24"/>
              </w:rPr>
            </w:pP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1885A51C" w14:textId="261A88F9" w:rsidR="004C4ABD" w:rsidRPr="000A12A4" w:rsidRDefault="00E91679" w:rsidP="000E4ED2">
            <w:pPr>
              <w:keepNext/>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D777B3">
              <w:rPr>
                <w:rFonts w:ascii="Times New Roman" w:eastAsia="Times New Roman" w:hAnsi="Times New Roman" w:cs="Times New Roman"/>
                <w:sz w:val="24"/>
                <w:szCs w:val="24"/>
              </w:rPr>
              <w:t>.1.3. Quay lại bước 1</w:t>
            </w:r>
          </w:p>
        </w:tc>
      </w:tr>
    </w:tbl>
    <w:p w14:paraId="41353DF2" w14:textId="390744A4" w:rsidR="000E4ED2" w:rsidRDefault="000E4ED2" w:rsidP="00EC7AAB">
      <w:pPr>
        <w:pStyle w:val="Caption"/>
        <w:jc w:val="center"/>
      </w:pPr>
      <w:r>
        <w:t xml:space="preserve">Bảng </w:t>
      </w:r>
      <w:fldSimple w:instr=" SEQ Bảng \* ARABIC ">
        <w:r w:rsidR="00B061CF">
          <w:rPr>
            <w:noProof/>
          </w:rPr>
          <w:t>5</w:t>
        </w:r>
      </w:fldSimple>
      <w:r>
        <w:t>. Đặc tả Usecase Đăng Nhập</w:t>
      </w:r>
    </w:p>
    <w:p w14:paraId="22365AA5" w14:textId="77777777" w:rsidR="007B6473" w:rsidRDefault="00646F9F" w:rsidP="00BB1B4A">
      <w:pPr>
        <w:pStyle w:val="Top3"/>
      </w:pPr>
      <w:bookmarkStart w:id="51" w:name="_heading=h.f0sr2m6j73tn" w:colFirst="0" w:colLast="0"/>
      <w:bookmarkStart w:id="52" w:name="_Toc146233529"/>
      <w:bookmarkStart w:id="53" w:name="_Toc146317982"/>
      <w:bookmarkStart w:id="54" w:name="_Toc152431128"/>
      <w:bookmarkStart w:id="55" w:name="_Toc152432024"/>
      <w:bookmarkEnd w:id="51"/>
      <w:r>
        <w:t>Biểu đồ</w:t>
      </w:r>
      <w:bookmarkEnd w:id="52"/>
      <w:bookmarkEnd w:id="53"/>
      <w:bookmarkEnd w:id="54"/>
      <w:bookmarkEnd w:id="55"/>
    </w:p>
    <w:p w14:paraId="1A403F6A" w14:textId="77777777" w:rsidR="007B6473" w:rsidRDefault="00646F9F">
      <w:pPr>
        <w:spacing w:after="120" w:line="240" w:lineRule="auto"/>
        <w:rPr>
          <w:rFonts w:ascii="Times New Roman" w:eastAsia="Times New Roman" w:hAnsi="Times New Roman" w:cs="Times New Roman"/>
          <w:b/>
          <w:i/>
          <w:sz w:val="26"/>
          <w:szCs w:val="26"/>
        </w:rPr>
      </w:pPr>
      <w:r w:rsidRPr="004C0A07">
        <w:rPr>
          <w:rFonts w:ascii="Times New Roman" w:eastAsia="Times New Roman" w:hAnsi="Times New Roman" w:cs="Times New Roman"/>
          <w:b/>
          <w:i/>
          <w:sz w:val="26"/>
          <w:szCs w:val="26"/>
        </w:rPr>
        <w:t>Activit</w:t>
      </w:r>
      <w:bookmarkStart w:id="56" w:name="_heading=h.gr1w3pu9l7ng" w:colFirst="0" w:colLast="0"/>
      <w:bookmarkStart w:id="57" w:name="_heading=h.myt3gmxwkw1x" w:colFirst="0" w:colLast="0"/>
      <w:bookmarkEnd w:id="56"/>
      <w:bookmarkEnd w:id="57"/>
      <w:r w:rsidRPr="004C0A07">
        <w:rPr>
          <w:rFonts w:ascii="Times New Roman" w:eastAsia="Times New Roman" w:hAnsi="Times New Roman" w:cs="Times New Roman"/>
          <w:b/>
          <w:i/>
          <w:sz w:val="26"/>
          <w:szCs w:val="26"/>
        </w:rPr>
        <w:t>y</w:t>
      </w:r>
    </w:p>
    <w:p w14:paraId="6E42A86B" w14:textId="77777777" w:rsidR="008465F9" w:rsidRDefault="001F6315" w:rsidP="00723337">
      <w:r>
        <w:rPr>
          <w:noProof/>
        </w:rPr>
        <w:drawing>
          <wp:inline distT="0" distB="0" distL="0" distR="0" wp14:anchorId="01920943" wp14:editId="2BA921BC">
            <wp:extent cx="4967465" cy="4305300"/>
            <wp:effectExtent l="0" t="0" r="5080" b="0"/>
            <wp:docPr id="357732554" name="Picture 357732554"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32554" name="Picture 2" descr="A diagram of a cha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67465" cy="4305300"/>
                    </a:xfrm>
                    <a:prstGeom prst="rect">
                      <a:avLst/>
                    </a:prstGeom>
                  </pic:spPr>
                </pic:pic>
              </a:graphicData>
            </a:graphic>
          </wp:inline>
        </w:drawing>
      </w:r>
    </w:p>
    <w:p w14:paraId="490F85E3" w14:textId="6A659D79" w:rsidR="00CC7014" w:rsidRPr="00CC7014" w:rsidRDefault="00E41CBF" w:rsidP="000C2A2A">
      <w:pPr>
        <w:pStyle w:val="Caption"/>
        <w:jc w:val="center"/>
      </w:pPr>
      <w:r>
        <w:t xml:space="preserve">Hình </w:t>
      </w:r>
      <w:fldSimple w:instr=" SEQ Hình \* ARABIC ">
        <w:r w:rsidR="00B061CF">
          <w:rPr>
            <w:noProof/>
          </w:rPr>
          <w:t>2</w:t>
        </w:r>
      </w:fldSimple>
      <w:r w:rsidR="000C2A2A">
        <w:t>.</w:t>
      </w:r>
      <w:r w:rsidR="00CC7014">
        <w:t xml:space="preserve"> Activity Đăng Nhập</w:t>
      </w:r>
    </w:p>
    <w:p w14:paraId="6C1A7868" w14:textId="77777777" w:rsidR="00530460" w:rsidRPr="00530460" w:rsidRDefault="00530460" w:rsidP="00530460"/>
    <w:p w14:paraId="0A17381E" w14:textId="3ABE3F57" w:rsidR="007B6473" w:rsidRPr="004C0A07" w:rsidRDefault="00646F9F">
      <w:pPr>
        <w:spacing w:after="120" w:line="240" w:lineRule="auto"/>
        <w:rPr>
          <w:rFonts w:ascii="Times New Roman" w:eastAsia="Times New Roman" w:hAnsi="Times New Roman" w:cs="Times New Roman"/>
          <w:sz w:val="26"/>
          <w:szCs w:val="26"/>
        </w:rPr>
      </w:pPr>
      <w:r w:rsidRPr="004C0A07">
        <w:rPr>
          <w:rFonts w:ascii="Times New Roman" w:eastAsia="Times New Roman" w:hAnsi="Times New Roman" w:cs="Times New Roman"/>
          <w:b/>
          <w:i/>
          <w:sz w:val="26"/>
          <w:szCs w:val="26"/>
        </w:rPr>
        <w:lastRenderedPageBreak/>
        <w:t>Sequence</w:t>
      </w:r>
    </w:p>
    <w:p w14:paraId="6BE5CB56" w14:textId="77777777" w:rsidR="007B6473" w:rsidRDefault="006B367B" w:rsidP="00723337">
      <w:bookmarkStart w:id="58" w:name="_heading=h.tcosmu66ioed" w:colFirst="0" w:colLast="0"/>
      <w:bookmarkEnd w:id="58"/>
      <w:r>
        <w:rPr>
          <w:noProof/>
        </w:rPr>
        <w:drawing>
          <wp:inline distT="0" distB="0" distL="0" distR="0" wp14:anchorId="3DCD9369" wp14:editId="63DDF014">
            <wp:extent cx="6511925" cy="4989830"/>
            <wp:effectExtent l="0" t="0" r="3175" b="1270"/>
            <wp:docPr id="349442117" name="Picture 34944211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2117" name="Picture 1" descr="A diagram of a projec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11925" cy="4989830"/>
                    </a:xfrm>
                    <a:prstGeom prst="rect">
                      <a:avLst/>
                    </a:prstGeom>
                    <a:noFill/>
                    <a:ln>
                      <a:noFill/>
                    </a:ln>
                  </pic:spPr>
                </pic:pic>
              </a:graphicData>
            </a:graphic>
          </wp:inline>
        </w:drawing>
      </w:r>
    </w:p>
    <w:p w14:paraId="21683538" w14:textId="39904E55" w:rsidR="006B367B" w:rsidRPr="00ED4718" w:rsidRDefault="00B64230" w:rsidP="00ED4718">
      <w:pPr>
        <w:pStyle w:val="Caption"/>
        <w:jc w:val="center"/>
      </w:pPr>
      <w:r>
        <w:t xml:space="preserve">Hình </w:t>
      </w:r>
      <w:fldSimple w:instr=" SEQ Hình \* ARABIC ">
        <w:r w:rsidR="00B061CF">
          <w:rPr>
            <w:noProof/>
          </w:rPr>
          <w:t>3</w:t>
        </w:r>
      </w:fldSimple>
      <w:r w:rsidR="00ED4718">
        <w:t>.</w:t>
      </w:r>
      <w:r>
        <w:t xml:space="preserve"> Sequence </w:t>
      </w:r>
      <w:r w:rsidR="004D1904">
        <w:t>Đăng Nhập</w:t>
      </w:r>
      <w:bookmarkStart w:id="59" w:name="_Toc146233530"/>
    </w:p>
    <w:p w14:paraId="568A3459" w14:textId="43286299" w:rsidR="007B6473" w:rsidRDefault="00EC4E48" w:rsidP="0087622E">
      <w:pPr>
        <w:pStyle w:val="Top2"/>
      </w:pPr>
      <w:bookmarkStart w:id="60" w:name="_Toc146317983"/>
      <w:bookmarkStart w:id="61" w:name="_Toc152431129"/>
      <w:bookmarkStart w:id="62" w:name="_Toc152432025"/>
      <w:r>
        <w:t>UC002_</w:t>
      </w:r>
      <w:r w:rsidR="005C3056">
        <w:t>Thêm Quần Áo</w:t>
      </w:r>
      <w:bookmarkEnd w:id="59"/>
      <w:bookmarkEnd w:id="60"/>
      <w:bookmarkEnd w:id="61"/>
      <w:bookmarkEnd w:id="62"/>
    </w:p>
    <w:p w14:paraId="0F071A65" w14:textId="77777777" w:rsidR="007B6473" w:rsidRDefault="00646F9F" w:rsidP="0087622E">
      <w:pPr>
        <w:pStyle w:val="Top3"/>
      </w:pPr>
      <w:bookmarkStart w:id="63" w:name="_Toc146233531"/>
      <w:bookmarkStart w:id="64" w:name="_Toc146317984"/>
      <w:bookmarkStart w:id="65" w:name="_Toc152431130"/>
      <w:bookmarkStart w:id="66" w:name="_Toc152432026"/>
      <w:r>
        <w:t>Mô tả use case UC002</w:t>
      </w:r>
      <w:bookmarkEnd w:id="63"/>
      <w:bookmarkEnd w:id="64"/>
      <w:bookmarkEnd w:id="65"/>
      <w:bookmarkEnd w:id="66"/>
    </w:p>
    <w:tbl>
      <w:tblPr>
        <w:tblW w:w="1034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695"/>
        <w:gridCol w:w="2552"/>
        <w:gridCol w:w="6095"/>
      </w:tblGrid>
      <w:tr w:rsidR="007B6473" w:rsidRPr="006B367B" w14:paraId="05F0345A" w14:textId="77777777" w:rsidTr="0071320F">
        <w:trPr>
          <w:trHeight w:val="340"/>
        </w:trPr>
        <w:tc>
          <w:tcPr>
            <w:tcW w:w="10342"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1E8C42ED" w14:textId="2BE3818E" w:rsidR="007B6473" w:rsidRPr="006B367B" w:rsidRDefault="00646F9F" w:rsidP="00CC68F5">
            <w:pPr>
              <w:spacing w:before="120" w:line="276" w:lineRule="auto"/>
              <w:ind w:right="-920"/>
              <w:jc w:val="both"/>
              <w:rPr>
                <w:rFonts w:ascii="Times New Roman" w:eastAsia="Times New Roman" w:hAnsi="Times New Roman" w:cs="Times New Roman"/>
              </w:rPr>
            </w:pPr>
            <w:r w:rsidRPr="006B367B">
              <w:rPr>
                <w:rFonts w:ascii="Times New Roman" w:eastAsia="Times New Roman" w:hAnsi="Times New Roman" w:cs="Times New Roman"/>
                <w:b/>
              </w:rPr>
              <w:t xml:space="preserve">Use case: </w:t>
            </w:r>
            <w:r w:rsidRPr="006B367B">
              <w:rPr>
                <w:rFonts w:ascii="Times New Roman" w:eastAsia="Times New Roman" w:hAnsi="Times New Roman" w:cs="Times New Roman"/>
              </w:rPr>
              <w:t>UC002_</w:t>
            </w:r>
            <w:r w:rsidR="006E6666" w:rsidRPr="006B367B">
              <w:rPr>
                <w:rFonts w:ascii="Times New Roman" w:eastAsia="Times New Roman" w:hAnsi="Times New Roman" w:cs="Times New Roman"/>
              </w:rPr>
              <w:t>Thêm quần áo</w:t>
            </w:r>
          </w:p>
        </w:tc>
      </w:tr>
      <w:tr w:rsidR="007B6473" w:rsidRPr="006B367B" w14:paraId="54C9A31F" w14:textId="77777777" w:rsidTr="0071320F">
        <w:trPr>
          <w:trHeight w:val="54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B150149" w14:textId="77777777" w:rsidR="007B6473" w:rsidRPr="006B367B" w:rsidRDefault="00646F9F" w:rsidP="00885022">
            <w:pPr>
              <w:spacing w:before="120" w:after="120" w:line="276" w:lineRule="auto"/>
              <w:ind w:right="-60"/>
              <w:jc w:val="both"/>
              <w:rPr>
                <w:rFonts w:ascii="Times New Roman" w:eastAsia="Times New Roman" w:hAnsi="Times New Roman" w:cs="Times New Roman"/>
              </w:rPr>
            </w:pPr>
            <w:r w:rsidRPr="006B367B">
              <w:rPr>
                <w:rFonts w:ascii="Times New Roman" w:eastAsia="Times New Roman" w:hAnsi="Times New Roman" w:cs="Times New Roman"/>
              </w:rPr>
              <w:t>Mục đích:</w:t>
            </w:r>
          </w:p>
        </w:tc>
        <w:tc>
          <w:tcPr>
            <w:tcW w:w="8647"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FDF4E40" w14:textId="5A1595B7" w:rsidR="007B6473" w:rsidRPr="006B367B" w:rsidRDefault="18900D74" w:rsidP="00885022">
            <w:pPr>
              <w:spacing w:before="120" w:after="120" w:line="276" w:lineRule="auto"/>
              <w:ind w:right="-120"/>
              <w:jc w:val="both"/>
              <w:rPr>
                <w:rFonts w:ascii="Times New Roman" w:eastAsia="Times New Roman" w:hAnsi="Times New Roman" w:cs="Times New Roman"/>
              </w:rPr>
            </w:pPr>
            <w:r w:rsidRPr="006B367B">
              <w:rPr>
                <w:rFonts w:ascii="Times New Roman" w:eastAsia="Times New Roman" w:hAnsi="Times New Roman" w:cs="Times New Roman"/>
              </w:rPr>
              <w:t>Thêm</w:t>
            </w:r>
            <w:r w:rsidR="00646F9F" w:rsidRPr="006B367B">
              <w:rPr>
                <w:rFonts w:ascii="Times New Roman" w:eastAsia="Times New Roman" w:hAnsi="Times New Roman" w:cs="Times New Roman"/>
              </w:rPr>
              <w:t xml:space="preserve"> </w:t>
            </w:r>
            <w:r w:rsidR="00C9564C" w:rsidRPr="006B367B">
              <w:rPr>
                <w:rFonts w:ascii="Times New Roman" w:eastAsia="Times New Roman" w:hAnsi="Times New Roman" w:cs="Times New Roman"/>
              </w:rPr>
              <w:t>thông tin quần áo mới</w:t>
            </w:r>
            <w:r w:rsidR="78FB56BE" w:rsidRPr="006B367B">
              <w:rPr>
                <w:rFonts w:ascii="Times New Roman" w:eastAsia="Times New Roman" w:hAnsi="Times New Roman" w:cs="Times New Roman"/>
              </w:rPr>
              <w:t xml:space="preserve"> vào</w:t>
            </w:r>
            <w:r w:rsidR="00C9564C" w:rsidRPr="006B367B">
              <w:rPr>
                <w:rFonts w:ascii="Times New Roman" w:eastAsia="Times New Roman" w:hAnsi="Times New Roman" w:cs="Times New Roman"/>
              </w:rPr>
              <w:t xml:space="preserve"> hệ thống</w:t>
            </w:r>
            <w:r w:rsidR="78FB56BE" w:rsidRPr="006B367B">
              <w:rPr>
                <w:rFonts w:ascii="Times New Roman" w:eastAsia="Times New Roman" w:hAnsi="Times New Roman" w:cs="Times New Roman"/>
              </w:rPr>
              <w:t xml:space="preserve"> CSDL</w:t>
            </w:r>
          </w:p>
        </w:tc>
      </w:tr>
      <w:tr w:rsidR="007B6473" w:rsidRPr="006B367B" w14:paraId="1E86B5B9" w14:textId="77777777" w:rsidTr="0071320F">
        <w:trPr>
          <w:trHeight w:val="391"/>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683CD1A" w14:textId="77777777" w:rsidR="007B6473" w:rsidRPr="006B367B" w:rsidRDefault="00646F9F" w:rsidP="00C9564C">
            <w:pPr>
              <w:spacing w:before="120" w:after="120" w:line="276" w:lineRule="auto"/>
              <w:ind w:right="-60"/>
              <w:jc w:val="both"/>
              <w:rPr>
                <w:rFonts w:ascii="Times New Roman" w:eastAsia="Times New Roman" w:hAnsi="Times New Roman" w:cs="Times New Roman"/>
              </w:rPr>
            </w:pPr>
            <w:r w:rsidRPr="006B367B">
              <w:rPr>
                <w:rFonts w:ascii="Times New Roman" w:eastAsia="Times New Roman" w:hAnsi="Times New Roman" w:cs="Times New Roman"/>
              </w:rPr>
              <w:t>Mô tả sơ lược:</w:t>
            </w:r>
          </w:p>
        </w:tc>
        <w:tc>
          <w:tcPr>
            <w:tcW w:w="8647"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9604D6B" w14:textId="1305A366" w:rsidR="007B6473" w:rsidRPr="006B367B" w:rsidRDefault="00C9564C" w:rsidP="00C9564C">
            <w:pPr>
              <w:spacing w:before="120" w:after="120" w:line="276" w:lineRule="auto"/>
              <w:ind w:right="-120"/>
              <w:jc w:val="both"/>
              <w:rPr>
                <w:rFonts w:ascii="Times New Roman" w:eastAsia="Times New Roman" w:hAnsi="Times New Roman" w:cs="Times New Roman"/>
              </w:rPr>
            </w:pPr>
            <w:r w:rsidRPr="006B367B">
              <w:rPr>
                <w:rFonts w:ascii="Times New Roman" w:eastAsia="Times New Roman" w:hAnsi="Times New Roman" w:cs="Times New Roman"/>
              </w:rPr>
              <w:t>NV</w:t>
            </w:r>
            <w:r w:rsidR="2562241E" w:rsidRPr="006B367B">
              <w:rPr>
                <w:rFonts w:ascii="Times New Roman" w:eastAsia="Times New Roman" w:hAnsi="Times New Roman" w:cs="Times New Roman"/>
              </w:rPr>
              <w:t>QL</w:t>
            </w:r>
            <w:r w:rsidR="00646F9F" w:rsidRPr="006B367B">
              <w:rPr>
                <w:rFonts w:ascii="Times New Roman" w:eastAsia="Times New Roman" w:hAnsi="Times New Roman" w:cs="Times New Roman"/>
              </w:rPr>
              <w:t xml:space="preserve"> thực hiện </w:t>
            </w:r>
            <w:r w:rsidR="004C0A07" w:rsidRPr="006B367B">
              <w:rPr>
                <w:rFonts w:ascii="Times New Roman" w:eastAsia="Times New Roman" w:hAnsi="Times New Roman" w:cs="Times New Roman"/>
              </w:rPr>
              <w:t xml:space="preserve">nhập </w:t>
            </w:r>
            <w:r w:rsidRPr="006B367B">
              <w:rPr>
                <w:rFonts w:ascii="Times New Roman" w:eastAsia="Times New Roman" w:hAnsi="Times New Roman" w:cs="Times New Roman"/>
              </w:rPr>
              <w:t xml:space="preserve">các thông tin quần áo mới </w:t>
            </w:r>
            <w:r w:rsidR="00E72B10" w:rsidRPr="006B367B">
              <w:rPr>
                <w:rFonts w:ascii="Times New Roman" w:eastAsia="Times New Roman" w:hAnsi="Times New Roman" w:cs="Times New Roman"/>
              </w:rPr>
              <w:t>vào hệ thống</w:t>
            </w:r>
          </w:p>
        </w:tc>
      </w:tr>
      <w:tr w:rsidR="007B6473" w:rsidRPr="006B367B" w14:paraId="6154DF5A" w14:textId="77777777" w:rsidTr="0071320F">
        <w:trPr>
          <w:trHeight w:val="54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0F6485C" w14:textId="77777777" w:rsidR="007B6473" w:rsidRPr="006B367B" w:rsidRDefault="00646F9F" w:rsidP="00885022">
            <w:pPr>
              <w:spacing w:before="120" w:after="120" w:line="276" w:lineRule="auto"/>
              <w:ind w:right="-60"/>
              <w:jc w:val="both"/>
              <w:rPr>
                <w:rFonts w:ascii="Times New Roman" w:eastAsia="Times New Roman" w:hAnsi="Times New Roman" w:cs="Times New Roman"/>
              </w:rPr>
            </w:pPr>
            <w:r w:rsidRPr="006B367B">
              <w:rPr>
                <w:rFonts w:ascii="Times New Roman" w:eastAsia="Times New Roman" w:hAnsi="Times New Roman" w:cs="Times New Roman"/>
              </w:rPr>
              <w:t>Actor chính:</w:t>
            </w:r>
          </w:p>
        </w:tc>
        <w:tc>
          <w:tcPr>
            <w:tcW w:w="8647"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342B634" w14:textId="10E08F3A" w:rsidR="007B6473" w:rsidRPr="006B367B" w:rsidRDefault="2C08580E" w:rsidP="00885022">
            <w:pPr>
              <w:spacing w:before="120" w:after="120" w:line="276" w:lineRule="auto"/>
              <w:jc w:val="both"/>
              <w:rPr>
                <w:rFonts w:ascii="Times New Roman" w:eastAsia="Times New Roman" w:hAnsi="Times New Roman" w:cs="Times New Roman"/>
              </w:rPr>
            </w:pPr>
            <w:r w:rsidRPr="006B367B">
              <w:rPr>
                <w:rFonts w:ascii="Times New Roman" w:eastAsia="Times New Roman" w:hAnsi="Times New Roman" w:cs="Times New Roman"/>
              </w:rPr>
              <w:t>Nhân viên quản lý</w:t>
            </w:r>
          </w:p>
        </w:tc>
      </w:tr>
      <w:tr w:rsidR="007B6473" w:rsidRPr="006B367B" w14:paraId="133E389A" w14:textId="77777777" w:rsidTr="0087622E">
        <w:trPr>
          <w:trHeight w:val="540"/>
        </w:trPr>
        <w:tc>
          <w:tcPr>
            <w:tcW w:w="1695" w:type="dxa"/>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10096048" w14:textId="77777777" w:rsidR="007B6473" w:rsidRPr="006B367B" w:rsidRDefault="00646F9F" w:rsidP="00885022">
            <w:pPr>
              <w:spacing w:before="120" w:after="120" w:line="276" w:lineRule="auto"/>
              <w:jc w:val="both"/>
              <w:rPr>
                <w:rFonts w:ascii="Times New Roman" w:eastAsia="Times New Roman" w:hAnsi="Times New Roman" w:cs="Times New Roman"/>
              </w:rPr>
            </w:pPr>
            <w:r w:rsidRPr="006B367B">
              <w:rPr>
                <w:rFonts w:ascii="Times New Roman" w:eastAsia="Times New Roman" w:hAnsi="Times New Roman" w:cs="Times New Roman"/>
              </w:rPr>
              <w:t>Actor phụ:</w:t>
            </w:r>
          </w:p>
        </w:tc>
        <w:tc>
          <w:tcPr>
            <w:tcW w:w="8647" w:type="dxa"/>
            <w:gridSpan w:val="2"/>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52BF62CD" w14:textId="77777777" w:rsidR="007B6473" w:rsidRPr="006B367B" w:rsidRDefault="00646F9F" w:rsidP="00885022">
            <w:pPr>
              <w:spacing w:before="120" w:after="120" w:line="276" w:lineRule="auto"/>
              <w:ind w:right="2020"/>
              <w:jc w:val="both"/>
              <w:rPr>
                <w:rFonts w:ascii="Times New Roman" w:eastAsia="Times New Roman" w:hAnsi="Times New Roman" w:cs="Times New Roman"/>
              </w:rPr>
            </w:pPr>
            <w:r w:rsidRPr="006B367B">
              <w:rPr>
                <w:rFonts w:ascii="Times New Roman" w:eastAsia="Times New Roman" w:hAnsi="Times New Roman" w:cs="Times New Roman"/>
              </w:rPr>
              <w:t>Không</w:t>
            </w:r>
          </w:p>
        </w:tc>
      </w:tr>
      <w:tr w:rsidR="007B6473" w:rsidRPr="006B367B" w14:paraId="2BD5FA6B" w14:textId="77777777" w:rsidTr="0087622E">
        <w:trPr>
          <w:trHeight w:val="245"/>
        </w:trPr>
        <w:tc>
          <w:tcPr>
            <w:tcW w:w="16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50E3586" w14:textId="77777777" w:rsidR="007B6473" w:rsidRPr="006B367B" w:rsidRDefault="00646F9F" w:rsidP="00885022">
            <w:pPr>
              <w:spacing w:before="120" w:after="120" w:line="276" w:lineRule="auto"/>
              <w:ind w:right="-60"/>
              <w:jc w:val="both"/>
              <w:rPr>
                <w:rFonts w:ascii="Times New Roman" w:eastAsia="Times New Roman" w:hAnsi="Times New Roman" w:cs="Times New Roman"/>
              </w:rPr>
            </w:pPr>
            <w:r w:rsidRPr="006B367B">
              <w:rPr>
                <w:rFonts w:ascii="Times New Roman" w:eastAsia="Times New Roman" w:hAnsi="Times New Roman" w:cs="Times New Roman"/>
              </w:rPr>
              <w:t>Tiền điều kiện:</w:t>
            </w:r>
          </w:p>
        </w:tc>
        <w:tc>
          <w:tcPr>
            <w:tcW w:w="86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D283DC2" w14:textId="4198AC66" w:rsidR="007B6473" w:rsidRPr="006B367B" w:rsidRDefault="4442180F" w:rsidP="001A4AEE">
            <w:pPr>
              <w:spacing w:before="120" w:after="120" w:line="276" w:lineRule="auto"/>
              <w:ind w:right="-21"/>
              <w:jc w:val="both"/>
              <w:rPr>
                <w:rFonts w:ascii="Times New Roman" w:eastAsia="Times New Roman" w:hAnsi="Times New Roman" w:cs="Times New Roman"/>
              </w:rPr>
            </w:pPr>
            <w:r w:rsidRPr="006B367B">
              <w:rPr>
                <w:rFonts w:ascii="Times New Roman" w:eastAsia="Times New Roman" w:hAnsi="Times New Roman" w:cs="Times New Roman"/>
              </w:rPr>
              <w:t>NVQL</w:t>
            </w:r>
            <w:r w:rsidR="00646F9F" w:rsidRPr="006B367B">
              <w:rPr>
                <w:rFonts w:ascii="Times New Roman" w:eastAsia="Times New Roman" w:hAnsi="Times New Roman" w:cs="Times New Roman"/>
              </w:rPr>
              <w:t xml:space="preserve"> có tài khoản</w:t>
            </w:r>
            <w:r w:rsidR="006B367B" w:rsidRPr="006B367B">
              <w:rPr>
                <w:rFonts w:ascii="Times New Roman" w:eastAsia="Times New Roman" w:hAnsi="Times New Roman" w:cs="Times New Roman"/>
              </w:rPr>
              <w:t>,</w:t>
            </w:r>
            <w:r w:rsidR="00646F9F" w:rsidRPr="006B367B">
              <w:rPr>
                <w:rFonts w:ascii="Times New Roman" w:eastAsia="Times New Roman" w:hAnsi="Times New Roman" w:cs="Times New Roman"/>
              </w:rPr>
              <w:t xml:space="preserve"> đăng nhập thành công vào hệ thống, chọn chức năng </w:t>
            </w:r>
            <w:r w:rsidR="006C0027" w:rsidRPr="006B367B">
              <w:rPr>
                <w:rFonts w:ascii="Times New Roman" w:eastAsia="Times New Roman" w:hAnsi="Times New Roman" w:cs="Times New Roman"/>
              </w:rPr>
              <w:t xml:space="preserve">thêm </w:t>
            </w:r>
            <w:r w:rsidR="00646F9F" w:rsidRPr="006B367B">
              <w:rPr>
                <w:rFonts w:ascii="Times New Roman" w:eastAsia="Times New Roman" w:hAnsi="Times New Roman" w:cs="Times New Roman"/>
              </w:rPr>
              <w:t>quần áo</w:t>
            </w:r>
          </w:p>
        </w:tc>
      </w:tr>
      <w:tr w:rsidR="007B6473" w:rsidRPr="006B367B" w14:paraId="2FC17564" w14:textId="77777777" w:rsidTr="0087622E">
        <w:trPr>
          <w:trHeight w:val="59"/>
        </w:trPr>
        <w:tc>
          <w:tcPr>
            <w:tcW w:w="16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AF4A486" w14:textId="77777777" w:rsidR="007B6473" w:rsidRPr="006B367B" w:rsidRDefault="00646F9F" w:rsidP="00885022">
            <w:pPr>
              <w:spacing w:before="120" w:after="120" w:line="276" w:lineRule="auto"/>
              <w:ind w:right="-40"/>
              <w:jc w:val="both"/>
              <w:rPr>
                <w:rFonts w:ascii="Times New Roman" w:eastAsia="Times New Roman" w:hAnsi="Times New Roman" w:cs="Times New Roman"/>
              </w:rPr>
            </w:pPr>
            <w:r w:rsidRPr="006B367B">
              <w:rPr>
                <w:rFonts w:ascii="Times New Roman" w:eastAsia="Times New Roman" w:hAnsi="Times New Roman" w:cs="Times New Roman"/>
              </w:rPr>
              <w:t>Hậu điều kiện:</w:t>
            </w:r>
          </w:p>
        </w:tc>
        <w:tc>
          <w:tcPr>
            <w:tcW w:w="86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65897BA" w14:textId="7A5E51EA" w:rsidR="007B6473" w:rsidRPr="006B367B" w:rsidRDefault="00560D07" w:rsidP="001A4AEE">
            <w:pPr>
              <w:spacing w:before="120" w:after="120" w:line="276" w:lineRule="auto"/>
              <w:ind w:right="-21"/>
              <w:jc w:val="both"/>
              <w:rPr>
                <w:rFonts w:ascii="Times New Roman" w:eastAsia="Times New Roman" w:hAnsi="Times New Roman" w:cs="Times New Roman"/>
              </w:rPr>
            </w:pPr>
            <w:r w:rsidRPr="006B367B">
              <w:rPr>
                <w:rFonts w:ascii="Times New Roman" w:eastAsia="Times New Roman" w:hAnsi="Times New Roman" w:cs="Times New Roman"/>
              </w:rPr>
              <w:t>Thông tin quần áo được thêm thành công vào CSDL</w:t>
            </w:r>
          </w:p>
        </w:tc>
      </w:tr>
      <w:tr w:rsidR="007B6473" w:rsidRPr="006B367B" w14:paraId="30DB5995" w14:textId="77777777" w:rsidTr="0087622E">
        <w:trPr>
          <w:trHeight w:val="540"/>
        </w:trPr>
        <w:tc>
          <w:tcPr>
            <w:tcW w:w="10342" w:type="dxa"/>
            <w:gridSpan w:val="3"/>
            <w:tcBorders>
              <w:top w:val="single" w:sz="4" w:space="0" w:color="auto"/>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2BC1475C" w14:textId="77777777" w:rsidR="007B6473" w:rsidRPr="006B367B" w:rsidRDefault="00646F9F" w:rsidP="00885022">
            <w:pPr>
              <w:spacing w:before="120" w:after="120" w:line="276" w:lineRule="auto"/>
              <w:jc w:val="both"/>
              <w:rPr>
                <w:rFonts w:ascii="Times New Roman" w:eastAsia="Times New Roman" w:hAnsi="Times New Roman" w:cs="Times New Roman"/>
                <w:b/>
              </w:rPr>
            </w:pPr>
            <w:r w:rsidRPr="006B367B">
              <w:rPr>
                <w:rFonts w:ascii="Times New Roman" w:eastAsia="Times New Roman" w:hAnsi="Times New Roman" w:cs="Times New Roman"/>
                <w:b/>
              </w:rPr>
              <w:lastRenderedPageBreak/>
              <w:t>Luồng sự kiện chính:</w:t>
            </w:r>
          </w:p>
        </w:tc>
      </w:tr>
      <w:tr w:rsidR="007B6473" w:rsidRPr="006B367B" w14:paraId="2F8D42F2" w14:textId="77777777" w:rsidTr="006B367B">
        <w:trPr>
          <w:trHeight w:val="341"/>
        </w:trPr>
        <w:tc>
          <w:tcPr>
            <w:tcW w:w="4247"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vAlign w:val="center"/>
          </w:tcPr>
          <w:p w14:paraId="6A0875B4" w14:textId="5BF35C3A" w:rsidR="007B6473" w:rsidRPr="006B367B" w:rsidRDefault="1519E29E" w:rsidP="001A4AEE">
            <w:pPr>
              <w:spacing w:before="120" w:after="120" w:line="276" w:lineRule="auto"/>
              <w:jc w:val="center"/>
              <w:rPr>
                <w:rFonts w:ascii="Times New Roman" w:eastAsia="Times New Roman" w:hAnsi="Times New Roman" w:cs="Times New Roman"/>
              </w:rPr>
            </w:pPr>
            <w:r w:rsidRPr="006B367B">
              <w:rPr>
                <w:rFonts w:ascii="Times New Roman" w:eastAsia="Times New Roman" w:hAnsi="Times New Roman" w:cs="Times New Roman"/>
              </w:rPr>
              <w:t>NVQL</w:t>
            </w:r>
          </w:p>
        </w:tc>
        <w:tc>
          <w:tcPr>
            <w:tcW w:w="6095"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vAlign w:val="center"/>
          </w:tcPr>
          <w:p w14:paraId="61986CA8" w14:textId="2225F590" w:rsidR="007B6473" w:rsidRPr="006B367B" w:rsidRDefault="00646F9F" w:rsidP="001A4AEE">
            <w:pPr>
              <w:spacing w:before="120" w:after="120" w:line="276" w:lineRule="auto"/>
              <w:jc w:val="center"/>
              <w:rPr>
                <w:rFonts w:ascii="Times New Roman" w:eastAsia="Times New Roman" w:hAnsi="Times New Roman" w:cs="Times New Roman"/>
              </w:rPr>
            </w:pPr>
            <w:r w:rsidRPr="006B367B">
              <w:rPr>
                <w:rFonts w:ascii="Times New Roman" w:eastAsia="Times New Roman" w:hAnsi="Times New Roman" w:cs="Times New Roman"/>
              </w:rPr>
              <w:t>Hệ thống</w:t>
            </w:r>
          </w:p>
        </w:tc>
      </w:tr>
      <w:tr w:rsidR="007B6473" w:rsidRPr="006B367B" w14:paraId="4434965D" w14:textId="77777777" w:rsidTr="00433B9C">
        <w:trPr>
          <w:trHeight w:val="27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49B93EB3" w14:textId="45856E1A" w:rsidR="007B6473" w:rsidRPr="006B367B" w:rsidRDefault="009A11E5" w:rsidP="00C02E69">
            <w:pPr>
              <w:pStyle w:val="flow"/>
              <w:numPr>
                <w:ilvl w:val="0"/>
                <w:numId w:val="14"/>
              </w:numPr>
              <w:ind w:left="326"/>
              <w:rPr>
                <w:sz w:val="22"/>
                <w:szCs w:val="22"/>
              </w:rPr>
            </w:pPr>
            <w:r w:rsidRPr="006B367B">
              <w:rPr>
                <w:sz w:val="22"/>
                <w:szCs w:val="22"/>
              </w:rPr>
              <w:t>Nhập</w:t>
            </w:r>
            <w:r w:rsidR="7C7FBAAE" w:rsidRPr="006B367B">
              <w:rPr>
                <w:sz w:val="22"/>
                <w:szCs w:val="22"/>
              </w:rPr>
              <w:t xml:space="preserve"> thông tin quần áo </w:t>
            </w:r>
            <w:r w:rsidR="0098452B" w:rsidRPr="006B367B">
              <w:rPr>
                <w:sz w:val="22"/>
                <w:szCs w:val="22"/>
              </w:rPr>
              <w:t>mới</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62A738A2" w14:textId="77777777" w:rsidR="007B6473" w:rsidRPr="006B367B" w:rsidRDefault="00646F9F" w:rsidP="00885022">
            <w:pPr>
              <w:spacing w:before="120" w:after="120" w:line="276" w:lineRule="auto"/>
              <w:ind w:left="720"/>
              <w:jc w:val="both"/>
              <w:rPr>
                <w:rFonts w:ascii="Times New Roman" w:eastAsia="Times New Roman" w:hAnsi="Times New Roman" w:cs="Times New Roman"/>
              </w:rPr>
            </w:pPr>
            <w:r w:rsidRPr="006B367B">
              <w:rPr>
                <w:rFonts w:ascii="Times New Roman" w:eastAsia="Times New Roman" w:hAnsi="Times New Roman" w:cs="Times New Roman"/>
              </w:rPr>
              <w:t xml:space="preserve"> </w:t>
            </w:r>
          </w:p>
        </w:tc>
      </w:tr>
      <w:tr w:rsidR="7528B8FA" w:rsidRPr="006B367B" w14:paraId="1969FCB7" w14:textId="77777777" w:rsidTr="00433B9C">
        <w:trPr>
          <w:trHeight w:val="121"/>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1C58FDBC" w14:textId="003F3C0B" w:rsidR="7528B8FA" w:rsidRPr="006B367B" w:rsidRDefault="7528B8FA" w:rsidP="00885022">
            <w:pPr>
              <w:spacing w:line="276" w:lineRule="auto"/>
              <w:jc w:val="both"/>
              <w:rPr>
                <w:rFonts w:ascii="Times New Roman" w:eastAsia="Times New Roman" w:hAnsi="Times New Roman" w:cs="Times New Roman"/>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0B7598AF" w14:textId="5E369230" w:rsidR="65D5207E" w:rsidRPr="006B367B" w:rsidRDefault="675CBFDA" w:rsidP="00243177">
            <w:pPr>
              <w:pStyle w:val="flow"/>
              <w:ind w:left="469" w:hanging="360"/>
              <w:jc w:val="both"/>
              <w:rPr>
                <w:sz w:val="22"/>
                <w:szCs w:val="22"/>
              </w:rPr>
            </w:pPr>
            <w:r w:rsidRPr="006B367B">
              <w:rPr>
                <w:sz w:val="22"/>
                <w:szCs w:val="22"/>
              </w:rPr>
              <w:t>Kiểm tra thông tin vừa nhập</w:t>
            </w:r>
          </w:p>
        </w:tc>
      </w:tr>
      <w:tr w:rsidR="7F31A8AA" w:rsidRPr="006B367B" w14:paraId="4018C956" w14:textId="77777777" w:rsidTr="00433B9C">
        <w:trPr>
          <w:trHeight w:val="134"/>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31B814EE" w14:textId="3D8E0F65" w:rsidR="7F31A8AA" w:rsidRPr="006B367B" w:rsidRDefault="05ED09DB" w:rsidP="7F31A8AA">
            <w:pPr>
              <w:spacing w:line="276" w:lineRule="auto"/>
              <w:jc w:val="both"/>
              <w:rPr>
                <w:rFonts w:ascii="Times New Roman" w:eastAsia="Times New Roman" w:hAnsi="Times New Roman" w:cs="Times New Roman"/>
              </w:rPr>
            </w:pPr>
            <w:r w:rsidRPr="006B367B">
              <w:rPr>
                <w:rFonts w:ascii="Times New Roman" w:eastAsia="Times New Roman" w:hAnsi="Times New Roman" w:cs="Times New Roman"/>
              </w:rPr>
              <w:t>3</w:t>
            </w:r>
            <w:r w:rsidR="731B7EAA" w:rsidRPr="006B367B">
              <w:rPr>
                <w:rFonts w:ascii="Times New Roman" w:eastAsia="Times New Roman" w:hAnsi="Times New Roman" w:cs="Times New Roman"/>
              </w:rPr>
              <w:t xml:space="preserve">. </w:t>
            </w:r>
            <w:r w:rsidR="2EDBB52C" w:rsidRPr="006B367B">
              <w:rPr>
                <w:rFonts w:ascii="Times New Roman" w:eastAsia="Times New Roman" w:hAnsi="Times New Roman" w:cs="Times New Roman"/>
              </w:rPr>
              <w:t>Chọn Lưu</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0425614E" w14:textId="71DA3571" w:rsidR="7F31A8AA" w:rsidRPr="006B367B" w:rsidRDefault="7F31A8AA" w:rsidP="7F31A8AA">
            <w:pPr>
              <w:pStyle w:val="flow"/>
              <w:numPr>
                <w:ilvl w:val="0"/>
                <w:numId w:val="0"/>
              </w:numPr>
              <w:jc w:val="both"/>
              <w:rPr>
                <w:sz w:val="22"/>
                <w:szCs w:val="22"/>
              </w:rPr>
            </w:pPr>
          </w:p>
        </w:tc>
      </w:tr>
      <w:tr w:rsidR="7B881377" w:rsidRPr="006B367B" w14:paraId="39E7C0E7" w14:textId="77777777" w:rsidTr="0087622E">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1C787129" w14:textId="13B0A56D" w:rsidR="7B881377" w:rsidRPr="006B367B" w:rsidRDefault="7B881377" w:rsidP="7B881377">
            <w:pPr>
              <w:spacing w:line="276" w:lineRule="auto"/>
              <w:jc w:val="both"/>
              <w:rPr>
                <w:rFonts w:ascii="Times New Roman" w:eastAsia="Times New Roman" w:hAnsi="Times New Roman" w:cs="Times New Roman"/>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21D81478" w14:textId="40619A36" w:rsidR="2EDBB52C" w:rsidRPr="006B367B" w:rsidRDefault="2EDBB52C" w:rsidP="7B881377">
            <w:pPr>
              <w:pStyle w:val="flow"/>
              <w:numPr>
                <w:ilvl w:val="0"/>
                <w:numId w:val="0"/>
              </w:numPr>
              <w:jc w:val="both"/>
              <w:rPr>
                <w:sz w:val="22"/>
                <w:szCs w:val="22"/>
              </w:rPr>
            </w:pPr>
            <w:r w:rsidRPr="006B367B">
              <w:rPr>
                <w:sz w:val="22"/>
                <w:szCs w:val="22"/>
              </w:rPr>
              <w:t>4. Lưu thông tin vừa nhập vào CSDL và hiển thị trên danh sách</w:t>
            </w:r>
          </w:p>
        </w:tc>
      </w:tr>
      <w:tr w:rsidR="0C3E0074" w:rsidRPr="006B367B" w14:paraId="2EB649C2" w14:textId="77777777" w:rsidTr="0071320F">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1E9333CC" w14:textId="36DC910E" w:rsidR="0C3E0074" w:rsidRPr="006B367B" w:rsidRDefault="0C3E0074" w:rsidP="00885022">
            <w:pPr>
              <w:spacing w:line="276" w:lineRule="auto"/>
              <w:jc w:val="both"/>
              <w:rPr>
                <w:rFonts w:ascii="Times New Roman" w:eastAsia="Times New Roman" w:hAnsi="Times New Roman" w:cs="Times New Roman"/>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05BBE9DB" w14:textId="34710BC8" w:rsidR="130AF001" w:rsidRPr="006B367B" w:rsidRDefault="4DE12EEC" w:rsidP="4CFC9915">
            <w:pPr>
              <w:pStyle w:val="flow"/>
              <w:numPr>
                <w:ilvl w:val="0"/>
                <w:numId w:val="0"/>
              </w:numPr>
              <w:jc w:val="both"/>
              <w:rPr>
                <w:sz w:val="22"/>
                <w:szCs w:val="22"/>
              </w:rPr>
            </w:pPr>
            <w:r w:rsidRPr="006B367B">
              <w:rPr>
                <w:sz w:val="22"/>
                <w:szCs w:val="22"/>
              </w:rPr>
              <w:t xml:space="preserve">5. </w:t>
            </w:r>
            <w:r w:rsidR="130AF001" w:rsidRPr="006B367B">
              <w:rPr>
                <w:sz w:val="22"/>
                <w:szCs w:val="22"/>
              </w:rPr>
              <w:t>Thông báo thêm quần áo thành công</w:t>
            </w:r>
          </w:p>
        </w:tc>
      </w:tr>
      <w:tr w:rsidR="007B6473" w:rsidRPr="006B367B" w14:paraId="096CEF5B" w14:textId="77777777" w:rsidTr="0087622E">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30793CC3" w14:textId="694CE855" w:rsidR="007B6473" w:rsidRPr="006B367B" w:rsidRDefault="3D23ADBA" w:rsidP="1C729C7A">
            <w:pPr>
              <w:pStyle w:val="flow"/>
              <w:numPr>
                <w:ilvl w:val="0"/>
                <w:numId w:val="0"/>
              </w:numPr>
              <w:jc w:val="both"/>
              <w:rPr>
                <w:sz w:val="22"/>
                <w:szCs w:val="22"/>
              </w:rPr>
            </w:pPr>
            <w:r w:rsidRPr="006B367B">
              <w:rPr>
                <w:sz w:val="22"/>
                <w:szCs w:val="22"/>
              </w:rPr>
              <w:t xml:space="preserve">6. </w:t>
            </w:r>
            <w:r w:rsidR="00646F9F" w:rsidRPr="006B367B">
              <w:rPr>
                <w:sz w:val="22"/>
                <w:szCs w:val="22"/>
              </w:rPr>
              <w:t xml:space="preserve">Chọn </w:t>
            </w:r>
            <w:r w:rsidR="00C615FD" w:rsidRPr="006B367B">
              <w:rPr>
                <w:sz w:val="22"/>
                <w:szCs w:val="22"/>
              </w:rPr>
              <w:t>tiếp tục thêm</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361CC98D" w14:textId="77777777" w:rsidR="007B6473" w:rsidRPr="006B367B" w:rsidRDefault="00646F9F" w:rsidP="00885022">
            <w:pPr>
              <w:spacing w:before="120" w:after="120" w:line="276" w:lineRule="auto"/>
              <w:jc w:val="both"/>
              <w:rPr>
                <w:rFonts w:ascii="Times New Roman" w:eastAsia="Times New Roman" w:hAnsi="Times New Roman" w:cs="Times New Roman"/>
              </w:rPr>
            </w:pPr>
            <w:r w:rsidRPr="006B367B">
              <w:rPr>
                <w:rFonts w:ascii="Times New Roman" w:eastAsia="Times New Roman" w:hAnsi="Times New Roman" w:cs="Times New Roman"/>
              </w:rPr>
              <w:t xml:space="preserve"> </w:t>
            </w:r>
          </w:p>
        </w:tc>
      </w:tr>
      <w:tr w:rsidR="000B5CBB" w:rsidRPr="006B367B" w14:paraId="7C51EF82" w14:textId="77777777" w:rsidTr="0071320F">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4A6ABB55" w14:textId="77777777" w:rsidR="000B5CBB" w:rsidRPr="006B367B" w:rsidRDefault="000B5CBB" w:rsidP="1C729C7A">
            <w:pPr>
              <w:pStyle w:val="flow"/>
              <w:numPr>
                <w:ilvl w:val="0"/>
                <w:numId w:val="0"/>
              </w:numPr>
              <w:jc w:val="both"/>
              <w:rPr>
                <w:sz w:val="22"/>
                <w:szCs w:val="22"/>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7BA176A7" w14:textId="7E355443" w:rsidR="000B5CBB" w:rsidRPr="006B367B" w:rsidRDefault="000B5CBB" w:rsidP="00885022">
            <w:pPr>
              <w:spacing w:before="120" w:after="120" w:line="276" w:lineRule="auto"/>
              <w:jc w:val="both"/>
              <w:rPr>
                <w:rFonts w:ascii="Times New Roman" w:eastAsia="Times New Roman" w:hAnsi="Times New Roman" w:cs="Times New Roman"/>
              </w:rPr>
            </w:pPr>
            <w:r w:rsidRPr="006B367B">
              <w:rPr>
                <w:rFonts w:ascii="Times New Roman" w:eastAsia="Times New Roman" w:hAnsi="Times New Roman" w:cs="Times New Roman"/>
              </w:rPr>
              <w:t>7. Quay lại bước 1</w:t>
            </w:r>
          </w:p>
        </w:tc>
      </w:tr>
      <w:tr w:rsidR="009E3D75" w:rsidRPr="006B367B" w14:paraId="24A12462" w14:textId="77777777" w:rsidTr="0071320F">
        <w:trPr>
          <w:trHeight w:val="540"/>
        </w:trPr>
        <w:tc>
          <w:tcPr>
            <w:tcW w:w="10342"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vAlign w:val="center"/>
          </w:tcPr>
          <w:p w14:paraId="7021B8EE" w14:textId="70B461CB" w:rsidR="3029AB99" w:rsidRPr="006B367B" w:rsidRDefault="57FF9C9A" w:rsidP="00885022">
            <w:pPr>
              <w:spacing w:line="276" w:lineRule="auto"/>
              <w:jc w:val="both"/>
              <w:rPr>
                <w:rFonts w:ascii="Times New Roman" w:eastAsia="Times New Roman" w:hAnsi="Times New Roman" w:cs="Times New Roman"/>
              </w:rPr>
            </w:pPr>
            <w:r w:rsidRPr="006B367B">
              <w:rPr>
                <w:rFonts w:ascii="Times New Roman" w:eastAsia="Times New Roman" w:hAnsi="Times New Roman" w:cs="Times New Roman"/>
                <w:b/>
                <w:bCs/>
              </w:rPr>
              <w:t>Luồng sự kiện thay thế:</w:t>
            </w:r>
          </w:p>
        </w:tc>
      </w:tr>
      <w:tr w:rsidR="3029AB99" w:rsidRPr="006B367B" w14:paraId="07AB67DD" w14:textId="77777777" w:rsidTr="0071320F">
        <w:trPr>
          <w:trHeight w:val="54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398A25C7" w14:textId="6F30E1A2" w:rsidR="3029AB99" w:rsidRPr="006B367B" w:rsidRDefault="3029AB99" w:rsidP="3029AB99">
            <w:pPr>
              <w:spacing w:line="276" w:lineRule="auto"/>
              <w:rPr>
                <w:rFonts w:ascii="Times New Roman" w:eastAsia="Times New Roman" w:hAnsi="Times New Roman" w:cs="Times New Roman"/>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506972E4" w14:textId="269EA0AF" w:rsidR="3029AB99" w:rsidRPr="006B367B" w:rsidRDefault="006C437E" w:rsidP="3029AB99">
            <w:pPr>
              <w:spacing w:line="276" w:lineRule="auto"/>
              <w:rPr>
                <w:rFonts w:ascii="Times New Roman" w:eastAsia="Times New Roman" w:hAnsi="Times New Roman" w:cs="Times New Roman"/>
              </w:rPr>
            </w:pPr>
            <w:r w:rsidRPr="006B367B">
              <w:rPr>
                <w:rFonts w:ascii="Times New Roman" w:eastAsia="Times New Roman" w:hAnsi="Times New Roman" w:cs="Times New Roman"/>
              </w:rPr>
              <w:t>2</w:t>
            </w:r>
            <w:r w:rsidR="045018B7" w:rsidRPr="006B367B">
              <w:rPr>
                <w:rFonts w:ascii="Times New Roman" w:eastAsia="Times New Roman" w:hAnsi="Times New Roman" w:cs="Times New Roman"/>
              </w:rPr>
              <w:t>.</w:t>
            </w:r>
            <w:r w:rsidR="00610701" w:rsidRPr="006B367B">
              <w:rPr>
                <w:rFonts w:ascii="Times New Roman" w:eastAsia="Times New Roman" w:hAnsi="Times New Roman" w:cs="Times New Roman"/>
              </w:rPr>
              <w:t>1</w:t>
            </w:r>
            <w:r w:rsidR="045018B7" w:rsidRPr="006B367B">
              <w:rPr>
                <w:rFonts w:ascii="Times New Roman" w:eastAsia="Times New Roman" w:hAnsi="Times New Roman" w:cs="Times New Roman"/>
              </w:rPr>
              <w:t xml:space="preserve">. </w:t>
            </w:r>
            <w:r w:rsidR="442CC72A" w:rsidRPr="006B367B">
              <w:rPr>
                <w:rFonts w:ascii="Times New Roman" w:eastAsia="Times New Roman" w:hAnsi="Times New Roman" w:cs="Times New Roman"/>
              </w:rPr>
              <w:t xml:space="preserve">Thông báo </w:t>
            </w:r>
            <w:r w:rsidR="009B62F1" w:rsidRPr="006B367B">
              <w:rPr>
                <w:rFonts w:ascii="Times New Roman" w:eastAsia="Times New Roman" w:hAnsi="Times New Roman" w:cs="Times New Roman"/>
              </w:rPr>
              <w:t>thông tin nhập không hợp lệ</w:t>
            </w:r>
            <w:r w:rsidR="442CC72A" w:rsidRPr="006B367B">
              <w:rPr>
                <w:rFonts w:ascii="Times New Roman" w:eastAsia="Times New Roman" w:hAnsi="Times New Roman" w:cs="Times New Roman"/>
              </w:rPr>
              <w:t>, yêu cầu nhập lại</w:t>
            </w:r>
            <w:r w:rsidR="00753DA0" w:rsidRPr="006B367B">
              <w:rPr>
                <w:rFonts w:ascii="Times New Roman" w:eastAsia="Times New Roman" w:hAnsi="Times New Roman" w:cs="Times New Roman"/>
              </w:rPr>
              <w:t>.</w:t>
            </w:r>
          </w:p>
        </w:tc>
      </w:tr>
      <w:tr w:rsidR="01A9B6E9" w:rsidRPr="006B367B" w14:paraId="4E3A7ABC" w14:textId="77777777" w:rsidTr="0087622E">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5374A415" w14:textId="11CC9234" w:rsidR="442CC72A" w:rsidRPr="006B367B" w:rsidRDefault="006C437E" w:rsidP="01A9B6E9">
            <w:pPr>
              <w:spacing w:line="276" w:lineRule="auto"/>
              <w:rPr>
                <w:rFonts w:ascii="Times New Roman" w:eastAsia="Times New Roman" w:hAnsi="Times New Roman" w:cs="Times New Roman"/>
              </w:rPr>
            </w:pPr>
            <w:r w:rsidRPr="006B367B">
              <w:rPr>
                <w:rFonts w:ascii="Times New Roman" w:eastAsia="Times New Roman" w:hAnsi="Times New Roman" w:cs="Times New Roman"/>
              </w:rPr>
              <w:t>2</w:t>
            </w:r>
            <w:r w:rsidR="442CC72A" w:rsidRPr="006B367B">
              <w:rPr>
                <w:rFonts w:ascii="Times New Roman" w:eastAsia="Times New Roman" w:hAnsi="Times New Roman" w:cs="Times New Roman"/>
              </w:rPr>
              <w:t>.</w:t>
            </w:r>
            <w:r w:rsidR="00AF65EA" w:rsidRPr="006B367B">
              <w:rPr>
                <w:rFonts w:ascii="Times New Roman" w:eastAsia="Times New Roman" w:hAnsi="Times New Roman" w:cs="Times New Roman"/>
              </w:rPr>
              <w:t>2</w:t>
            </w:r>
            <w:r w:rsidR="442CC72A" w:rsidRPr="006B367B">
              <w:rPr>
                <w:rFonts w:ascii="Times New Roman" w:eastAsia="Times New Roman" w:hAnsi="Times New Roman" w:cs="Times New Roman"/>
              </w:rPr>
              <w:t xml:space="preserve">. Chọn </w:t>
            </w:r>
            <w:r w:rsidR="009B62F1" w:rsidRPr="006B367B">
              <w:rPr>
                <w:rFonts w:ascii="Times New Roman" w:eastAsia="Times New Roman" w:hAnsi="Times New Roman" w:cs="Times New Roman"/>
              </w:rPr>
              <w:t>x</w:t>
            </w:r>
            <w:r w:rsidR="00753DA0" w:rsidRPr="006B367B">
              <w:rPr>
                <w:rFonts w:ascii="Times New Roman" w:eastAsia="Times New Roman" w:hAnsi="Times New Roman" w:cs="Times New Roman"/>
              </w:rPr>
              <w:t>ác</w:t>
            </w:r>
            <w:r w:rsidR="009B62F1" w:rsidRPr="006B367B">
              <w:rPr>
                <w:rFonts w:ascii="Times New Roman" w:eastAsia="Times New Roman" w:hAnsi="Times New Roman" w:cs="Times New Roman"/>
              </w:rPr>
              <w:t xml:space="preserve"> nh</w:t>
            </w:r>
            <w:r w:rsidR="00787ECD" w:rsidRPr="006B367B">
              <w:rPr>
                <w:rFonts w:ascii="Times New Roman" w:eastAsia="Times New Roman" w:hAnsi="Times New Roman" w:cs="Times New Roman"/>
              </w:rPr>
              <w:t>ậ</w:t>
            </w:r>
            <w:r w:rsidR="009B62F1" w:rsidRPr="006B367B">
              <w:rPr>
                <w:rFonts w:ascii="Times New Roman" w:eastAsia="Times New Roman" w:hAnsi="Times New Roman" w:cs="Times New Roman"/>
              </w:rPr>
              <w:t>n nhập lại</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29766608" w14:textId="037B4715" w:rsidR="01A9B6E9" w:rsidRPr="006B367B" w:rsidRDefault="01A9B6E9" w:rsidP="01A9B6E9">
            <w:pPr>
              <w:spacing w:line="276" w:lineRule="auto"/>
              <w:rPr>
                <w:rFonts w:ascii="Times New Roman" w:eastAsia="Times New Roman" w:hAnsi="Times New Roman" w:cs="Times New Roman"/>
              </w:rPr>
            </w:pPr>
          </w:p>
        </w:tc>
      </w:tr>
      <w:tr w:rsidR="01A9B6E9" w:rsidRPr="006B367B" w14:paraId="73164C28" w14:textId="77777777" w:rsidTr="0087622E">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582AE69F" w14:textId="40DFEED8" w:rsidR="01A9B6E9" w:rsidRPr="006B367B" w:rsidRDefault="01A9B6E9" w:rsidP="01A9B6E9">
            <w:pPr>
              <w:spacing w:line="276" w:lineRule="auto"/>
              <w:rPr>
                <w:rFonts w:ascii="Times New Roman" w:eastAsia="Times New Roman" w:hAnsi="Times New Roman" w:cs="Times New Roman"/>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7213A6EF" w14:textId="4725390A" w:rsidR="79F13525" w:rsidRPr="006B367B" w:rsidRDefault="006C437E" w:rsidP="01A9B6E9">
            <w:pPr>
              <w:spacing w:line="276" w:lineRule="auto"/>
              <w:rPr>
                <w:rFonts w:ascii="Times New Roman" w:eastAsia="Times New Roman" w:hAnsi="Times New Roman" w:cs="Times New Roman"/>
              </w:rPr>
            </w:pPr>
            <w:r w:rsidRPr="006B367B">
              <w:rPr>
                <w:rFonts w:ascii="Times New Roman" w:eastAsia="Times New Roman" w:hAnsi="Times New Roman" w:cs="Times New Roman"/>
              </w:rPr>
              <w:t>2</w:t>
            </w:r>
            <w:r w:rsidR="00AF65EA" w:rsidRPr="006B367B">
              <w:rPr>
                <w:rFonts w:ascii="Times New Roman" w:eastAsia="Times New Roman" w:hAnsi="Times New Roman" w:cs="Times New Roman"/>
              </w:rPr>
              <w:t>.</w:t>
            </w:r>
            <w:r w:rsidR="00811E74" w:rsidRPr="006B367B">
              <w:rPr>
                <w:rFonts w:ascii="Times New Roman" w:eastAsia="Times New Roman" w:hAnsi="Times New Roman" w:cs="Times New Roman"/>
              </w:rPr>
              <w:t>3</w:t>
            </w:r>
            <w:r w:rsidR="79F13525" w:rsidRPr="006B367B">
              <w:rPr>
                <w:rFonts w:ascii="Times New Roman" w:eastAsia="Times New Roman" w:hAnsi="Times New Roman" w:cs="Times New Roman"/>
              </w:rPr>
              <w:t xml:space="preserve">. Quay lại bước </w:t>
            </w:r>
            <w:r w:rsidR="0034695F" w:rsidRPr="006B367B">
              <w:rPr>
                <w:rFonts w:ascii="Times New Roman" w:eastAsia="Times New Roman" w:hAnsi="Times New Roman" w:cs="Times New Roman"/>
              </w:rPr>
              <w:t>1</w:t>
            </w:r>
          </w:p>
        </w:tc>
      </w:tr>
      <w:tr w:rsidR="00403146" w:rsidRPr="006B367B" w14:paraId="0B48A269" w14:textId="77777777" w:rsidTr="0087622E">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0BB1F13D" w14:textId="0649EF3B" w:rsidR="00403146" w:rsidRPr="006B367B" w:rsidRDefault="00403146" w:rsidP="01A9B6E9">
            <w:pPr>
              <w:spacing w:line="276" w:lineRule="auto"/>
              <w:rPr>
                <w:rFonts w:ascii="Times New Roman" w:eastAsia="Times New Roman" w:hAnsi="Times New Roman" w:cs="Times New Roman"/>
              </w:rPr>
            </w:pPr>
            <w:r w:rsidRPr="006B367B">
              <w:rPr>
                <w:rFonts w:ascii="Times New Roman" w:eastAsia="Times New Roman" w:hAnsi="Times New Roman" w:cs="Times New Roman"/>
              </w:rPr>
              <w:t xml:space="preserve">6.1. Chọn </w:t>
            </w:r>
            <w:r w:rsidR="00510E53" w:rsidRPr="006B367B">
              <w:rPr>
                <w:rFonts w:ascii="Times New Roman" w:eastAsia="Times New Roman" w:hAnsi="Times New Roman" w:cs="Times New Roman"/>
              </w:rPr>
              <w:t>kết thúc</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44805BA5" w14:textId="77777777" w:rsidR="00403146" w:rsidRPr="006B367B" w:rsidRDefault="00403146" w:rsidP="00B7482D">
            <w:pPr>
              <w:keepNext/>
              <w:spacing w:line="276" w:lineRule="auto"/>
              <w:rPr>
                <w:rFonts w:ascii="Times New Roman" w:eastAsia="Times New Roman" w:hAnsi="Times New Roman" w:cs="Times New Roman"/>
              </w:rPr>
            </w:pPr>
          </w:p>
        </w:tc>
      </w:tr>
    </w:tbl>
    <w:p w14:paraId="6784003F" w14:textId="7AD032EF" w:rsidR="006B367B" w:rsidRPr="00B7482D" w:rsidRDefault="00495E00" w:rsidP="00B7482D">
      <w:pPr>
        <w:pStyle w:val="Caption"/>
        <w:jc w:val="center"/>
      </w:pPr>
      <w:r>
        <w:t xml:space="preserve">Bảng </w:t>
      </w:r>
      <w:fldSimple w:instr=" SEQ Bảng \* ARABIC ">
        <w:r w:rsidR="00B061CF">
          <w:rPr>
            <w:noProof/>
          </w:rPr>
          <w:t>6</w:t>
        </w:r>
      </w:fldSimple>
      <w:r w:rsidR="00B7482D">
        <w:t>.</w:t>
      </w:r>
      <w:r w:rsidR="00483524">
        <w:t xml:space="preserve"> Đặc tả Usecase Thêm Quần Áo</w:t>
      </w:r>
      <w:bookmarkStart w:id="67" w:name="_Toc146233532"/>
      <w:r w:rsidR="006B367B">
        <w:br w:type="page"/>
      </w:r>
    </w:p>
    <w:p w14:paraId="020F2BD3" w14:textId="77777777" w:rsidR="007B6473" w:rsidRDefault="00646F9F" w:rsidP="0087622E">
      <w:pPr>
        <w:pStyle w:val="Top3"/>
      </w:pPr>
      <w:bookmarkStart w:id="68" w:name="_Toc146317985"/>
      <w:bookmarkStart w:id="69" w:name="_Toc152431131"/>
      <w:bookmarkStart w:id="70" w:name="_Toc152432027"/>
      <w:r>
        <w:lastRenderedPageBreak/>
        <w:t>Biểu đồ</w:t>
      </w:r>
      <w:bookmarkEnd w:id="67"/>
      <w:bookmarkEnd w:id="68"/>
      <w:bookmarkEnd w:id="69"/>
      <w:bookmarkEnd w:id="70"/>
    </w:p>
    <w:p w14:paraId="1B10DEB3" w14:textId="04328E47" w:rsidR="007B6473" w:rsidRDefault="00646F9F">
      <w:pPr>
        <w:spacing w:after="120" w:line="240" w:lineRule="auto"/>
        <w:rPr>
          <w:rFonts w:ascii="Times New Roman" w:eastAsia="Times New Roman" w:hAnsi="Times New Roman" w:cs="Times New Roman"/>
          <w:b/>
          <w:i/>
          <w:sz w:val="26"/>
          <w:szCs w:val="26"/>
        </w:rPr>
      </w:pPr>
      <w:r w:rsidRPr="004C0A07">
        <w:rPr>
          <w:rFonts w:ascii="Times New Roman" w:eastAsia="Times New Roman" w:hAnsi="Times New Roman" w:cs="Times New Roman"/>
          <w:b/>
          <w:i/>
          <w:sz w:val="26"/>
          <w:szCs w:val="26"/>
        </w:rPr>
        <w:t xml:space="preserve">Activity </w:t>
      </w:r>
    </w:p>
    <w:p w14:paraId="1A6E5DA1" w14:textId="77777777" w:rsidR="001F6315" w:rsidRDefault="001F6315" w:rsidP="00723337">
      <w:r>
        <w:rPr>
          <w:noProof/>
        </w:rPr>
        <w:drawing>
          <wp:inline distT="0" distB="0" distL="0" distR="0" wp14:anchorId="559E2DDB" wp14:editId="76621EB6">
            <wp:extent cx="6511925" cy="6137910"/>
            <wp:effectExtent l="0" t="0" r="3175" b="0"/>
            <wp:docPr id="2030743362" name="Picture 203074336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43362" name="Picture 3" descr="A diagram of a company&#10;&#10;Description automatically generated"/>
                    <pic:cNvPicPr/>
                  </pic:nvPicPr>
                  <pic:blipFill>
                    <a:blip r:embed="rId16" cstate="email">
                      <a:extLst>
                        <a:ext uri="{28A0092B-C50C-407E-A947-70E740481C1C}">
                          <a14:useLocalDpi xmlns:a14="http://schemas.microsoft.com/office/drawing/2010/main"/>
                        </a:ext>
                      </a:extLst>
                    </a:blip>
                    <a:stretch>
                      <a:fillRect/>
                    </a:stretch>
                  </pic:blipFill>
                  <pic:spPr>
                    <a:xfrm>
                      <a:off x="0" y="0"/>
                      <a:ext cx="6511925" cy="6137910"/>
                    </a:xfrm>
                    <a:prstGeom prst="rect">
                      <a:avLst/>
                    </a:prstGeom>
                  </pic:spPr>
                </pic:pic>
              </a:graphicData>
            </a:graphic>
          </wp:inline>
        </w:drawing>
      </w:r>
    </w:p>
    <w:p w14:paraId="386290DB" w14:textId="39194BDB" w:rsidR="00106AFB" w:rsidRDefault="00106AFB" w:rsidP="00F1518D">
      <w:pPr>
        <w:pStyle w:val="Caption"/>
        <w:jc w:val="center"/>
        <w:rPr>
          <w:rFonts w:ascii="Times New Roman" w:eastAsia="Times New Roman" w:hAnsi="Times New Roman" w:cs="Times New Roman"/>
          <w:b/>
          <w:i w:val="0"/>
          <w:sz w:val="26"/>
          <w:szCs w:val="26"/>
        </w:rPr>
      </w:pPr>
      <w:r>
        <w:t xml:space="preserve">Hình </w:t>
      </w:r>
      <w:fldSimple w:instr=" SEQ Hình \* ARABIC ">
        <w:r w:rsidR="00B061CF">
          <w:rPr>
            <w:noProof/>
          </w:rPr>
          <w:t>4</w:t>
        </w:r>
      </w:fldSimple>
      <w:r w:rsidR="00F1518D">
        <w:t>.</w:t>
      </w:r>
      <w:r>
        <w:t xml:space="preserve"> Activity Thêm Quần Áo</w:t>
      </w:r>
    </w:p>
    <w:p w14:paraId="7D57426D" w14:textId="77777777" w:rsidR="006B367B" w:rsidRDefault="006B367B">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br w:type="page"/>
      </w:r>
    </w:p>
    <w:p w14:paraId="713C3079" w14:textId="7EC721A4" w:rsidR="007B6473" w:rsidRPr="004C0A07" w:rsidRDefault="00646F9F">
      <w:pPr>
        <w:spacing w:after="120" w:line="240" w:lineRule="auto"/>
        <w:rPr>
          <w:rFonts w:ascii="Times New Roman" w:eastAsia="Times New Roman" w:hAnsi="Times New Roman" w:cs="Times New Roman"/>
          <w:b/>
          <w:i/>
          <w:sz w:val="26"/>
          <w:szCs w:val="26"/>
        </w:rPr>
      </w:pPr>
      <w:r w:rsidRPr="004C0A07">
        <w:rPr>
          <w:rFonts w:ascii="Times New Roman" w:eastAsia="Times New Roman" w:hAnsi="Times New Roman" w:cs="Times New Roman"/>
          <w:b/>
          <w:i/>
          <w:sz w:val="26"/>
          <w:szCs w:val="26"/>
        </w:rPr>
        <w:lastRenderedPageBreak/>
        <w:t>Sequence</w:t>
      </w:r>
    </w:p>
    <w:p w14:paraId="263290AB" w14:textId="77777777" w:rsidR="007B6473" w:rsidRDefault="006B367B" w:rsidP="00723337">
      <w:r>
        <w:rPr>
          <w:noProof/>
        </w:rPr>
        <w:drawing>
          <wp:inline distT="0" distB="0" distL="0" distR="0" wp14:anchorId="62641EED" wp14:editId="2384BC57">
            <wp:extent cx="6511925" cy="3953510"/>
            <wp:effectExtent l="0" t="0" r="3175" b="8890"/>
            <wp:docPr id="378222116" name="Picture 37822211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22116" name="Picture 2" descr="A diagram of a projec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11925" cy="3953510"/>
                    </a:xfrm>
                    <a:prstGeom prst="rect">
                      <a:avLst/>
                    </a:prstGeom>
                    <a:noFill/>
                    <a:ln>
                      <a:noFill/>
                    </a:ln>
                  </pic:spPr>
                </pic:pic>
              </a:graphicData>
            </a:graphic>
          </wp:inline>
        </w:drawing>
      </w:r>
    </w:p>
    <w:p w14:paraId="4E13C8EE" w14:textId="764DDBDE" w:rsidR="006B367B" w:rsidRPr="006B367B" w:rsidRDefault="00D03B12" w:rsidP="00612225">
      <w:pPr>
        <w:pStyle w:val="Caption"/>
        <w:jc w:val="center"/>
      </w:pPr>
      <w:r>
        <w:t xml:space="preserve">Hình </w:t>
      </w:r>
      <w:fldSimple w:instr=" SEQ Hình \* ARABIC ">
        <w:r w:rsidR="00B061CF">
          <w:rPr>
            <w:noProof/>
          </w:rPr>
          <w:t>5</w:t>
        </w:r>
      </w:fldSimple>
      <w:r w:rsidR="00612225">
        <w:t>.</w:t>
      </w:r>
      <w:r>
        <w:t xml:space="preserve"> Sequence Thêm Quần Áo</w:t>
      </w:r>
    </w:p>
    <w:p w14:paraId="3C341FD0" w14:textId="5E8D822C" w:rsidR="007B6473" w:rsidRPr="008D59F6" w:rsidRDefault="00646F9F" w:rsidP="0087622E">
      <w:pPr>
        <w:pStyle w:val="Top2"/>
      </w:pPr>
      <w:bookmarkStart w:id="71" w:name="_Toc146233533"/>
      <w:bookmarkStart w:id="72" w:name="_Toc146317986"/>
      <w:bookmarkStart w:id="73" w:name="_Toc152431132"/>
      <w:bookmarkStart w:id="74" w:name="_Toc152432028"/>
      <w:r w:rsidRPr="008D59F6">
        <w:t>UC003_</w:t>
      </w:r>
      <w:r w:rsidR="00FA3FA5" w:rsidRPr="008D59F6">
        <w:t>Cập nhật</w:t>
      </w:r>
      <w:r w:rsidRPr="008D59F6">
        <w:t xml:space="preserve"> quần áo</w:t>
      </w:r>
      <w:bookmarkEnd w:id="71"/>
      <w:bookmarkEnd w:id="72"/>
      <w:bookmarkEnd w:id="73"/>
      <w:bookmarkEnd w:id="74"/>
    </w:p>
    <w:p w14:paraId="36B5390B" w14:textId="7B8CA01B" w:rsidR="007B6473" w:rsidRDefault="00646F9F" w:rsidP="0087622E">
      <w:pPr>
        <w:pStyle w:val="Top3"/>
      </w:pPr>
      <w:bookmarkStart w:id="75" w:name="_Toc146233534"/>
      <w:bookmarkStart w:id="76" w:name="_Toc146317987"/>
      <w:bookmarkStart w:id="77" w:name="_Toc152431133"/>
      <w:bookmarkStart w:id="78" w:name="_Toc152432029"/>
      <w:r>
        <w:t>Mô tả use case UC003</w:t>
      </w:r>
      <w:bookmarkEnd w:id="75"/>
      <w:bookmarkEnd w:id="76"/>
      <w:bookmarkEnd w:id="77"/>
      <w:bookmarkEnd w:id="78"/>
    </w:p>
    <w:tbl>
      <w:tblPr>
        <w:tblW w:w="1034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695"/>
        <w:gridCol w:w="2552"/>
        <w:gridCol w:w="6095"/>
      </w:tblGrid>
      <w:tr w:rsidR="007B6473" w14:paraId="5A14A528" w14:textId="77777777" w:rsidTr="0071320F">
        <w:trPr>
          <w:trHeight w:val="540"/>
        </w:trPr>
        <w:tc>
          <w:tcPr>
            <w:tcW w:w="10342"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615A239A" w14:textId="07CEACB2" w:rsidR="007B6473" w:rsidRDefault="00646F9F" w:rsidP="005B548E">
            <w:pPr>
              <w:spacing w:before="120" w:after="120" w:line="276" w:lineRule="auto"/>
              <w:ind w:right="-9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UC003_</w:t>
            </w:r>
            <w:r w:rsidR="00FA3FA5">
              <w:rPr>
                <w:rFonts w:ascii="Times New Roman" w:eastAsia="Times New Roman" w:hAnsi="Times New Roman" w:cs="Times New Roman"/>
                <w:sz w:val="26"/>
                <w:szCs w:val="26"/>
              </w:rPr>
              <w:t>Cập Nhật</w:t>
            </w:r>
            <w:r>
              <w:rPr>
                <w:rFonts w:ascii="Times New Roman" w:eastAsia="Times New Roman" w:hAnsi="Times New Roman" w:cs="Times New Roman"/>
                <w:sz w:val="26"/>
                <w:szCs w:val="26"/>
              </w:rPr>
              <w:t xml:space="preserve"> Quần Áo</w:t>
            </w:r>
          </w:p>
        </w:tc>
      </w:tr>
      <w:tr w:rsidR="007B6473" w14:paraId="077A0C8B" w14:textId="77777777" w:rsidTr="0071320F">
        <w:trPr>
          <w:trHeight w:val="54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510E40B" w14:textId="77777777" w:rsidR="007B6473" w:rsidRDefault="00646F9F" w:rsidP="005B548E">
            <w:pPr>
              <w:spacing w:before="120" w:after="120" w:line="276"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8647"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4096525" w14:textId="51D5E627" w:rsidR="007B6473" w:rsidRDefault="71D81700" w:rsidP="005B548E">
            <w:pPr>
              <w:spacing w:before="120" w:after="120" w:line="276" w:lineRule="auto"/>
              <w:ind w:right="-120"/>
              <w:jc w:val="both"/>
              <w:rPr>
                <w:rFonts w:ascii="Times New Roman" w:eastAsia="Times New Roman" w:hAnsi="Times New Roman" w:cs="Times New Roman"/>
                <w:sz w:val="26"/>
                <w:szCs w:val="26"/>
              </w:rPr>
            </w:pPr>
            <w:r w:rsidRPr="184481D1">
              <w:rPr>
                <w:rFonts w:ascii="Times New Roman" w:eastAsia="Times New Roman" w:hAnsi="Times New Roman" w:cs="Times New Roman"/>
                <w:sz w:val="26"/>
                <w:szCs w:val="26"/>
              </w:rPr>
              <w:t>Cập nhật thông tin</w:t>
            </w:r>
            <w:r w:rsidR="00646F9F" w:rsidRPr="184481D1">
              <w:rPr>
                <w:rFonts w:ascii="Times New Roman" w:eastAsia="Times New Roman" w:hAnsi="Times New Roman" w:cs="Times New Roman"/>
                <w:sz w:val="26"/>
                <w:szCs w:val="26"/>
              </w:rPr>
              <w:t xml:space="preserve"> quần áo</w:t>
            </w:r>
          </w:p>
        </w:tc>
      </w:tr>
      <w:tr w:rsidR="007B6473" w14:paraId="6D8F30B8" w14:textId="77777777" w:rsidTr="0071320F">
        <w:trPr>
          <w:trHeight w:val="81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03FEAA3" w14:textId="77777777" w:rsidR="007B6473" w:rsidRDefault="00646F9F" w:rsidP="005B548E">
            <w:pPr>
              <w:spacing w:before="120" w:after="120" w:line="276"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sơ lược:</w:t>
            </w:r>
          </w:p>
        </w:tc>
        <w:tc>
          <w:tcPr>
            <w:tcW w:w="8647"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F196D9E" w14:textId="0A0735D5" w:rsidR="007B6473" w:rsidRDefault="00646F9F" w:rsidP="005B548E">
            <w:pPr>
              <w:spacing w:before="120" w:after="120" w:line="276" w:lineRule="auto"/>
              <w:ind w:right="-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Giúp cho </w:t>
            </w:r>
            <w:r w:rsidR="34D492D1" w:rsidRPr="184481D1">
              <w:rPr>
                <w:rFonts w:ascii="Times New Roman" w:eastAsia="Times New Roman" w:hAnsi="Times New Roman" w:cs="Times New Roman"/>
                <w:sz w:val="26"/>
                <w:szCs w:val="26"/>
              </w:rPr>
              <w:t>NVQL</w:t>
            </w:r>
            <w:r w:rsidRPr="184481D1">
              <w:rPr>
                <w:rFonts w:ascii="Times New Roman" w:eastAsia="Times New Roman" w:hAnsi="Times New Roman" w:cs="Times New Roman"/>
                <w:sz w:val="26"/>
                <w:szCs w:val="26"/>
              </w:rPr>
              <w:t xml:space="preserve"> </w:t>
            </w:r>
            <w:r w:rsidR="47122CEA" w:rsidRPr="184481D1">
              <w:rPr>
                <w:rFonts w:ascii="Times New Roman" w:eastAsia="Times New Roman" w:hAnsi="Times New Roman" w:cs="Times New Roman"/>
                <w:sz w:val="26"/>
                <w:szCs w:val="26"/>
              </w:rPr>
              <w:t>cập nhật thông tin</w:t>
            </w:r>
            <w:r>
              <w:rPr>
                <w:rFonts w:ascii="Times New Roman" w:eastAsia="Times New Roman" w:hAnsi="Times New Roman" w:cs="Times New Roman"/>
                <w:sz w:val="26"/>
                <w:szCs w:val="26"/>
              </w:rPr>
              <w:t xml:space="preserve"> quần áo </w:t>
            </w:r>
            <w:r w:rsidR="47122CEA" w:rsidRPr="184481D1">
              <w:rPr>
                <w:rFonts w:ascii="Times New Roman" w:eastAsia="Times New Roman" w:hAnsi="Times New Roman" w:cs="Times New Roman"/>
                <w:sz w:val="26"/>
                <w:szCs w:val="26"/>
              </w:rPr>
              <w:t>trong</w:t>
            </w:r>
            <w:r>
              <w:rPr>
                <w:rFonts w:ascii="Times New Roman" w:eastAsia="Times New Roman" w:hAnsi="Times New Roman" w:cs="Times New Roman"/>
                <w:sz w:val="26"/>
                <w:szCs w:val="26"/>
              </w:rPr>
              <w:t xml:space="preserve"> CSDL và hiển thị </w:t>
            </w:r>
            <w:r w:rsidR="33EAE73D" w:rsidRPr="184481D1">
              <w:rPr>
                <w:rFonts w:ascii="Times New Roman" w:eastAsia="Times New Roman" w:hAnsi="Times New Roman" w:cs="Times New Roman"/>
                <w:sz w:val="26"/>
                <w:szCs w:val="26"/>
              </w:rPr>
              <w:t>lại</w:t>
            </w:r>
            <w:r w:rsidR="00494D09">
              <w:rPr>
                <w:rFonts w:ascii="Times New Roman" w:eastAsia="Times New Roman" w:hAnsi="Times New Roman" w:cs="Times New Roman"/>
                <w:sz w:val="26"/>
                <w:szCs w:val="26"/>
              </w:rPr>
              <w:t xml:space="preserve"> thông tin quần áo chính xác</w:t>
            </w:r>
            <w:r w:rsidRPr="184481D1">
              <w:rPr>
                <w:rFonts w:ascii="Times New Roman" w:eastAsia="Times New Roman" w:hAnsi="Times New Roman" w:cs="Times New Roman"/>
                <w:sz w:val="26"/>
                <w:szCs w:val="26"/>
              </w:rPr>
              <w:t xml:space="preserve"> </w:t>
            </w:r>
            <w:r w:rsidR="00494D09">
              <w:rPr>
                <w:rFonts w:ascii="Times New Roman" w:eastAsia="Times New Roman" w:hAnsi="Times New Roman" w:cs="Times New Roman"/>
                <w:sz w:val="26"/>
                <w:szCs w:val="26"/>
              </w:rPr>
              <w:t>lên</w:t>
            </w:r>
            <w:r>
              <w:rPr>
                <w:rFonts w:ascii="Times New Roman" w:eastAsia="Times New Roman" w:hAnsi="Times New Roman" w:cs="Times New Roman"/>
                <w:sz w:val="26"/>
                <w:szCs w:val="26"/>
              </w:rPr>
              <w:t xml:space="preserve"> danh sách</w:t>
            </w:r>
            <w:r w:rsidR="00494D09">
              <w:rPr>
                <w:rFonts w:ascii="Times New Roman" w:eastAsia="Times New Roman" w:hAnsi="Times New Roman" w:cs="Times New Roman"/>
                <w:sz w:val="26"/>
                <w:szCs w:val="26"/>
              </w:rPr>
              <w:t xml:space="preserve"> quần áo</w:t>
            </w:r>
          </w:p>
        </w:tc>
      </w:tr>
      <w:tr w:rsidR="007B6473" w14:paraId="0F0A3125" w14:textId="77777777" w:rsidTr="0071320F">
        <w:trPr>
          <w:trHeight w:val="540"/>
        </w:trPr>
        <w:tc>
          <w:tcPr>
            <w:tcW w:w="1695" w:type="dxa"/>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294CF962" w14:textId="77777777" w:rsidR="007B6473" w:rsidRDefault="00646F9F" w:rsidP="005B548E">
            <w:pPr>
              <w:spacing w:before="120" w:after="120" w:line="276"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8647" w:type="dxa"/>
            <w:gridSpan w:val="2"/>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0907E5DE" w14:textId="68AB4EB3" w:rsidR="007B6473" w:rsidRDefault="06F45F30" w:rsidP="005B548E">
            <w:pPr>
              <w:spacing w:before="120" w:after="120" w:line="276" w:lineRule="auto"/>
              <w:jc w:val="both"/>
              <w:rPr>
                <w:rFonts w:ascii="Times New Roman" w:eastAsia="Times New Roman" w:hAnsi="Times New Roman" w:cs="Times New Roman"/>
                <w:sz w:val="26"/>
                <w:szCs w:val="26"/>
              </w:rPr>
            </w:pPr>
            <w:r w:rsidRPr="184481D1">
              <w:rPr>
                <w:rFonts w:ascii="Times New Roman" w:eastAsia="Times New Roman" w:hAnsi="Times New Roman" w:cs="Times New Roman"/>
                <w:sz w:val="26"/>
                <w:szCs w:val="26"/>
              </w:rPr>
              <w:t>NVQL</w:t>
            </w:r>
          </w:p>
        </w:tc>
      </w:tr>
      <w:tr w:rsidR="007B6473" w14:paraId="57C68EEC" w14:textId="77777777" w:rsidTr="0071320F">
        <w:trPr>
          <w:trHeight w:val="540"/>
        </w:trPr>
        <w:tc>
          <w:tcPr>
            <w:tcW w:w="16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50C1476" w14:textId="77777777" w:rsidR="007B6473" w:rsidRDefault="00646F9F" w:rsidP="005B548E">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86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B79B94E" w14:textId="77777777" w:rsidR="007B6473" w:rsidRDefault="00646F9F" w:rsidP="005B548E">
            <w:pPr>
              <w:spacing w:before="120" w:after="120" w:line="276" w:lineRule="auto"/>
              <w:ind w:right="20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7B6473" w14:paraId="34875CF9" w14:textId="77777777" w:rsidTr="0071320F">
        <w:trPr>
          <w:trHeight w:val="628"/>
        </w:trPr>
        <w:tc>
          <w:tcPr>
            <w:tcW w:w="16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765C64D" w14:textId="77777777" w:rsidR="007B6473" w:rsidRDefault="00646F9F" w:rsidP="005B548E">
            <w:pPr>
              <w:spacing w:before="120" w:after="120" w:line="276"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6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6757E9F" w14:textId="00D32CA1" w:rsidR="007B6473" w:rsidRDefault="4F3604D0" w:rsidP="005B548E">
            <w:pPr>
              <w:spacing w:before="120" w:after="120" w:line="276" w:lineRule="auto"/>
              <w:ind w:right="-15"/>
              <w:jc w:val="both"/>
              <w:rPr>
                <w:rFonts w:ascii="Times New Roman" w:eastAsia="Times New Roman" w:hAnsi="Times New Roman" w:cs="Times New Roman"/>
                <w:sz w:val="26"/>
                <w:szCs w:val="26"/>
              </w:rPr>
            </w:pPr>
            <w:r w:rsidRPr="184481D1">
              <w:rPr>
                <w:rFonts w:ascii="Times New Roman" w:eastAsia="Times New Roman" w:hAnsi="Times New Roman" w:cs="Times New Roman"/>
                <w:sz w:val="26"/>
                <w:szCs w:val="26"/>
              </w:rPr>
              <w:t>NVQL</w:t>
            </w:r>
            <w:r w:rsidR="00646F9F">
              <w:rPr>
                <w:rFonts w:ascii="Times New Roman" w:eastAsia="Times New Roman" w:hAnsi="Times New Roman" w:cs="Times New Roman"/>
                <w:sz w:val="26"/>
                <w:szCs w:val="26"/>
              </w:rPr>
              <w:t xml:space="preserve"> phải có tài khoản và đăng nhập thành công vào hệ thống</w:t>
            </w:r>
            <w:r w:rsidR="00FE4C93">
              <w:rPr>
                <w:rFonts w:ascii="Times New Roman" w:eastAsia="Times New Roman" w:hAnsi="Times New Roman" w:cs="Times New Roman"/>
                <w:sz w:val="26"/>
                <w:szCs w:val="26"/>
              </w:rPr>
              <w:t>, quần áo cần cập nhật phải tồn tại trong CSDL</w:t>
            </w:r>
            <w:r w:rsidR="00816C7E">
              <w:rPr>
                <w:rFonts w:ascii="Times New Roman" w:eastAsia="Times New Roman" w:hAnsi="Times New Roman" w:cs="Times New Roman"/>
                <w:sz w:val="26"/>
                <w:szCs w:val="26"/>
              </w:rPr>
              <w:t>, chọn được quần áo cần cập nhật</w:t>
            </w:r>
            <w:r w:rsidR="00AD251C">
              <w:rPr>
                <w:rFonts w:ascii="Times New Roman" w:eastAsia="Times New Roman" w:hAnsi="Times New Roman" w:cs="Times New Roman"/>
                <w:sz w:val="26"/>
                <w:szCs w:val="26"/>
              </w:rPr>
              <w:t xml:space="preserve"> thông tin.</w:t>
            </w:r>
          </w:p>
        </w:tc>
      </w:tr>
      <w:tr w:rsidR="007B6473" w14:paraId="4B0A305F" w14:textId="77777777" w:rsidTr="0071320F">
        <w:trPr>
          <w:trHeight w:val="117"/>
        </w:trPr>
        <w:tc>
          <w:tcPr>
            <w:tcW w:w="1695" w:type="dxa"/>
            <w:tcBorders>
              <w:top w:val="single" w:sz="4" w:space="0" w:color="auto"/>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80693AC" w14:textId="77777777" w:rsidR="007B6473" w:rsidRDefault="00646F9F" w:rsidP="005B548E">
            <w:pPr>
              <w:spacing w:before="120" w:after="120" w:line="276" w:lineRule="auto"/>
              <w:ind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647" w:type="dxa"/>
            <w:gridSpan w:val="2"/>
            <w:tcBorders>
              <w:top w:val="single" w:sz="4" w:space="0" w:color="auto"/>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F5C17CF" w14:textId="06C7CE75" w:rsidR="007B6473" w:rsidRDefault="5BF98C49" w:rsidP="003511DF">
            <w:pPr>
              <w:spacing w:before="120" w:after="120" w:line="276" w:lineRule="auto"/>
              <w:ind w:right="-21"/>
              <w:jc w:val="both"/>
              <w:rPr>
                <w:rFonts w:ascii="Times New Roman" w:eastAsia="Times New Roman" w:hAnsi="Times New Roman" w:cs="Times New Roman"/>
                <w:sz w:val="26"/>
                <w:szCs w:val="26"/>
              </w:rPr>
            </w:pPr>
            <w:r w:rsidRPr="35161A82">
              <w:rPr>
                <w:rFonts w:ascii="Times New Roman" w:eastAsia="Times New Roman" w:hAnsi="Times New Roman" w:cs="Times New Roman"/>
                <w:sz w:val="26"/>
                <w:szCs w:val="26"/>
              </w:rPr>
              <w:t xml:space="preserve">Thông tin quần áo được </w:t>
            </w:r>
            <w:r w:rsidR="3F6A6EFD" w:rsidRPr="190883C0">
              <w:rPr>
                <w:rFonts w:ascii="Times New Roman" w:eastAsia="Times New Roman" w:hAnsi="Times New Roman" w:cs="Times New Roman"/>
                <w:sz w:val="26"/>
                <w:szCs w:val="26"/>
              </w:rPr>
              <w:t>cập nhật</w:t>
            </w:r>
            <w:r w:rsidRPr="35161A82">
              <w:rPr>
                <w:rFonts w:ascii="Times New Roman" w:eastAsia="Times New Roman" w:hAnsi="Times New Roman" w:cs="Times New Roman"/>
                <w:sz w:val="26"/>
                <w:szCs w:val="26"/>
              </w:rPr>
              <w:t xml:space="preserve"> thành công </w:t>
            </w:r>
            <w:r w:rsidR="5503B8F0" w:rsidRPr="190883C0">
              <w:rPr>
                <w:rFonts w:ascii="Times New Roman" w:eastAsia="Times New Roman" w:hAnsi="Times New Roman" w:cs="Times New Roman"/>
                <w:sz w:val="26"/>
                <w:szCs w:val="26"/>
              </w:rPr>
              <w:t>trong</w:t>
            </w:r>
            <w:r w:rsidRPr="35161A82">
              <w:rPr>
                <w:rFonts w:ascii="Times New Roman" w:eastAsia="Times New Roman" w:hAnsi="Times New Roman" w:cs="Times New Roman"/>
                <w:sz w:val="26"/>
                <w:szCs w:val="26"/>
              </w:rPr>
              <w:t xml:space="preserve"> CSDL</w:t>
            </w:r>
          </w:p>
        </w:tc>
      </w:tr>
      <w:tr w:rsidR="007B6473" w14:paraId="3BB024D5" w14:textId="77777777" w:rsidTr="0071320F">
        <w:trPr>
          <w:trHeight w:val="540"/>
        </w:trPr>
        <w:tc>
          <w:tcPr>
            <w:tcW w:w="10342"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60EE93FC" w14:textId="77777777" w:rsidR="007B6473" w:rsidRDefault="00646F9F" w:rsidP="005B548E">
            <w:pPr>
              <w:spacing w:before="120" w:after="12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7B6473" w14:paraId="59B7517B" w14:textId="77777777" w:rsidTr="0071320F">
        <w:trPr>
          <w:trHeight w:val="540"/>
        </w:trPr>
        <w:tc>
          <w:tcPr>
            <w:tcW w:w="4247"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6F81C3A3" w14:textId="7C705DE8" w:rsidR="007B6473" w:rsidRDefault="7AFF0609" w:rsidP="003511DF">
            <w:pPr>
              <w:spacing w:before="120" w:after="120" w:line="276" w:lineRule="auto"/>
              <w:jc w:val="center"/>
              <w:rPr>
                <w:rFonts w:ascii="Times New Roman" w:eastAsia="Times New Roman" w:hAnsi="Times New Roman" w:cs="Times New Roman"/>
                <w:sz w:val="26"/>
                <w:szCs w:val="26"/>
              </w:rPr>
            </w:pPr>
            <w:r w:rsidRPr="190883C0">
              <w:rPr>
                <w:rFonts w:ascii="Times New Roman" w:eastAsia="Times New Roman" w:hAnsi="Times New Roman" w:cs="Times New Roman"/>
                <w:sz w:val="26"/>
                <w:szCs w:val="26"/>
              </w:rPr>
              <w:lastRenderedPageBreak/>
              <w:t>NVQL</w:t>
            </w:r>
          </w:p>
        </w:tc>
        <w:tc>
          <w:tcPr>
            <w:tcW w:w="6095"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603B3043" w14:textId="7DCF9978" w:rsidR="007B6473" w:rsidRDefault="00646F9F" w:rsidP="003511DF">
            <w:pPr>
              <w:spacing w:before="120" w:after="12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B6473" w14:paraId="63B48932" w14:textId="77777777" w:rsidTr="0071320F">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8BDBF09" w14:textId="66AF7279" w:rsidR="007B6473" w:rsidRDefault="5896D3B3" w:rsidP="005B548E">
            <w:pPr>
              <w:spacing w:before="120" w:after="120" w:line="276" w:lineRule="auto"/>
              <w:jc w:val="both"/>
              <w:rPr>
                <w:rFonts w:ascii="Times New Roman" w:eastAsia="Times New Roman" w:hAnsi="Times New Roman" w:cs="Times New Roman"/>
                <w:sz w:val="26"/>
                <w:szCs w:val="26"/>
              </w:rPr>
            </w:pPr>
            <w:r w:rsidRPr="2F9F24E0">
              <w:rPr>
                <w:rFonts w:ascii="Times New Roman" w:eastAsia="Times New Roman" w:hAnsi="Times New Roman" w:cs="Times New Roman"/>
                <w:sz w:val="26"/>
                <w:szCs w:val="26"/>
              </w:rPr>
              <w:t>1</w:t>
            </w:r>
            <w:r w:rsidR="00646F9F" w:rsidRPr="2F9F24E0">
              <w:rPr>
                <w:rFonts w:ascii="Times New Roman" w:eastAsia="Times New Roman" w:hAnsi="Times New Roman" w:cs="Times New Roman"/>
                <w:sz w:val="26"/>
                <w:szCs w:val="26"/>
              </w:rPr>
              <w:t xml:space="preserve">. </w:t>
            </w:r>
            <w:r w:rsidR="3D11802F" w:rsidRPr="2F9F24E0">
              <w:rPr>
                <w:rFonts w:ascii="Times New Roman" w:eastAsia="Times New Roman" w:hAnsi="Times New Roman" w:cs="Times New Roman"/>
                <w:sz w:val="26"/>
                <w:szCs w:val="26"/>
              </w:rPr>
              <w:t>Nhập thông tin cần cập nhật</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256B6ED" w14:textId="77777777" w:rsidR="007B6473" w:rsidRDefault="00646F9F" w:rsidP="005B548E">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B6473" w14:paraId="781A9B2D" w14:textId="77777777" w:rsidTr="0071320F">
        <w:trPr>
          <w:trHeight w:val="54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00040F9" w14:textId="77777777" w:rsidR="007B6473" w:rsidRDefault="00646F9F" w:rsidP="005B548E">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4C942F5" w14:textId="5007E39E" w:rsidR="007B6473" w:rsidRDefault="24E8EBF2" w:rsidP="005B548E">
            <w:pPr>
              <w:spacing w:before="120" w:after="120" w:line="276" w:lineRule="auto"/>
              <w:jc w:val="both"/>
              <w:rPr>
                <w:rFonts w:ascii="Times New Roman" w:eastAsia="Times New Roman" w:hAnsi="Times New Roman" w:cs="Times New Roman"/>
                <w:sz w:val="26"/>
                <w:szCs w:val="26"/>
              </w:rPr>
            </w:pPr>
            <w:r w:rsidRPr="0DBB4A40">
              <w:rPr>
                <w:rFonts w:ascii="Times New Roman" w:eastAsia="Times New Roman" w:hAnsi="Times New Roman" w:cs="Times New Roman"/>
                <w:sz w:val="26"/>
                <w:szCs w:val="26"/>
              </w:rPr>
              <w:t>2</w:t>
            </w:r>
            <w:r w:rsidR="00646F9F" w:rsidRPr="0DBB4A40">
              <w:rPr>
                <w:rFonts w:ascii="Times New Roman" w:eastAsia="Times New Roman" w:hAnsi="Times New Roman" w:cs="Times New Roman"/>
                <w:sz w:val="26"/>
                <w:szCs w:val="26"/>
              </w:rPr>
              <w:t xml:space="preserve">. </w:t>
            </w:r>
            <w:r w:rsidR="6FD39D82" w:rsidRPr="0DBB4A40">
              <w:rPr>
                <w:rFonts w:ascii="Times New Roman" w:eastAsia="Times New Roman" w:hAnsi="Times New Roman" w:cs="Times New Roman"/>
                <w:sz w:val="26"/>
                <w:szCs w:val="26"/>
              </w:rPr>
              <w:t>K</w:t>
            </w:r>
            <w:r w:rsidR="312DA8E4" w:rsidRPr="0DBB4A40">
              <w:rPr>
                <w:rFonts w:ascii="Times New Roman" w:eastAsia="Times New Roman" w:hAnsi="Times New Roman" w:cs="Times New Roman"/>
                <w:sz w:val="26"/>
                <w:szCs w:val="26"/>
              </w:rPr>
              <w:t>iểm tra thông tin vừa nhập</w:t>
            </w:r>
          </w:p>
        </w:tc>
      </w:tr>
      <w:tr w:rsidR="30198729" w14:paraId="58E606E1" w14:textId="77777777" w:rsidTr="0071320F">
        <w:trPr>
          <w:trHeight w:val="54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ABCC8B2" w14:textId="178245A3" w:rsidR="30198729" w:rsidRDefault="73C8A608" w:rsidP="30198729">
            <w:pPr>
              <w:spacing w:line="276" w:lineRule="auto"/>
              <w:jc w:val="both"/>
              <w:rPr>
                <w:rFonts w:ascii="Times New Roman" w:eastAsia="Times New Roman" w:hAnsi="Times New Roman" w:cs="Times New Roman"/>
                <w:sz w:val="26"/>
                <w:szCs w:val="26"/>
              </w:rPr>
            </w:pPr>
            <w:r w:rsidRPr="66DFA1A3">
              <w:rPr>
                <w:rFonts w:ascii="Times New Roman" w:eastAsia="Times New Roman" w:hAnsi="Times New Roman" w:cs="Times New Roman"/>
                <w:sz w:val="26"/>
                <w:szCs w:val="26"/>
              </w:rPr>
              <w:t>3. Chọn Lưu</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4969268" w14:textId="7C5D42AA" w:rsidR="30198729" w:rsidRDefault="30198729" w:rsidP="30198729">
            <w:pPr>
              <w:spacing w:line="276" w:lineRule="auto"/>
              <w:jc w:val="both"/>
              <w:rPr>
                <w:rFonts w:ascii="Times New Roman" w:eastAsia="Times New Roman" w:hAnsi="Times New Roman" w:cs="Times New Roman"/>
                <w:sz w:val="26"/>
                <w:szCs w:val="26"/>
              </w:rPr>
            </w:pPr>
          </w:p>
        </w:tc>
      </w:tr>
      <w:tr w:rsidR="66DFA1A3" w14:paraId="122A3CA1" w14:textId="77777777" w:rsidTr="0071320F">
        <w:trPr>
          <w:trHeight w:val="54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139A92F" w14:textId="309C5687" w:rsidR="66DFA1A3" w:rsidRDefault="66DFA1A3" w:rsidP="66DFA1A3">
            <w:pPr>
              <w:spacing w:line="276" w:lineRule="auto"/>
              <w:jc w:val="both"/>
              <w:rPr>
                <w:rFonts w:ascii="Times New Roman" w:eastAsia="Times New Roman" w:hAnsi="Times New Roman" w:cs="Times New Roman"/>
                <w:sz w:val="26"/>
                <w:szCs w:val="26"/>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F6FCF27" w14:textId="4B4D8B40" w:rsidR="66DFA1A3" w:rsidRDefault="73C8A608" w:rsidP="63884CBF">
            <w:pPr>
              <w:spacing w:line="276" w:lineRule="auto"/>
              <w:jc w:val="both"/>
              <w:rPr>
                <w:rFonts w:ascii="Times New Roman" w:eastAsia="Times New Roman" w:hAnsi="Times New Roman" w:cs="Times New Roman"/>
                <w:sz w:val="26"/>
                <w:szCs w:val="26"/>
              </w:rPr>
            </w:pPr>
            <w:r w:rsidRPr="63884CBF">
              <w:rPr>
                <w:rFonts w:ascii="Times New Roman" w:eastAsia="Times New Roman" w:hAnsi="Times New Roman" w:cs="Times New Roman"/>
                <w:sz w:val="26"/>
                <w:szCs w:val="26"/>
              </w:rPr>
              <w:t>4. Lưu thông tin vừa cập nhật vào CSDL và hiển thị trên danh sách</w:t>
            </w:r>
          </w:p>
        </w:tc>
      </w:tr>
      <w:tr w:rsidR="007B6473" w14:paraId="4A2EFE06" w14:textId="77777777" w:rsidTr="0071320F">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FBFF5F3" w14:textId="56730C0D" w:rsidR="007B6473" w:rsidRDefault="007B6473" w:rsidP="005B548E">
            <w:pPr>
              <w:spacing w:before="120" w:after="120" w:line="276" w:lineRule="auto"/>
              <w:jc w:val="both"/>
              <w:rPr>
                <w:rFonts w:ascii="Times New Roman" w:eastAsia="Times New Roman" w:hAnsi="Times New Roman" w:cs="Times New Roman"/>
                <w:sz w:val="26"/>
                <w:szCs w:val="26"/>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24B34A1" w14:textId="53B8FB89" w:rsidR="007B6473" w:rsidRDefault="00646F9F" w:rsidP="005B548E">
            <w:pPr>
              <w:spacing w:before="120" w:after="120" w:line="276" w:lineRule="auto"/>
              <w:jc w:val="both"/>
              <w:rPr>
                <w:rFonts w:ascii="Times New Roman" w:eastAsia="Times New Roman" w:hAnsi="Times New Roman" w:cs="Times New Roman"/>
                <w:sz w:val="26"/>
                <w:szCs w:val="26"/>
              </w:rPr>
            </w:pPr>
            <w:r w:rsidRPr="0DBB4A40">
              <w:rPr>
                <w:rFonts w:ascii="Times New Roman" w:eastAsia="Times New Roman" w:hAnsi="Times New Roman" w:cs="Times New Roman"/>
                <w:sz w:val="26"/>
                <w:szCs w:val="26"/>
              </w:rPr>
              <w:t xml:space="preserve"> </w:t>
            </w:r>
            <w:r w:rsidR="00DBE765" w:rsidRPr="29C2D68A">
              <w:rPr>
                <w:rFonts w:ascii="Times New Roman" w:eastAsia="Times New Roman" w:hAnsi="Times New Roman" w:cs="Times New Roman"/>
                <w:sz w:val="26"/>
                <w:szCs w:val="26"/>
              </w:rPr>
              <w:t>5</w:t>
            </w:r>
            <w:r w:rsidR="45529E19" w:rsidRPr="0DBB4A40">
              <w:rPr>
                <w:rFonts w:ascii="Times New Roman" w:eastAsia="Times New Roman" w:hAnsi="Times New Roman" w:cs="Times New Roman"/>
                <w:sz w:val="26"/>
                <w:szCs w:val="26"/>
              </w:rPr>
              <w:t>. Thông báo cập nhật thành công</w:t>
            </w:r>
          </w:p>
        </w:tc>
      </w:tr>
      <w:tr w:rsidR="007B6473" w14:paraId="60C50598" w14:textId="77777777" w:rsidTr="0071320F">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AE81AC4" w14:textId="6FCC3EBA" w:rsidR="007B6473" w:rsidRDefault="00646F9F" w:rsidP="005B548E">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7A93E95F" w:rsidRPr="0DBB4A40">
              <w:rPr>
                <w:rFonts w:ascii="Times New Roman" w:eastAsia="Times New Roman" w:hAnsi="Times New Roman" w:cs="Times New Roman"/>
                <w:sz w:val="26"/>
                <w:szCs w:val="26"/>
              </w:rPr>
              <w:t xml:space="preserve">4. Chọn </w:t>
            </w:r>
            <w:r w:rsidR="0075359C">
              <w:rPr>
                <w:rFonts w:ascii="Times New Roman" w:eastAsia="Times New Roman" w:hAnsi="Times New Roman" w:cs="Times New Roman"/>
                <w:sz w:val="26"/>
                <w:szCs w:val="26"/>
              </w:rPr>
              <w:t>kết thúc</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557B4F0" w14:textId="41D9D4D0" w:rsidR="007B6473" w:rsidRDefault="007B6473" w:rsidP="005B548E">
            <w:pPr>
              <w:spacing w:before="120" w:after="120" w:line="276" w:lineRule="auto"/>
              <w:jc w:val="both"/>
              <w:rPr>
                <w:rFonts w:ascii="Times New Roman" w:eastAsia="Times New Roman" w:hAnsi="Times New Roman" w:cs="Times New Roman"/>
                <w:sz w:val="26"/>
                <w:szCs w:val="26"/>
              </w:rPr>
            </w:pPr>
          </w:p>
        </w:tc>
      </w:tr>
      <w:tr w:rsidR="007B6473" w14:paraId="3CEC35FF" w14:textId="77777777" w:rsidTr="0071320F">
        <w:trPr>
          <w:trHeight w:val="540"/>
        </w:trPr>
        <w:tc>
          <w:tcPr>
            <w:tcW w:w="10342"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2D6CAB16" w14:textId="77777777" w:rsidR="007B6473" w:rsidRDefault="00646F9F" w:rsidP="005B548E">
            <w:pPr>
              <w:spacing w:before="120" w:after="12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7B6473" w14:paraId="4719F39D" w14:textId="77777777" w:rsidTr="0071320F">
        <w:trPr>
          <w:trHeight w:val="331"/>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CE04AA8" w14:textId="77777777" w:rsidR="007B6473" w:rsidRDefault="00646F9F" w:rsidP="005B548E">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39CF2C3" w14:textId="3808AAC3" w:rsidR="007B6473" w:rsidRDefault="01414DAE" w:rsidP="005B548E">
            <w:pPr>
              <w:spacing w:before="120" w:after="120" w:line="276" w:lineRule="auto"/>
              <w:jc w:val="both"/>
              <w:rPr>
                <w:rFonts w:ascii="Times New Roman" w:eastAsia="Times New Roman" w:hAnsi="Times New Roman" w:cs="Times New Roman"/>
                <w:sz w:val="26"/>
                <w:szCs w:val="26"/>
              </w:rPr>
            </w:pPr>
            <w:r w:rsidRPr="74CE89C2">
              <w:rPr>
                <w:rFonts w:ascii="Times New Roman" w:eastAsia="Times New Roman" w:hAnsi="Times New Roman" w:cs="Times New Roman"/>
                <w:sz w:val="26"/>
                <w:szCs w:val="26"/>
              </w:rPr>
              <w:t>2</w:t>
            </w:r>
            <w:r w:rsidR="00646F9F" w:rsidRPr="4C64A321">
              <w:rPr>
                <w:rFonts w:ascii="Times New Roman" w:eastAsia="Times New Roman" w:hAnsi="Times New Roman" w:cs="Times New Roman"/>
                <w:sz w:val="26"/>
                <w:szCs w:val="26"/>
              </w:rPr>
              <w:t xml:space="preserve">.1. Hiển thị thông báo </w:t>
            </w:r>
            <w:r w:rsidR="01F1D2BE" w:rsidRPr="4C64A321">
              <w:rPr>
                <w:rFonts w:ascii="Times New Roman" w:eastAsia="Times New Roman" w:hAnsi="Times New Roman" w:cs="Times New Roman"/>
                <w:sz w:val="26"/>
                <w:szCs w:val="26"/>
              </w:rPr>
              <w:t xml:space="preserve">cập </w:t>
            </w:r>
            <w:r w:rsidR="01F1D2BE" w:rsidRPr="3487FEBF">
              <w:rPr>
                <w:rFonts w:ascii="Times New Roman" w:eastAsia="Times New Roman" w:hAnsi="Times New Roman" w:cs="Times New Roman"/>
                <w:sz w:val="26"/>
                <w:szCs w:val="26"/>
              </w:rPr>
              <w:t xml:space="preserve">nhật không thành công, yêu </w:t>
            </w:r>
            <w:r w:rsidR="01F1D2BE" w:rsidRPr="6AB3B9D2">
              <w:rPr>
                <w:rFonts w:ascii="Times New Roman" w:eastAsia="Times New Roman" w:hAnsi="Times New Roman" w:cs="Times New Roman"/>
                <w:sz w:val="26"/>
                <w:szCs w:val="26"/>
              </w:rPr>
              <w:t>cầu nhập lại thông tin</w:t>
            </w:r>
          </w:p>
        </w:tc>
      </w:tr>
      <w:tr w:rsidR="007B6473" w14:paraId="636F3276" w14:textId="77777777" w:rsidTr="0071320F">
        <w:trPr>
          <w:trHeight w:val="24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9A3A088" w14:textId="568DE59A" w:rsidR="007B6473" w:rsidRDefault="00646F9F" w:rsidP="005B548E">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sidRPr="74CE89C2">
              <w:rPr>
                <w:rFonts w:ascii="Times New Roman" w:eastAsia="Times New Roman" w:hAnsi="Times New Roman" w:cs="Times New Roman"/>
                <w:sz w:val="26"/>
                <w:szCs w:val="26"/>
              </w:rPr>
              <w:t>2.</w:t>
            </w:r>
            <w:r>
              <w:rPr>
                <w:rFonts w:ascii="Times New Roman" w:eastAsia="Times New Roman" w:hAnsi="Times New Roman" w:cs="Times New Roman"/>
                <w:sz w:val="26"/>
                <w:szCs w:val="26"/>
              </w:rPr>
              <w:t xml:space="preserve"> Ch</w:t>
            </w:r>
            <w:r w:rsidR="00914A90">
              <w:rPr>
                <w:rFonts w:ascii="Times New Roman" w:eastAsia="Times New Roman" w:hAnsi="Times New Roman" w:cs="Times New Roman"/>
                <w:sz w:val="26"/>
                <w:szCs w:val="26"/>
              </w:rPr>
              <w:t>ọn xác nhận nhập lại</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5525AB9" w14:textId="2B60FFD3" w:rsidR="007B6473" w:rsidRDefault="00646F9F" w:rsidP="399FCF59">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58A00FEE" w14:paraId="6A5F581A" w14:textId="77777777" w:rsidTr="0071320F">
        <w:trPr>
          <w:trHeight w:val="7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82D9B8D" w14:textId="036ABE43" w:rsidR="58A00FEE" w:rsidRDefault="58A00FEE" w:rsidP="58A00FEE">
            <w:pPr>
              <w:spacing w:line="276" w:lineRule="auto"/>
              <w:jc w:val="both"/>
              <w:rPr>
                <w:rFonts w:ascii="Times New Roman" w:eastAsia="Times New Roman" w:hAnsi="Times New Roman" w:cs="Times New Roman"/>
                <w:sz w:val="26"/>
                <w:szCs w:val="26"/>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A98C20" w14:textId="4A1894BF" w:rsidR="079C1FE9" w:rsidRDefault="079C1FE9" w:rsidP="00EA5FB6">
            <w:pPr>
              <w:keepNext/>
              <w:spacing w:line="276" w:lineRule="auto"/>
              <w:jc w:val="both"/>
              <w:rPr>
                <w:rFonts w:ascii="Times New Roman" w:eastAsia="Times New Roman" w:hAnsi="Times New Roman" w:cs="Times New Roman"/>
                <w:sz w:val="26"/>
                <w:szCs w:val="26"/>
              </w:rPr>
            </w:pPr>
            <w:r w:rsidRPr="56F6F62D">
              <w:rPr>
                <w:rFonts w:ascii="Times New Roman" w:eastAsia="Times New Roman" w:hAnsi="Times New Roman" w:cs="Times New Roman"/>
                <w:sz w:val="26"/>
                <w:szCs w:val="26"/>
              </w:rPr>
              <w:t xml:space="preserve">2.3. Quay lại </w:t>
            </w:r>
            <w:r w:rsidRPr="0572967F">
              <w:rPr>
                <w:rFonts w:ascii="Times New Roman" w:eastAsia="Times New Roman" w:hAnsi="Times New Roman" w:cs="Times New Roman"/>
                <w:sz w:val="26"/>
                <w:szCs w:val="26"/>
              </w:rPr>
              <w:t>bước 1</w:t>
            </w:r>
          </w:p>
        </w:tc>
      </w:tr>
    </w:tbl>
    <w:p w14:paraId="4F6F186B" w14:textId="0896AF5A" w:rsidR="006B367B" w:rsidRPr="00EA5FB6" w:rsidRDefault="001478FC" w:rsidP="00EA5FB6">
      <w:pPr>
        <w:pStyle w:val="Caption"/>
        <w:jc w:val="center"/>
      </w:pPr>
      <w:r>
        <w:t xml:space="preserve">Bảng </w:t>
      </w:r>
      <w:fldSimple w:instr=" SEQ Bảng \* ARABIC ">
        <w:r w:rsidR="00B061CF">
          <w:rPr>
            <w:noProof/>
          </w:rPr>
          <w:t>7</w:t>
        </w:r>
      </w:fldSimple>
      <w:r w:rsidR="00EA5FB6">
        <w:t>.</w:t>
      </w:r>
      <w:r>
        <w:t xml:space="preserve"> Đặc tả Usecase Cập Nhật Quần Áo</w:t>
      </w:r>
      <w:r w:rsidR="00EA5FB6">
        <w:t>.</w:t>
      </w:r>
      <w:bookmarkStart w:id="79" w:name="_Toc146233535"/>
      <w:r w:rsidR="006B367B">
        <w:br w:type="page"/>
      </w:r>
    </w:p>
    <w:p w14:paraId="7C41428C" w14:textId="103D434E" w:rsidR="007B6473" w:rsidRDefault="00646F9F" w:rsidP="0087622E">
      <w:pPr>
        <w:pStyle w:val="Top3"/>
      </w:pPr>
      <w:bookmarkStart w:id="80" w:name="_Toc146317988"/>
      <w:bookmarkStart w:id="81" w:name="_Toc152431134"/>
      <w:bookmarkStart w:id="82" w:name="_Toc152432030"/>
      <w:r>
        <w:lastRenderedPageBreak/>
        <w:t>Biểu đồ</w:t>
      </w:r>
      <w:bookmarkEnd w:id="79"/>
      <w:bookmarkEnd w:id="80"/>
      <w:bookmarkEnd w:id="81"/>
      <w:bookmarkEnd w:id="82"/>
    </w:p>
    <w:p w14:paraId="6EA2DDFB" w14:textId="77777777" w:rsidR="007B6473" w:rsidRPr="004C0A07" w:rsidRDefault="00646F9F">
      <w:pPr>
        <w:spacing w:after="120" w:line="240" w:lineRule="auto"/>
        <w:rPr>
          <w:rFonts w:ascii="Times New Roman" w:eastAsia="Times New Roman" w:hAnsi="Times New Roman" w:cs="Times New Roman"/>
          <w:b/>
          <w:i/>
          <w:sz w:val="26"/>
          <w:szCs w:val="26"/>
        </w:rPr>
      </w:pPr>
      <w:r w:rsidRPr="004C0A07">
        <w:rPr>
          <w:rFonts w:ascii="Times New Roman" w:eastAsia="Times New Roman" w:hAnsi="Times New Roman" w:cs="Times New Roman"/>
          <w:b/>
          <w:i/>
          <w:sz w:val="26"/>
          <w:szCs w:val="26"/>
        </w:rPr>
        <w:t>Activity</w:t>
      </w:r>
    </w:p>
    <w:p w14:paraId="4A87DBCD" w14:textId="77777777" w:rsidR="007B6473" w:rsidRDefault="00F42E42" w:rsidP="00723337">
      <w:r>
        <w:rPr>
          <w:noProof/>
        </w:rPr>
        <w:drawing>
          <wp:inline distT="0" distB="0" distL="0" distR="0" wp14:anchorId="6B0E1690" wp14:editId="29A855A6">
            <wp:extent cx="6555364" cy="5125376"/>
            <wp:effectExtent l="0" t="0" r="0" b="0"/>
            <wp:docPr id="2041317970" name="Picture 204131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17970" name="Picture 2041317970"/>
                    <pic:cNvPicPr/>
                  </pic:nvPicPr>
                  <pic:blipFill>
                    <a:blip r:embed="rId18" cstate="email">
                      <a:extLst>
                        <a:ext uri="{28A0092B-C50C-407E-A947-70E740481C1C}">
                          <a14:useLocalDpi xmlns:a14="http://schemas.microsoft.com/office/drawing/2010/main"/>
                        </a:ext>
                      </a:extLst>
                    </a:blip>
                    <a:stretch>
                      <a:fillRect/>
                    </a:stretch>
                  </pic:blipFill>
                  <pic:spPr>
                    <a:xfrm>
                      <a:off x="0" y="0"/>
                      <a:ext cx="6555364" cy="5125376"/>
                    </a:xfrm>
                    <a:prstGeom prst="rect">
                      <a:avLst/>
                    </a:prstGeom>
                  </pic:spPr>
                </pic:pic>
              </a:graphicData>
            </a:graphic>
          </wp:inline>
        </w:drawing>
      </w:r>
    </w:p>
    <w:p w14:paraId="534DB349" w14:textId="44A40E48" w:rsidR="00FC47D0" w:rsidRDefault="00D03B12" w:rsidP="00100DD6">
      <w:pPr>
        <w:pStyle w:val="Caption"/>
        <w:jc w:val="center"/>
        <w:rPr>
          <w:rFonts w:ascii="Times New Roman" w:eastAsia="Times New Roman" w:hAnsi="Times New Roman" w:cs="Times New Roman"/>
          <w:b/>
          <w:i w:val="0"/>
          <w:sz w:val="26"/>
          <w:szCs w:val="26"/>
        </w:rPr>
      </w:pPr>
      <w:r>
        <w:t xml:space="preserve">Hình </w:t>
      </w:r>
      <w:fldSimple w:instr=" SEQ Hình \* ARABIC ">
        <w:r w:rsidR="00B061CF">
          <w:rPr>
            <w:noProof/>
          </w:rPr>
          <w:t>6</w:t>
        </w:r>
      </w:fldSimple>
      <w:r w:rsidR="00100DD6">
        <w:t>.</w:t>
      </w:r>
      <w:r w:rsidR="00B940B1">
        <w:t xml:space="preserve"> Activity </w:t>
      </w:r>
      <w:r w:rsidR="002770BA">
        <w:t xml:space="preserve">Cập Nhật Quần </w:t>
      </w:r>
      <w:r w:rsidR="000432C0">
        <w:t>Áo</w:t>
      </w:r>
    </w:p>
    <w:p w14:paraId="0CC75FE4" w14:textId="77777777" w:rsidR="006B367B" w:rsidRDefault="006B367B">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br w:type="page"/>
      </w:r>
    </w:p>
    <w:p w14:paraId="0179504D" w14:textId="77777777" w:rsidR="007B6473" w:rsidRPr="004C0A07" w:rsidRDefault="00646F9F">
      <w:pPr>
        <w:spacing w:after="120" w:line="240" w:lineRule="auto"/>
        <w:rPr>
          <w:rFonts w:ascii="Times New Roman" w:eastAsia="Times New Roman" w:hAnsi="Times New Roman" w:cs="Times New Roman"/>
          <w:b/>
          <w:sz w:val="26"/>
          <w:szCs w:val="26"/>
        </w:rPr>
      </w:pPr>
      <w:r w:rsidRPr="004C0A07">
        <w:rPr>
          <w:rFonts w:ascii="Times New Roman" w:eastAsia="Times New Roman" w:hAnsi="Times New Roman" w:cs="Times New Roman"/>
          <w:b/>
          <w:i/>
          <w:sz w:val="26"/>
          <w:szCs w:val="26"/>
        </w:rPr>
        <w:lastRenderedPageBreak/>
        <w:t>Sequence</w:t>
      </w:r>
    </w:p>
    <w:p w14:paraId="21A2A2D7" w14:textId="77777777" w:rsidR="00FC47D0" w:rsidRDefault="006B367B" w:rsidP="00723337">
      <w:r>
        <w:rPr>
          <w:noProof/>
        </w:rPr>
        <w:drawing>
          <wp:inline distT="0" distB="0" distL="0" distR="0" wp14:anchorId="20AA2597" wp14:editId="5E30AE29">
            <wp:extent cx="6511925" cy="6045200"/>
            <wp:effectExtent l="0" t="0" r="3175" b="0"/>
            <wp:docPr id="1345454416" name="Picture 134545441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54416" name="Picture 3" descr="A diagram of a projec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11925" cy="6045200"/>
                    </a:xfrm>
                    <a:prstGeom prst="rect">
                      <a:avLst/>
                    </a:prstGeom>
                    <a:noFill/>
                    <a:ln>
                      <a:noFill/>
                    </a:ln>
                  </pic:spPr>
                </pic:pic>
              </a:graphicData>
            </a:graphic>
          </wp:inline>
        </w:drawing>
      </w:r>
    </w:p>
    <w:p w14:paraId="165EE7C6" w14:textId="1C64DC04" w:rsidR="006B367B" w:rsidRPr="00724FAC" w:rsidRDefault="00724FAC" w:rsidP="00724FAC">
      <w:pPr>
        <w:pStyle w:val="Caption"/>
        <w:jc w:val="center"/>
      </w:pPr>
      <w:r>
        <w:t xml:space="preserve">Hình </w:t>
      </w:r>
      <w:fldSimple w:instr=" SEQ Hình \* ARABIC ">
        <w:r w:rsidR="00B061CF">
          <w:rPr>
            <w:noProof/>
          </w:rPr>
          <w:t>7</w:t>
        </w:r>
      </w:fldSimple>
      <w:r>
        <w:t>. Sequence Cập Nhật Quần Áo</w:t>
      </w:r>
      <w:r w:rsidR="006B367B">
        <w:br w:type="page"/>
      </w:r>
      <w:bookmarkStart w:id="83" w:name="_Toc146233536"/>
    </w:p>
    <w:p w14:paraId="743E86F7" w14:textId="354A4EFC" w:rsidR="007B6473" w:rsidRDefault="00646F9F" w:rsidP="0087622E">
      <w:pPr>
        <w:pStyle w:val="Top2"/>
      </w:pPr>
      <w:bookmarkStart w:id="84" w:name="_Toc146317989"/>
      <w:bookmarkStart w:id="85" w:name="_Toc152431135"/>
      <w:bookmarkStart w:id="86" w:name="_Toc152432031"/>
      <w:r>
        <w:lastRenderedPageBreak/>
        <w:t>UC004_</w:t>
      </w:r>
      <w:r w:rsidRPr="00434AB4">
        <w:t>X</w:t>
      </w:r>
      <w:r w:rsidR="005B548E" w:rsidRPr="00434AB4">
        <w:t>em</w:t>
      </w:r>
      <w:r w:rsidRPr="00434AB4">
        <w:t xml:space="preserve"> </w:t>
      </w:r>
      <w:r w:rsidR="00A86D5A" w:rsidRPr="00434AB4">
        <w:t>Quần Áo</w:t>
      </w:r>
      <w:bookmarkEnd w:id="83"/>
      <w:bookmarkEnd w:id="84"/>
      <w:bookmarkEnd w:id="85"/>
      <w:bookmarkEnd w:id="86"/>
    </w:p>
    <w:p w14:paraId="1DCCA71C" w14:textId="3F276FBE" w:rsidR="007B6473" w:rsidRDefault="00D75691" w:rsidP="0087622E">
      <w:pPr>
        <w:pStyle w:val="Top3"/>
      </w:pPr>
      <w:bookmarkStart w:id="87" w:name="_Toc146233537"/>
      <w:bookmarkStart w:id="88" w:name="_Toc146317990"/>
      <w:bookmarkStart w:id="89" w:name="_Toc152431136"/>
      <w:bookmarkStart w:id="90" w:name="_Toc152432032"/>
      <w:r w:rsidRPr="00434AB4">
        <w:t>M</w:t>
      </w:r>
      <w:r w:rsidR="00646F9F" w:rsidRPr="00434AB4">
        <w:t>ô</w:t>
      </w:r>
      <w:r w:rsidR="00646F9F">
        <w:t xml:space="preserve"> </w:t>
      </w:r>
      <w:r w:rsidR="00646F9F" w:rsidRPr="00434AB4">
        <w:t>tả use case UC004</w:t>
      </w:r>
      <w:bookmarkEnd w:id="87"/>
      <w:bookmarkEnd w:id="88"/>
      <w:bookmarkEnd w:id="89"/>
      <w:bookmarkEnd w:id="90"/>
    </w:p>
    <w:tbl>
      <w:tblPr>
        <w:tblW w:w="1034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7"/>
        <w:gridCol w:w="3686"/>
        <w:gridCol w:w="4819"/>
      </w:tblGrid>
      <w:tr w:rsidR="007B6473" w14:paraId="08803F23" w14:textId="77777777" w:rsidTr="006D1D0D">
        <w:trPr>
          <w:trHeight w:val="540"/>
          <w:tblHeader/>
        </w:trPr>
        <w:tc>
          <w:tcPr>
            <w:tcW w:w="10342"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4F33924C" w14:textId="2FE6D0DD" w:rsidR="007B6473" w:rsidRPr="00917521" w:rsidRDefault="00646F9F">
            <w:pPr>
              <w:spacing w:before="120" w:after="120" w:line="276" w:lineRule="auto"/>
              <w:ind w:right="-920"/>
              <w:rPr>
                <w:rFonts w:ascii="Times New Roman" w:eastAsia="Times New Roman" w:hAnsi="Times New Roman" w:cs="Times New Roman"/>
                <w:sz w:val="24"/>
                <w:szCs w:val="24"/>
              </w:rPr>
            </w:pPr>
            <w:r w:rsidRPr="00917521">
              <w:rPr>
                <w:rFonts w:ascii="Times New Roman" w:eastAsia="Times New Roman" w:hAnsi="Times New Roman" w:cs="Times New Roman"/>
                <w:b/>
                <w:sz w:val="24"/>
                <w:szCs w:val="24"/>
              </w:rPr>
              <w:t xml:space="preserve">Use case: </w:t>
            </w:r>
            <w:r w:rsidRPr="00917521">
              <w:rPr>
                <w:rFonts w:ascii="Times New Roman" w:eastAsia="Times New Roman" w:hAnsi="Times New Roman" w:cs="Times New Roman"/>
                <w:sz w:val="24"/>
                <w:szCs w:val="24"/>
              </w:rPr>
              <w:t>UC004_X</w:t>
            </w:r>
            <w:r w:rsidR="00672BE2" w:rsidRPr="00917521">
              <w:rPr>
                <w:rFonts w:ascii="Times New Roman" w:eastAsia="Times New Roman" w:hAnsi="Times New Roman" w:cs="Times New Roman"/>
                <w:sz w:val="24"/>
                <w:szCs w:val="24"/>
              </w:rPr>
              <w:t>em</w:t>
            </w:r>
            <w:r w:rsidRPr="00917521">
              <w:rPr>
                <w:rFonts w:ascii="Times New Roman" w:eastAsia="Times New Roman" w:hAnsi="Times New Roman" w:cs="Times New Roman"/>
                <w:sz w:val="24"/>
                <w:szCs w:val="24"/>
              </w:rPr>
              <w:t xml:space="preserve"> Quần Áo</w:t>
            </w:r>
          </w:p>
        </w:tc>
      </w:tr>
      <w:tr w:rsidR="00F63B2C" w14:paraId="1232B258" w14:textId="77777777" w:rsidTr="006D1D0D">
        <w:trPr>
          <w:trHeight w:val="540"/>
          <w:tblHeader/>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B02C6CE" w14:textId="77777777" w:rsidR="007B6473" w:rsidRPr="00917521" w:rsidRDefault="00646F9F">
            <w:pPr>
              <w:spacing w:before="120" w:after="120" w:line="276" w:lineRule="auto"/>
              <w:ind w:right="-60"/>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Mục đích:</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491A34D" w14:textId="207CA1F1" w:rsidR="007B6473" w:rsidRPr="00917521" w:rsidRDefault="4098D6C9">
            <w:pPr>
              <w:spacing w:before="120" w:after="120" w:line="276" w:lineRule="auto"/>
              <w:ind w:right="-120"/>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Xem chi tiết</w:t>
            </w:r>
            <w:r w:rsidR="00646F9F" w:rsidRPr="00917521">
              <w:rPr>
                <w:rFonts w:ascii="Times New Roman" w:eastAsia="Times New Roman" w:hAnsi="Times New Roman" w:cs="Times New Roman"/>
                <w:sz w:val="24"/>
                <w:szCs w:val="24"/>
              </w:rPr>
              <w:t xml:space="preserve"> </w:t>
            </w:r>
            <w:r w:rsidRPr="00917521">
              <w:rPr>
                <w:rFonts w:ascii="Times New Roman" w:eastAsia="Times New Roman" w:hAnsi="Times New Roman" w:cs="Times New Roman"/>
                <w:sz w:val="24"/>
                <w:szCs w:val="24"/>
              </w:rPr>
              <w:t>thông tin</w:t>
            </w:r>
            <w:r w:rsidR="00646F9F" w:rsidRPr="00917521">
              <w:rPr>
                <w:rFonts w:ascii="Times New Roman" w:eastAsia="Times New Roman" w:hAnsi="Times New Roman" w:cs="Times New Roman"/>
                <w:sz w:val="24"/>
                <w:szCs w:val="24"/>
              </w:rPr>
              <w:t xml:space="preserve"> quần áo</w:t>
            </w:r>
          </w:p>
        </w:tc>
      </w:tr>
      <w:tr w:rsidR="00F63B2C" w14:paraId="0D6D8B3A" w14:textId="77777777" w:rsidTr="006D1D0D">
        <w:trPr>
          <w:trHeight w:val="540"/>
          <w:tblHeader/>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DF086B4" w14:textId="77777777" w:rsidR="007B6473" w:rsidRPr="00917521" w:rsidRDefault="00646F9F">
            <w:pPr>
              <w:spacing w:before="120" w:after="120" w:line="276" w:lineRule="auto"/>
              <w:ind w:right="-60"/>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Mô tả sơ lược:</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F6C6BBA" w14:textId="654CEA87" w:rsidR="007B6473" w:rsidRPr="00917521" w:rsidRDefault="6754C549">
            <w:pPr>
              <w:spacing w:before="120" w:after="120" w:line="276" w:lineRule="auto"/>
              <w:ind w:right="-120"/>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 xml:space="preserve">Giúp </w:t>
            </w:r>
            <w:r w:rsidR="3B8E35CA" w:rsidRPr="00917521">
              <w:rPr>
                <w:rFonts w:ascii="Times New Roman" w:eastAsia="Times New Roman" w:hAnsi="Times New Roman" w:cs="Times New Roman"/>
                <w:sz w:val="24"/>
                <w:szCs w:val="24"/>
              </w:rPr>
              <w:t>NVBH</w:t>
            </w:r>
            <w:r w:rsidRPr="00917521">
              <w:rPr>
                <w:rFonts w:ascii="Times New Roman" w:eastAsia="Times New Roman" w:hAnsi="Times New Roman" w:cs="Times New Roman"/>
                <w:sz w:val="24"/>
                <w:szCs w:val="24"/>
              </w:rPr>
              <w:t xml:space="preserve"> xem chi tiết thông tin quần áo</w:t>
            </w:r>
          </w:p>
        </w:tc>
      </w:tr>
      <w:tr w:rsidR="00F63B2C" w14:paraId="7E7719F6" w14:textId="77777777" w:rsidTr="006D1D0D">
        <w:trPr>
          <w:trHeight w:val="540"/>
          <w:tblHeader/>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E82DC94" w14:textId="77777777" w:rsidR="007B6473" w:rsidRPr="00917521" w:rsidRDefault="00646F9F">
            <w:pPr>
              <w:spacing w:before="120" w:after="120" w:line="276" w:lineRule="auto"/>
              <w:ind w:right="-60"/>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Actor chính:</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D54EF8F" w14:textId="57DC0B15" w:rsidR="007B6473" w:rsidRPr="00917521" w:rsidRDefault="4352095E">
            <w:pPr>
              <w:spacing w:before="120" w:after="120" w:line="276" w:lineRule="auto"/>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NVBH</w:t>
            </w:r>
          </w:p>
        </w:tc>
      </w:tr>
      <w:tr w:rsidR="00F63B2C" w14:paraId="43A7FF30" w14:textId="77777777" w:rsidTr="006D1D0D">
        <w:trPr>
          <w:trHeight w:val="540"/>
          <w:tblHeader/>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A2BEA7A" w14:textId="77777777" w:rsidR="007B6473" w:rsidRPr="00917521" w:rsidRDefault="00646F9F">
            <w:pPr>
              <w:spacing w:before="120" w:after="120" w:line="276" w:lineRule="auto"/>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Actor phụ:</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1CF2AC1" w14:textId="77777777" w:rsidR="007B6473" w:rsidRPr="00917521" w:rsidRDefault="00646F9F">
            <w:pPr>
              <w:spacing w:before="120" w:after="120" w:line="276" w:lineRule="auto"/>
              <w:ind w:right="2020"/>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Không</w:t>
            </w:r>
          </w:p>
        </w:tc>
      </w:tr>
      <w:tr w:rsidR="00F63B2C" w14:paraId="6AE75BA4" w14:textId="77777777" w:rsidTr="006D1D0D">
        <w:trPr>
          <w:trHeight w:val="271"/>
          <w:tblHeader/>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EF59C72" w14:textId="77777777" w:rsidR="007B6473" w:rsidRPr="00917521" w:rsidRDefault="00646F9F">
            <w:pPr>
              <w:spacing w:before="120" w:after="120" w:line="276" w:lineRule="auto"/>
              <w:ind w:right="-60"/>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Tiền điều kiện:</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F7F8A3E" w14:textId="5D1244F0" w:rsidR="007B6473" w:rsidRPr="00917521" w:rsidRDefault="2AB28C68" w:rsidP="00D53DD2">
            <w:pPr>
              <w:spacing w:before="120" w:after="120" w:line="276" w:lineRule="auto"/>
              <w:ind w:right="-21"/>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NVBH</w:t>
            </w:r>
            <w:r w:rsidR="00646F9F" w:rsidRPr="00917521">
              <w:rPr>
                <w:rFonts w:ascii="Times New Roman" w:eastAsia="Times New Roman" w:hAnsi="Times New Roman" w:cs="Times New Roman"/>
                <w:sz w:val="24"/>
                <w:szCs w:val="24"/>
              </w:rPr>
              <w:t xml:space="preserve"> phải có tài khoản và đăng nhập thành công vào hệ thống</w:t>
            </w:r>
            <w:r w:rsidR="74195C2F" w:rsidRPr="00917521">
              <w:rPr>
                <w:rFonts w:ascii="Times New Roman" w:eastAsia="Times New Roman" w:hAnsi="Times New Roman" w:cs="Times New Roman"/>
                <w:sz w:val="24"/>
                <w:szCs w:val="24"/>
              </w:rPr>
              <w:t xml:space="preserve"> và</w:t>
            </w:r>
            <w:r w:rsidR="00646F9F" w:rsidRPr="00917521">
              <w:rPr>
                <w:rFonts w:ascii="Times New Roman" w:eastAsia="Times New Roman" w:hAnsi="Times New Roman" w:cs="Times New Roman"/>
                <w:sz w:val="24"/>
                <w:szCs w:val="24"/>
              </w:rPr>
              <w:t xml:space="preserve"> chọn chức năng </w:t>
            </w:r>
            <w:r w:rsidR="15339367" w:rsidRPr="00917521">
              <w:rPr>
                <w:rFonts w:ascii="Times New Roman" w:eastAsia="Times New Roman" w:hAnsi="Times New Roman" w:cs="Times New Roman"/>
                <w:sz w:val="24"/>
                <w:szCs w:val="24"/>
              </w:rPr>
              <w:t>xem</w:t>
            </w:r>
            <w:r w:rsidR="00646F9F" w:rsidRPr="00917521">
              <w:rPr>
                <w:rFonts w:ascii="Times New Roman" w:eastAsia="Times New Roman" w:hAnsi="Times New Roman" w:cs="Times New Roman"/>
                <w:sz w:val="24"/>
                <w:szCs w:val="24"/>
              </w:rPr>
              <w:t xml:space="preserve"> quần áo</w:t>
            </w:r>
            <w:r w:rsidR="002B69ED" w:rsidRPr="00917521">
              <w:rPr>
                <w:rFonts w:ascii="Times New Roman" w:eastAsia="Times New Roman" w:hAnsi="Times New Roman" w:cs="Times New Roman"/>
                <w:sz w:val="24"/>
                <w:szCs w:val="24"/>
              </w:rPr>
              <w:t xml:space="preserve">, quần áo </w:t>
            </w:r>
            <w:r w:rsidR="0060533C" w:rsidRPr="00917521">
              <w:rPr>
                <w:rFonts w:ascii="Times New Roman" w:eastAsia="Times New Roman" w:hAnsi="Times New Roman" w:cs="Times New Roman"/>
                <w:sz w:val="24"/>
                <w:szCs w:val="24"/>
              </w:rPr>
              <w:t>cần xem phải có trong CSDL</w:t>
            </w:r>
          </w:p>
        </w:tc>
      </w:tr>
      <w:tr w:rsidR="00F63B2C" w14:paraId="1EFFFCBF" w14:textId="77777777" w:rsidTr="006D1D0D">
        <w:trPr>
          <w:trHeight w:val="185"/>
          <w:tblHeader/>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8B38ABA" w14:textId="77777777" w:rsidR="007B6473" w:rsidRPr="00917521" w:rsidRDefault="00646F9F">
            <w:pPr>
              <w:spacing w:before="120" w:after="120" w:line="276" w:lineRule="auto"/>
              <w:ind w:right="-40"/>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Hậu điều kiện:</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ADDEDFE" w14:textId="47CF4748" w:rsidR="007B6473" w:rsidRPr="00917521" w:rsidRDefault="641D8BD1" w:rsidP="00D53DD2">
            <w:pPr>
              <w:spacing w:before="120" w:after="120" w:line="276" w:lineRule="auto"/>
              <w:ind w:right="-21"/>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Xem</w:t>
            </w:r>
            <w:r w:rsidR="00646F9F" w:rsidRPr="00917521">
              <w:rPr>
                <w:rFonts w:ascii="Times New Roman" w:eastAsia="Times New Roman" w:hAnsi="Times New Roman" w:cs="Times New Roman"/>
                <w:sz w:val="24"/>
                <w:szCs w:val="24"/>
              </w:rPr>
              <w:t xml:space="preserve"> thành công thông tin quần áo</w:t>
            </w:r>
          </w:p>
        </w:tc>
      </w:tr>
      <w:tr w:rsidR="007B6473" w14:paraId="75653EEF" w14:textId="77777777" w:rsidTr="006D1D0D">
        <w:trPr>
          <w:trHeight w:val="540"/>
          <w:tblHeader/>
        </w:trPr>
        <w:tc>
          <w:tcPr>
            <w:tcW w:w="10342"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5D8FEC33" w14:textId="77777777" w:rsidR="007B6473" w:rsidRPr="00917521" w:rsidRDefault="00646F9F">
            <w:pPr>
              <w:spacing w:before="120" w:after="120" w:line="276" w:lineRule="auto"/>
              <w:rPr>
                <w:rFonts w:ascii="Times New Roman" w:eastAsia="Times New Roman" w:hAnsi="Times New Roman" w:cs="Times New Roman"/>
                <w:b/>
                <w:sz w:val="24"/>
                <w:szCs w:val="24"/>
              </w:rPr>
            </w:pPr>
            <w:r w:rsidRPr="00917521">
              <w:rPr>
                <w:rFonts w:ascii="Times New Roman" w:eastAsia="Times New Roman" w:hAnsi="Times New Roman" w:cs="Times New Roman"/>
                <w:b/>
                <w:sz w:val="24"/>
                <w:szCs w:val="24"/>
              </w:rPr>
              <w:t>Luồng sự kiện chính:</w:t>
            </w:r>
          </w:p>
        </w:tc>
      </w:tr>
      <w:tr w:rsidR="007B6473" w14:paraId="036CCBAE" w14:textId="77777777" w:rsidTr="00917521">
        <w:trPr>
          <w:trHeight w:val="540"/>
        </w:trPr>
        <w:tc>
          <w:tcPr>
            <w:tcW w:w="5523"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82C51EE" w14:textId="7D6261E9" w:rsidR="007B6473" w:rsidRPr="00917521" w:rsidRDefault="7827720B" w:rsidP="00D53DD2">
            <w:pPr>
              <w:spacing w:before="120" w:after="120" w:line="276" w:lineRule="auto"/>
              <w:jc w:val="center"/>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NVBH</w:t>
            </w:r>
          </w:p>
        </w:tc>
        <w:tc>
          <w:tcPr>
            <w:tcW w:w="481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7500215" w14:textId="1F6AC866" w:rsidR="007B6473" w:rsidRPr="00917521" w:rsidRDefault="00646F9F" w:rsidP="00D53DD2">
            <w:pPr>
              <w:spacing w:before="120" w:after="120" w:line="276" w:lineRule="auto"/>
              <w:jc w:val="center"/>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Hệ thống</w:t>
            </w:r>
          </w:p>
        </w:tc>
      </w:tr>
      <w:tr w:rsidR="007B6473" w14:paraId="778ABC37" w14:textId="77777777" w:rsidTr="00917521">
        <w:trPr>
          <w:trHeight w:val="54"/>
        </w:trPr>
        <w:tc>
          <w:tcPr>
            <w:tcW w:w="5523"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FCE82D6" w14:textId="63E69315" w:rsidR="007B6473" w:rsidRPr="00917521" w:rsidRDefault="00646F9F">
            <w:pPr>
              <w:spacing w:before="120" w:after="120" w:line="276" w:lineRule="auto"/>
              <w:rPr>
                <w:rFonts w:ascii="Times New Roman" w:eastAsia="Times New Roman" w:hAnsi="Times New Roman" w:cs="Times New Roman"/>
                <w:w w:val="95"/>
                <w:sz w:val="24"/>
                <w:szCs w:val="24"/>
              </w:rPr>
            </w:pPr>
            <w:r w:rsidRPr="00917521">
              <w:rPr>
                <w:rFonts w:ascii="Times New Roman" w:eastAsia="Times New Roman" w:hAnsi="Times New Roman" w:cs="Times New Roman"/>
                <w:w w:val="95"/>
                <w:sz w:val="24"/>
                <w:szCs w:val="24"/>
              </w:rPr>
              <w:t xml:space="preserve">1. </w:t>
            </w:r>
            <w:r w:rsidR="5EF88035" w:rsidRPr="00917521">
              <w:rPr>
                <w:rFonts w:ascii="Times New Roman" w:eastAsia="Times New Roman" w:hAnsi="Times New Roman" w:cs="Times New Roman"/>
                <w:w w:val="95"/>
                <w:sz w:val="24"/>
                <w:szCs w:val="24"/>
              </w:rPr>
              <w:t>Chọn quần áo cần xem thông tin</w:t>
            </w:r>
            <w:r w:rsidR="00283166" w:rsidRPr="00917521">
              <w:rPr>
                <w:rFonts w:ascii="Times New Roman" w:eastAsia="Times New Roman" w:hAnsi="Times New Roman" w:cs="Times New Roman"/>
                <w:w w:val="95"/>
                <w:sz w:val="24"/>
                <w:szCs w:val="24"/>
              </w:rPr>
              <w:t xml:space="preserve"> từ danh sách quần áo</w:t>
            </w:r>
          </w:p>
        </w:tc>
        <w:tc>
          <w:tcPr>
            <w:tcW w:w="481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07E4786" w14:textId="77777777" w:rsidR="007B6473" w:rsidRPr="00917521" w:rsidRDefault="007B6473">
            <w:pPr>
              <w:rPr>
                <w:rFonts w:ascii="Times New Roman" w:eastAsia="Times New Roman" w:hAnsi="Times New Roman" w:cs="Times New Roman"/>
                <w:sz w:val="24"/>
                <w:szCs w:val="24"/>
              </w:rPr>
            </w:pPr>
          </w:p>
        </w:tc>
      </w:tr>
      <w:tr w:rsidR="00232485" w14:paraId="48A992D0" w14:textId="77777777" w:rsidTr="00917521">
        <w:trPr>
          <w:trHeight w:val="447"/>
        </w:trPr>
        <w:tc>
          <w:tcPr>
            <w:tcW w:w="5523"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C3386EC" w14:textId="77777777" w:rsidR="00232485" w:rsidRPr="00917521" w:rsidRDefault="00232485">
            <w:pPr>
              <w:spacing w:before="120" w:after="120" w:line="276" w:lineRule="auto"/>
              <w:rPr>
                <w:rFonts w:ascii="Times New Roman" w:eastAsia="Times New Roman" w:hAnsi="Times New Roman" w:cs="Times New Roman"/>
                <w:sz w:val="24"/>
                <w:szCs w:val="24"/>
              </w:rPr>
            </w:pPr>
          </w:p>
        </w:tc>
        <w:tc>
          <w:tcPr>
            <w:tcW w:w="481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FCBCDF8" w14:textId="2F832FB6" w:rsidR="00232485" w:rsidRPr="00917521" w:rsidRDefault="00232485">
            <w:pPr>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2.Lấy dữ liệu của quần áo đã chọn</w:t>
            </w:r>
          </w:p>
        </w:tc>
      </w:tr>
      <w:tr w:rsidR="007B6473" w14:paraId="2832CA3E" w14:textId="77777777" w:rsidTr="00917521">
        <w:trPr>
          <w:trHeight w:val="185"/>
        </w:trPr>
        <w:tc>
          <w:tcPr>
            <w:tcW w:w="5523"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0637056" w14:textId="77777777" w:rsidR="007B6473" w:rsidRPr="00917521" w:rsidRDefault="00646F9F">
            <w:pPr>
              <w:spacing w:before="120" w:after="120" w:line="276" w:lineRule="auto"/>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 xml:space="preserve"> </w:t>
            </w:r>
          </w:p>
        </w:tc>
        <w:tc>
          <w:tcPr>
            <w:tcW w:w="481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1D94B84" w14:textId="216028BC" w:rsidR="007B6473" w:rsidRPr="00917521" w:rsidRDefault="00232485">
            <w:pPr>
              <w:spacing w:before="120" w:after="120" w:line="276" w:lineRule="auto"/>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3</w:t>
            </w:r>
            <w:r w:rsidR="00065392" w:rsidRPr="00917521">
              <w:rPr>
                <w:rFonts w:ascii="Times New Roman" w:eastAsia="Times New Roman" w:hAnsi="Times New Roman" w:cs="Times New Roman"/>
                <w:sz w:val="24"/>
                <w:szCs w:val="24"/>
              </w:rPr>
              <w:t>.</w:t>
            </w:r>
            <w:r w:rsidR="1789B72D" w:rsidRPr="00917521">
              <w:rPr>
                <w:rFonts w:ascii="Times New Roman" w:eastAsia="Times New Roman" w:hAnsi="Times New Roman" w:cs="Times New Roman"/>
                <w:sz w:val="24"/>
                <w:szCs w:val="24"/>
              </w:rPr>
              <w:t>H</w:t>
            </w:r>
            <w:r w:rsidR="00646F9F" w:rsidRPr="00917521">
              <w:rPr>
                <w:rFonts w:ascii="Times New Roman" w:eastAsia="Times New Roman" w:hAnsi="Times New Roman" w:cs="Times New Roman"/>
                <w:sz w:val="24"/>
                <w:szCs w:val="24"/>
              </w:rPr>
              <w:t xml:space="preserve">iển thị </w:t>
            </w:r>
            <w:r w:rsidR="0E40EE55" w:rsidRPr="00917521">
              <w:rPr>
                <w:rFonts w:ascii="Times New Roman" w:eastAsia="Times New Roman" w:hAnsi="Times New Roman" w:cs="Times New Roman"/>
                <w:sz w:val="24"/>
                <w:szCs w:val="24"/>
              </w:rPr>
              <w:t>thông tin chi tiết của quần áo đã chọn</w:t>
            </w:r>
          </w:p>
        </w:tc>
      </w:tr>
      <w:tr w:rsidR="007B6473" w14:paraId="4960EA88" w14:textId="77777777" w:rsidTr="00917521">
        <w:trPr>
          <w:trHeight w:val="54"/>
        </w:trPr>
        <w:tc>
          <w:tcPr>
            <w:tcW w:w="5523"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F856458" w14:textId="2DD058C6" w:rsidR="007B6473" w:rsidRPr="00917521" w:rsidRDefault="00232485" w:rsidP="00732C63">
            <w:pPr>
              <w:pStyle w:val="H1"/>
              <w:numPr>
                <w:ilvl w:val="0"/>
                <w:numId w:val="0"/>
              </w:numPr>
              <w:rPr>
                <w:b w:val="0"/>
                <w:bCs/>
                <w:sz w:val="24"/>
                <w:szCs w:val="24"/>
              </w:rPr>
            </w:pPr>
            <w:r w:rsidRPr="00917521">
              <w:rPr>
                <w:b w:val="0"/>
                <w:bCs/>
                <w:sz w:val="24"/>
                <w:szCs w:val="24"/>
              </w:rPr>
              <w:t>4.</w:t>
            </w:r>
            <w:r w:rsidR="00732C63" w:rsidRPr="00917521">
              <w:rPr>
                <w:b w:val="0"/>
                <w:bCs/>
                <w:sz w:val="24"/>
                <w:szCs w:val="24"/>
              </w:rPr>
              <w:t xml:space="preserve"> </w:t>
            </w:r>
            <w:r w:rsidRPr="00917521">
              <w:rPr>
                <w:b w:val="0"/>
                <w:bCs/>
                <w:sz w:val="24"/>
                <w:szCs w:val="24"/>
              </w:rPr>
              <w:t>Chọn xem quần áo khác</w:t>
            </w:r>
          </w:p>
        </w:tc>
        <w:tc>
          <w:tcPr>
            <w:tcW w:w="481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B676A2B" w14:textId="2BE3CAE1" w:rsidR="007B6473" w:rsidRPr="00917521" w:rsidRDefault="007B6473" w:rsidP="00232485">
            <w:pPr>
              <w:spacing w:before="120" w:after="120" w:line="276" w:lineRule="auto"/>
              <w:rPr>
                <w:rFonts w:ascii="Times New Roman" w:eastAsia="Times New Roman" w:hAnsi="Times New Roman" w:cs="Times New Roman"/>
                <w:sz w:val="24"/>
                <w:szCs w:val="24"/>
              </w:rPr>
            </w:pPr>
          </w:p>
        </w:tc>
      </w:tr>
      <w:tr w:rsidR="0040338A" w14:paraId="30FAD18D" w14:textId="77777777" w:rsidTr="006D1D0D">
        <w:trPr>
          <w:trHeight w:val="540"/>
        </w:trPr>
        <w:tc>
          <w:tcPr>
            <w:tcW w:w="10342"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62A6B857" w14:textId="03581611" w:rsidR="0040338A" w:rsidRPr="00917521" w:rsidRDefault="0040338A">
            <w:pPr>
              <w:spacing w:before="120" w:after="120" w:line="276" w:lineRule="auto"/>
              <w:rPr>
                <w:rFonts w:ascii="Times New Roman" w:eastAsia="Times New Roman" w:hAnsi="Times New Roman" w:cs="Times New Roman"/>
                <w:b/>
                <w:bCs/>
                <w:sz w:val="24"/>
                <w:szCs w:val="24"/>
              </w:rPr>
            </w:pPr>
            <w:r w:rsidRPr="00917521">
              <w:rPr>
                <w:rFonts w:ascii="Times New Roman" w:eastAsia="Times New Roman" w:hAnsi="Times New Roman" w:cs="Times New Roman"/>
                <w:b/>
                <w:bCs/>
                <w:sz w:val="24"/>
                <w:szCs w:val="24"/>
              </w:rPr>
              <w:t>Luồng sự kiện thay thế</w:t>
            </w:r>
          </w:p>
        </w:tc>
      </w:tr>
      <w:tr w:rsidR="0040338A" w14:paraId="7652F825" w14:textId="77777777" w:rsidTr="00917521">
        <w:trPr>
          <w:trHeight w:val="540"/>
        </w:trPr>
        <w:tc>
          <w:tcPr>
            <w:tcW w:w="552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92417A0" w14:textId="752BF650" w:rsidR="0040338A" w:rsidRPr="00917521" w:rsidRDefault="00B5236A" w:rsidP="00B5236A">
            <w:pPr>
              <w:spacing w:before="120" w:after="120" w:line="276" w:lineRule="auto"/>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4.1. Chọn kết thúc</w:t>
            </w:r>
          </w:p>
        </w:tc>
        <w:tc>
          <w:tcPr>
            <w:tcW w:w="481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8AB150B" w14:textId="77777777" w:rsidR="0040338A" w:rsidRPr="00917521" w:rsidRDefault="0040338A" w:rsidP="00400316">
            <w:pPr>
              <w:keepNext/>
              <w:spacing w:before="120" w:after="120" w:line="276" w:lineRule="auto"/>
              <w:rPr>
                <w:rFonts w:ascii="Times New Roman" w:eastAsia="Times New Roman" w:hAnsi="Times New Roman" w:cs="Times New Roman"/>
                <w:sz w:val="24"/>
                <w:szCs w:val="24"/>
              </w:rPr>
            </w:pPr>
          </w:p>
        </w:tc>
      </w:tr>
    </w:tbl>
    <w:p w14:paraId="3E9C5EED" w14:textId="0E6BA717" w:rsidR="005A7E11" w:rsidRDefault="004974B2" w:rsidP="00400316">
      <w:pPr>
        <w:pStyle w:val="Caption"/>
        <w:jc w:val="center"/>
      </w:pPr>
      <w:bookmarkStart w:id="91" w:name="_Toc146233538"/>
      <w:r>
        <w:t xml:space="preserve">Bảng </w:t>
      </w:r>
      <w:fldSimple w:instr=" SEQ Bảng \* ARABIC ">
        <w:r w:rsidR="00B061CF">
          <w:rPr>
            <w:noProof/>
          </w:rPr>
          <w:t>8</w:t>
        </w:r>
      </w:fldSimple>
      <w:r w:rsidR="00400316">
        <w:t>.</w:t>
      </w:r>
      <w:r>
        <w:t xml:space="preserve"> Đặc tả Usecase Xem Quần Áo</w:t>
      </w:r>
    </w:p>
    <w:p w14:paraId="62A3038D" w14:textId="77777777" w:rsidR="005A7E11" w:rsidRDefault="005A7E11" w:rsidP="005A7E11"/>
    <w:p w14:paraId="0D86D754" w14:textId="77777777" w:rsidR="005A7E11" w:rsidRDefault="005A7E11" w:rsidP="005A7E11"/>
    <w:p w14:paraId="48A43804" w14:textId="77777777" w:rsidR="005A7E11" w:rsidRDefault="005A7E11" w:rsidP="005A7E11"/>
    <w:p w14:paraId="7AA5A150" w14:textId="77777777" w:rsidR="005A7E11" w:rsidRPr="005A7E11" w:rsidRDefault="005A7E11" w:rsidP="005A7E11"/>
    <w:p w14:paraId="70E5AF2E" w14:textId="77777777" w:rsidR="00917521" w:rsidRDefault="00917521">
      <w:pPr>
        <w:rPr>
          <w:rFonts w:ascii="Times New Roman" w:eastAsia="Times New Roman" w:hAnsi="Times New Roman" w:cs="Times New Roman"/>
          <w:b/>
          <w:sz w:val="26"/>
          <w:szCs w:val="26"/>
        </w:rPr>
      </w:pPr>
      <w:bookmarkStart w:id="92" w:name="_Toc146317991"/>
      <w:r>
        <w:br w:type="page"/>
      </w:r>
    </w:p>
    <w:p w14:paraId="2EA3150F" w14:textId="5BCD5FEB" w:rsidR="007B6473" w:rsidRDefault="00646F9F" w:rsidP="0087622E">
      <w:pPr>
        <w:pStyle w:val="Top3"/>
      </w:pPr>
      <w:bookmarkStart w:id="93" w:name="_Toc152431137"/>
      <w:bookmarkStart w:id="94" w:name="_Toc152432033"/>
      <w:r>
        <w:lastRenderedPageBreak/>
        <w:t>Biểu đồ</w:t>
      </w:r>
      <w:bookmarkEnd w:id="91"/>
      <w:bookmarkEnd w:id="92"/>
      <w:bookmarkEnd w:id="93"/>
      <w:bookmarkEnd w:id="94"/>
    </w:p>
    <w:p w14:paraId="416B9A72" w14:textId="77777777" w:rsidR="007B6473" w:rsidRPr="0029743D" w:rsidRDefault="00646F9F">
      <w:pPr>
        <w:spacing w:after="120" w:line="240" w:lineRule="auto"/>
        <w:rPr>
          <w:rFonts w:ascii="Times New Roman" w:eastAsia="Times New Roman" w:hAnsi="Times New Roman" w:cs="Times New Roman"/>
          <w:b/>
          <w:i/>
          <w:sz w:val="26"/>
          <w:szCs w:val="26"/>
        </w:rPr>
      </w:pPr>
      <w:r w:rsidRPr="0029743D">
        <w:rPr>
          <w:rFonts w:ascii="Times New Roman" w:eastAsia="Times New Roman" w:hAnsi="Times New Roman" w:cs="Times New Roman"/>
          <w:b/>
          <w:i/>
          <w:sz w:val="26"/>
          <w:szCs w:val="26"/>
        </w:rPr>
        <w:t>Activity</w:t>
      </w:r>
    </w:p>
    <w:p w14:paraId="75E854B1" w14:textId="77777777" w:rsidR="007B6473" w:rsidRDefault="00403239" w:rsidP="00723337">
      <w:r>
        <w:rPr>
          <w:noProof/>
        </w:rPr>
        <w:drawing>
          <wp:inline distT="0" distB="0" distL="0" distR="0" wp14:anchorId="0B90443D" wp14:editId="6ED2D7A9">
            <wp:extent cx="6511851" cy="5283200"/>
            <wp:effectExtent l="0" t="0" r="3810" b="0"/>
            <wp:docPr id="512218028" name="Picture 512218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18028" name="Picture 512218028"/>
                    <pic:cNvPicPr/>
                  </pic:nvPicPr>
                  <pic:blipFill>
                    <a:blip r:embed="rId20" cstate="email">
                      <a:extLst>
                        <a:ext uri="{28A0092B-C50C-407E-A947-70E740481C1C}">
                          <a14:useLocalDpi xmlns:a14="http://schemas.microsoft.com/office/drawing/2010/main"/>
                        </a:ext>
                      </a:extLst>
                    </a:blip>
                    <a:stretch>
                      <a:fillRect/>
                    </a:stretch>
                  </pic:blipFill>
                  <pic:spPr>
                    <a:xfrm>
                      <a:off x="0" y="0"/>
                      <a:ext cx="6511851" cy="5283200"/>
                    </a:xfrm>
                    <a:prstGeom prst="rect">
                      <a:avLst/>
                    </a:prstGeom>
                  </pic:spPr>
                </pic:pic>
              </a:graphicData>
            </a:graphic>
          </wp:inline>
        </w:drawing>
      </w:r>
    </w:p>
    <w:p w14:paraId="5A354B9F" w14:textId="04F09E9E" w:rsidR="0029743D" w:rsidRDefault="00645923" w:rsidP="007A00B4">
      <w:pPr>
        <w:pStyle w:val="Caption"/>
        <w:jc w:val="center"/>
        <w:rPr>
          <w:rFonts w:ascii="Times New Roman" w:eastAsia="Times New Roman" w:hAnsi="Times New Roman" w:cs="Times New Roman"/>
          <w:b/>
          <w:i w:val="0"/>
          <w:sz w:val="26"/>
          <w:szCs w:val="26"/>
        </w:rPr>
      </w:pPr>
      <w:r>
        <w:t xml:space="preserve">Hình </w:t>
      </w:r>
      <w:fldSimple w:instr=" SEQ Hình \* ARABIC ">
        <w:r w:rsidR="00B061CF">
          <w:rPr>
            <w:noProof/>
          </w:rPr>
          <w:t>8</w:t>
        </w:r>
      </w:fldSimple>
      <w:r w:rsidR="002F5A0F">
        <w:t>.</w:t>
      </w:r>
      <w:r>
        <w:t xml:space="preserve"> Activity </w:t>
      </w:r>
      <w:r w:rsidR="001544C4">
        <w:t>Xem Quần Áo</w:t>
      </w:r>
      <w:r w:rsidR="0029743D">
        <w:rPr>
          <w:rFonts w:ascii="Times New Roman" w:eastAsia="Times New Roman" w:hAnsi="Times New Roman" w:cs="Times New Roman"/>
          <w:b/>
          <w:sz w:val="26"/>
          <w:szCs w:val="26"/>
        </w:rPr>
        <w:br w:type="page"/>
      </w:r>
    </w:p>
    <w:p w14:paraId="416CB046" w14:textId="263F01D0" w:rsidR="007B6473" w:rsidRPr="0029743D" w:rsidRDefault="00646F9F" w:rsidP="002B1EA4">
      <w:pPr>
        <w:spacing w:after="120" w:line="240" w:lineRule="auto"/>
        <w:rPr>
          <w:rFonts w:ascii="Times New Roman" w:eastAsia="Times New Roman" w:hAnsi="Times New Roman" w:cs="Times New Roman"/>
          <w:b/>
          <w:i/>
          <w:sz w:val="26"/>
          <w:szCs w:val="26"/>
        </w:rPr>
      </w:pPr>
      <w:r w:rsidRPr="0029743D">
        <w:rPr>
          <w:rFonts w:ascii="Times New Roman" w:eastAsia="Times New Roman" w:hAnsi="Times New Roman" w:cs="Times New Roman"/>
          <w:b/>
          <w:i/>
          <w:sz w:val="26"/>
          <w:szCs w:val="26"/>
        </w:rPr>
        <w:lastRenderedPageBreak/>
        <w:t>Sequence</w:t>
      </w:r>
    </w:p>
    <w:p w14:paraId="3CAE9A8D" w14:textId="77777777" w:rsidR="00F16B1E" w:rsidRDefault="00573A61" w:rsidP="00723337">
      <w:r>
        <w:rPr>
          <w:noProof/>
        </w:rPr>
        <w:drawing>
          <wp:inline distT="0" distB="0" distL="0" distR="0" wp14:anchorId="7E5189C0" wp14:editId="4B620254">
            <wp:extent cx="6511925" cy="2886710"/>
            <wp:effectExtent l="0" t="0" r="3175" b="8890"/>
            <wp:docPr id="1185435242" name="Picture 118543524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35242" name="Picture 5" descr="A diagram of a projec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11925" cy="2886710"/>
                    </a:xfrm>
                    <a:prstGeom prst="rect">
                      <a:avLst/>
                    </a:prstGeom>
                    <a:noFill/>
                    <a:ln>
                      <a:noFill/>
                    </a:ln>
                  </pic:spPr>
                </pic:pic>
              </a:graphicData>
            </a:graphic>
          </wp:inline>
        </w:drawing>
      </w:r>
    </w:p>
    <w:p w14:paraId="00F9BB16" w14:textId="13E1CB5C" w:rsidR="001544C4" w:rsidRDefault="00F16B1E" w:rsidP="00F16B1E">
      <w:pPr>
        <w:pStyle w:val="Caption"/>
        <w:jc w:val="center"/>
        <w:rPr>
          <w:rFonts w:ascii="Times New Roman" w:eastAsia="Times New Roman" w:hAnsi="Times New Roman" w:cs="Times New Roman"/>
          <w:b/>
          <w:i w:val="0"/>
          <w:color w:val="0000FF"/>
          <w:sz w:val="26"/>
          <w:szCs w:val="26"/>
        </w:rPr>
      </w:pPr>
      <w:r>
        <w:t xml:space="preserve">Hình </w:t>
      </w:r>
      <w:fldSimple w:instr=" SEQ Hình \* ARABIC ">
        <w:r w:rsidR="00B061CF">
          <w:rPr>
            <w:noProof/>
          </w:rPr>
          <w:t>9</w:t>
        </w:r>
      </w:fldSimple>
      <w:r>
        <w:t xml:space="preserve">. </w:t>
      </w:r>
      <w:r w:rsidRPr="00115EBD">
        <w:t>Sequence Xem Quần Áo</w:t>
      </w:r>
    </w:p>
    <w:p w14:paraId="01B357D5" w14:textId="19A4ECEB" w:rsidR="007B6473" w:rsidRDefault="00646F9F" w:rsidP="0087622E">
      <w:pPr>
        <w:pStyle w:val="Top2"/>
      </w:pPr>
      <w:bookmarkStart w:id="95" w:name="_Toc146233539"/>
      <w:bookmarkStart w:id="96" w:name="_Toc146317992"/>
      <w:bookmarkStart w:id="97" w:name="_Toc152431138"/>
      <w:bookmarkStart w:id="98" w:name="_Toc152432034"/>
      <w:r>
        <w:t>UC005_</w:t>
      </w:r>
      <w:r w:rsidR="00C947C8">
        <w:t xml:space="preserve">Tìm </w:t>
      </w:r>
      <w:r w:rsidR="00BE0BEF" w:rsidRPr="00BE0BEF">
        <w:t>Kiếm Quần Áo</w:t>
      </w:r>
      <w:bookmarkEnd w:id="95"/>
      <w:bookmarkEnd w:id="96"/>
      <w:bookmarkEnd w:id="97"/>
      <w:bookmarkEnd w:id="98"/>
    </w:p>
    <w:p w14:paraId="583D3728" w14:textId="0FD0A2B0" w:rsidR="007B6473" w:rsidRDefault="00646F9F" w:rsidP="0087622E">
      <w:pPr>
        <w:pStyle w:val="Top3"/>
      </w:pPr>
      <w:bookmarkStart w:id="99" w:name="_Toc146233540"/>
      <w:bookmarkStart w:id="100" w:name="_Toc146317993"/>
      <w:bookmarkStart w:id="101" w:name="_Toc152431139"/>
      <w:bookmarkStart w:id="102" w:name="_Toc152432035"/>
      <w:r>
        <w:t>Mô tả use case UC005</w:t>
      </w:r>
      <w:bookmarkEnd w:id="99"/>
      <w:bookmarkEnd w:id="100"/>
      <w:bookmarkEnd w:id="101"/>
      <w:bookmarkEnd w:id="102"/>
    </w:p>
    <w:tbl>
      <w:tblPr>
        <w:tblW w:w="1034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695"/>
        <w:gridCol w:w="2268"/>
        <w:gridCol w:w="6379"/>
      </w:tblGrid>
      <w:tr w:rsidR="007B6473" w14:paraId="411BDBC3" w14:textId="77777777" w:rsidTr="006D1D0D">
        <w:trPr>
          <w:trHeight w:val="540"/>
        </w:trPr>
        <w:tc>
          <w:tcPr>
            <w:tcW w:w="10342"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3F79DCE4" w14:textId="1FACFB6A" w:rsidR="007B6473" w:rsidRPr="004A2B33" w:rsidRDefault="00646F9F">
            <w:pPr>
              <w:spacing w:before="120" w:after="120" w:line="276" w:lineRule="auto"/>
              <w:ind w:right="-920"/>
              <w:rPr>
                <w:rFonts w:ascii="Times New Roman" w:eastAsia="Times New Roman" w:hAnsi="Times New Roman" w:cs="Times New Roman"/>
                <w:sz w:val="24"/>
                <w:szCs w:val="24"/>
              </w:rPr>
            </w:pPr>
            <w:r w:rsidRPr="004A2B33">
              <w:rPr>
                <w:rFonts w:ascii="Times New Roman" w:eastAsia="Times New Roman" w:hAnsi="Times New Roman" w:cs="Times New Roman"/>
                <w:b/>
                <w:sz w:val="24"/>
                <w:szCs w:val="24"/>
              </w:rPr>
              <w:t xml:space="preserve">Use case: </w:t>
            </w:r>
            <w:r w:rsidRPr="004A2B33">
              <w:rPr>
                <w:rFonts w:ascii="Times New Roman" w:eastAsia="Times New Roman" w:hAnsi="Times New Roman" w:cs="Times New Roman"/>
                <w:sz w:val="24"/>
                <w:szCs w:val="24"/>
              </w:rPr>
              <w:t>UC005_</w:t>
            </w:r>
            <w:r w:rsidR="00C947C8" w:rsidRPr="004A2B33">
              <w:rPr>
                <w:rFonts w:ascii="Times New Roman" w:eastAsia="Times New Roman" w:hAnsi="Times New Roman" w:cs="Times New Roman"/>
                <w:sz w:val="24"/>
                <w:szCs w:val="24"/>
              </w:rPr>
              <w:t>Tìm Kiếm</w:t>
            </w:r>
            <w:r w:rsidRPr="004A2B33">
              <w:rPr>
                <w:rFonts w:ascii="Times New Roman" w:eastAsia="Times New Roman" w:hAnsi="Times New Roman" w:cs="Times New Roman"/>
                <w:sz w:val="24"/>
                <w:szCs w:val="24"/>
              </w:rPr>
              <w:t xml:space="preserve"> Quần Áo</w:t>
            </w:r>
          </w:p>
        </w:tc>
      </w:tr>
      <w:tr w:rsidR="007B6473" w14:paraId="38841E5E" w14:textId="77777777" w:rsidTr="00A100E4">
        <w:trPr>
          <w:trHeight w:val="540"/>
        </w:trPr>
        <w:tc>
          <w:tcPr>
            <w:tcW w:w="1695" w:type="dxa"/>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64CAA5DF" w14:textId="77777777" w:rsidR="007B6473" w:rsidRPr="004A2B33" w:rsidRDefault="00646F9F">
            <w:pPr>
              <w:spacing w:before="120" w:after="120" w:line="276" w:lineRule="auto"/>
              <w:ind w:right="-6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Mục đích:</w:t>
            </w:r>
          </w:p>
        </w:tc>
        <w:tc>
          <w:tcPr>
            <w:tcW w:w="8647" w:type="dxa"/>
            <w:gridSpan w:val="2"/>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4D4A5AA4" w14:textId="04951192" w:rsidR="007B6473" w:rsidRPr="004A2B33" w:rsidRDefault="013E82A6">
            <w:pPr>
              <w:spacing w:before="120" w:after="120" w:line="276" w:lineRule="auto"/>
              <w:ind w:right="-12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T</w:t>
            </w:r>
            <w:r w:rsidR="5EE2C0A6" w:rsidRPr="004A2B33">
              <w:rPr>
                <w:rFonts w:ascii="Times New Roman" w:eastAsia="Times New Roman" w:hAnsi="Times New Roman" w:cs="Times New Roman"/>
                <w:sz w:val="24"/>
                <w:szCs w:val="24"/>
              </w:rPr>
              <w:t>ìm kiếm</w:t>
            </w:r>
            <w:r w:rsidR="003172FD" w:rsidRPr="004A2B33">
              <w:rPr>
                <w:rFonts w:ascii="Times New Roman" w:eastAsia="Times New Roman" w:hAnsi="Times New Roman" w:cs="Times New Roman"/>
                <w:sz w:val="24"/>
                <w:szCs w:val="24"/>
              </w:rPr>
              <w:t xml:space="preserve"> được thông tin</w:t>
            </w:r>
            <w:r w:rsidR="00646F9F" w:rsidRPr="004A2B33">
              <w:rPr>
                <w:rFonts w:ascii="Times New Roman" w:eastAsia="Times New Roman" w:hAnsi="Times New Roman" w:cs="Times New Roman"/>
                <w:sz w:val="24"/>
                <w:szCs w:val="24"/>
              </w:rPr>
              <w:t xml:space="preserve"> quần áo</w:t>
            </w:r>
            <w:r w:rsidR="006B6979" w:rsidRPr="004A2B33">
              <w:rPr>
                <w:rFonts w:ascii="Times New Roman" w:eastAsia="Times New Roman" w:hAnsi="Times New Roman" w:cs="Times New Roman"/>
                <w:sz w:val="24"/>
                <w:szCs w:val="24"/>
              </w:rPr>
              <w:t xml:space="preserve"> đang cần</w:t>
            </w:r>
          </w:p>
        </w:tc>
      </w:tr>
      <w:tr w:rsidR="007B6473" w14:paraId="64520DD9" w14:textId="77777777" w:rsidTr="00A100E4">
        <w:trPr>
          <w:trHeight w:val="542"/>
        </w:trPr>
        <w:tc>
          <w:tcPr>
            <w:tcW w:w="16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F8DDF5B" w14:textId="77777777" w:rsidR="007B6473" w:rsidRPr="004A2B33" w:rsidRDefault="00646F9F">
            <w:pPr>
              <w:spacing w:before="120" w:after="120" w:line="276" w:lineRule="auto"/>
              <w:ind w:right="-6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Mô tả sơ lược:</w:t>
            </w:r>
          </w:p>
        </w:tc>
        <w:tc>
          <w:tcPr>
            <w:tcW w:w="86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0BE6C6B" w14:textId="3113554B" w:rsidR="007B6473" w:rsidRPr="004A2B33" w:rsidRDefault="10E21DB9">
            <w:pPr>
              <w:spacing w:before="120" w:after="120" w:line="276" w:lineRule="auto"/>
              <w:ind w:right="-12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 xml:space="preserve">Giúp </w:t>
            </w:r>
            <w:r w:rsidR="4F60E416" w:rsidRPr="004A2B33">
              <w:rPr>
                <w:rFonts w:ascii="Times New Roman" w:eastAsia="Times New Roman" w:hAnsi="Times New Roman" w:cs="Times New Roman"/>
                <w:sz w:val="24"/>
                <w:szCs w:val="24"/>
              </w:rPr>
              <w:t>NVBH</w:t>
            </w:r>
            <w:r w:rsidRPr="004A2B33">
              <w:rPr>
                <w:rFonts w:ascii="Times New Roman" w:eastAsia="Times New Roman" w:hAnsi="Times New Roman" w:cs="Times New Roman"/>
                <w:sz w:val="24"/>
                <w:szCs w:val="24"/>
              </w:rPr>
              <w:t xml:space="preserve"> tìm kiếm quần áo</w:t>
            </w:r>
            <w:r w:rsidR="006B6979" w:rsidRPr="004A2B33">
              <w:rPr>
                <w:rFonts w:ascii="Times New Roman" w:eastAsia="Times New Roman" w:hAnsi="Times New Roman" w:cs="Times New Roman"/>
                <w:sz w:val="24"/>
                <w:szCs w:val="24"/>
              </w:rPr>
              <w:t xml:space="preserve"> </w:t>
            </w:r>
            <w:r w:rsidRPr="004A2B33">
              <w:rPr>
                <w:rFonts w:ascii="Times New Roman" w:eastAsia="Times New Roman" w:hAnsi="Times New Roman" w:cs="Times New Roman"/>
                <w:sz w:val="24"/>
                <w:szCs w:val="24"/>
              </w:rPr>
              <w:t>trên danh sách</w:t>
            </w:r>
            <w:r w:rsidR="00C213A1" w:rsidRPr="004A2B33">
              <w:rPr>
                <w:rFonts w:ascii="Times New Roman" w:eastAsia="Times New Roman" w:hAnsi="Times New Roman" w:cs="Times New Roman"/>
                <w:sz w:val="24"/>
                <w:szCs w:val="24"/>
              </w:rPr>
              <w:t xml:space="preserve"> quần áo</w:t>
            </w:r>
          </w:p>
        </w:tc>
      </w:tr>
      <w:tr w:rsidR="007B6473" w14:paraId="65B58788" w14:textId="77777777" w:rsidTr="00A100E4">
        <w:trPr>
          <w:trHeight w:val="540"/>
        </w:trPr>
        <w:tc>
          <w:tcPr>
            <w:tcW w:w="16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AEA3AE3" w14:textId="77777777" w:rsidR="007B6473" w:rsidRPr="004A2B33" w:rsidRDefault="00646F9F">
            <w:pPr>
              <w:spacing w:before="120" w:after="120" w:line="276" w:lineRule="auto"/>
              <w:ind w:right="-6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Actor chính:</w:t>
            </w:r>
          </w:p>
        </w:tc>
        <w:tc>
          <w:tcPr>
            <w:tcW w:w="86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6E1F65F" w14:textId="31DE1D35" w:rsidR="007B6473" w:rsidRPr="004A2B33" w:rsidRDefault="5F632B7C">
            <w:pPr>
              <w:spacing w:before="120" w:after="120" w:line="276" w:lineRule="auto"/>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NVBH</w:t>
            </w:r>
          </w:p>
        </w:tc>
      </w:tr>
      <w:tr w:rsidR="007B6473" w14:paraId="001D0546" w14:textId="77777777" w:rsidTr="00A100E4">
        <w:trPr>
          <w:trHeight w:val="540"/>
        </w:trPr>
        <w:tc>
          <w:tcPr>
            <w:tcW w:w="16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01D5144" w14:textId="77777777" w:rsidR="007B6473" w:rsidRPr="004A2B33" w:rsidRDefault="00646F9F">
            <w:pPr>
              <w:spacing w:before="120" w:after="120" w:line="276" w:lineRule="auto"/>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Actor phụ:</w:t>
            </w:r>
          </w:p>
        </w:tc>
        <w:tc>
          <w:tcPr>
            <w:tcW w:w="86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FC33D8B" w14:textId="77777777" w:rsidR="007B6473" w:rsidRPr="004A2B33" w:rsidRDefault="00646F9F">
            <w:pPr>
              <w:spacing w:before="120" w:after="120" w:line="276" w:lineRule="auto"/>
              <w:ind w:right="202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Không</w:t>
            </w:r>
          </w:p>
        </w:tc>
      </w:tr>
      <w:tr w:rsidR="007B6473" w14:paraId="7D6625F7" w14:textId="77777777" w:rsidTr="00A100E4">
        <w:trPr>
          <w:trHeight w:val="515"/>
        </w:trPr>
        <w:tc>
          <w:tcPr>
            <w:tcW w:w="1695" w:type="dxa"/>
            <w:tcBorders>
              <w:top w:val="single" w:sz="4" w:space="0" w:color="auto"/>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45FEF05" w14:textId="77777777" w:rsidR="007B6473" w:rsidRPr="004A2B33" w:rsidRDefault="00646F9F">
            <w:pPr>
              <w:spacing w:before="120" w:after="120" w:line="276" w:lineRule="auto"/>
              <w:ind w:right="-6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Tiền điều kiện:</w:t>
            </w:r>
          </w:p>
        </w:tc>
        <w:tc>
          <w:tcPr>
            <w:tcW w:w="8647" w:type="dxa"/>
            <w:gridSpan w:val="2"/>
            <w:tcBorders>
              <w:top w:val="single" w:sz="4" w:space="0" w:color="auto"/>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F61938C" w14:textId="17FD660C" w:rsidR="007B6473" w:rsidRPr="004A2B33" w:rsidRDefault="631E9716" w:rsidP="00D53DD2">
            <w:pPr>
              <w:spacing w:before="120" w:after="120" w:line="276" w:lineRule="auto"/>
              <w:ind w:right="-21"/>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NVBH</w:t>
            </w:r>
            <w:r w:rsidR="00646F9F" w:rsidRPr="004A2B33">
              <w:rPr>
                <w:rFonts w:ascii="Times New Roman" w:eastAsia="Times New Roman" w:hAnsi="Times New Roman" w:cs="Times New Roman"/>
                <w:sz w:val="24"/>
                <w:szCs w:val="24"/>
              </w:rPr>
              <w:t xml:space="preserve"> phải có tài khoản và đăng nhập thành công vào hệ thống</w:t>
            </w:r>
            <w:r w:rsidR="00EB0876">
              <w:rPr>
                <w:rFonts w:ascii="Times New Roman" w:eastAsia="Times New Roman" w:hAnsi="Times New Roman" w:cs="Times New Roman"/>
                <w:sz w:val="24"/>
                <w:szCs w:val="24"/>
              </w:rPr>
              <w:t xml:space="preserve"> </w:t>
            </w:r>
            <w:r w:rsidR="30EE32FA" w:rsidRPr="004A2B33">
              <w:rPr>
                <w:rFonts w:ascii="Times New Roman" w:eastAsia="Times New Roman" w:hAnsi="Times New Roman" w:cs="Times New Roman"/>
                <w:sz w:val="24"/>
                <w:szCs w:val="24"/>
              </w:rPr>
              <w:t>và</w:t>
            </w:r>
            <w:r w:rsidR="00646F9F" w:rsidRPr="004A2B33">
              <w:rPr>
                <w:rFonts w:ascii="Times New Roman" w:eastAsia="Times New Roman" w:hAnsi="Times New Roman" w:cs="Times New Roman"/>
                <w:sz w:val="24"/>
                <w:szCs w:val="24"/>
              </w:rPr>
              <w:t xml:space="preserve"> chọn chức năng </w:t>
            </w:r>
            <w:r w:rsidR="0F1593B0" w:rsidRPr="004A2B33">
              <w:rPr>
                <w:rFonts w:ascii="Times New Roman" w:eastAsia="Times New Roman" w:hAnsi="Times New Roman" w:cs="Times New Roman"/>
                <w:sz w:val="24"/>
                <w:szCs w:val="24"/>
              </w:rPr>
              <w:t>tìm kiếm</w:t>
            </w:r>
            <w:r w:rsidR="00646F9F" w:rsidRPr="004A2B33">
              <w:rPr>
                <w:rFonts w:ascii="Times New Roman" w:eastAsia="Times New Roman" w:hAnsi="Times New Roman" w:cs="Times New Roman"/>
                <w:sz w:val="24"/>
                <w:szCs w:val="24"/>
              </w:rPr>
              <w:t xml:space="preserve"> quần áo</w:t>
            </w:r>
            <w:r w:rsidR="00596C31" w:rsidRPr="004A2B33">
              <w:rPr>
                <w:rFonts w:ascii="Times New Roman" w:eastAsia="Times New Roman" w:hAnsi="Times New Roman" w:cs="Times New Roman"/>
                <w:sz w:val="24"/>
                <w:szCs w:val="24"/>
              </w:rPr>
              <w:t xml:space="preserve">, cần có </w:t>
            </w:r>
            <w:r w:rsidR="00EB0876">
              <w:rPr>
                <w:rFonts w:ascii="Times New Roman" w:eastAsia="Times New Roman" w:hAnsi="Times New Roman" w:cs="Times New Roman"/>
                <w:sz w:val="24"/>
                <w:szCs w:val="24"/>
              </w:rPr>
              <w:t>thông tin</w:t>
            </w:r>
            <w:r w:rsidR="00596C31" w:rsidRPr="004A2B33">
              <w:rPr>
                <w:rFonts w:ascii="Times New Roman" w:eastAsia="Times New Roman" w:hAnsi="Times New Roman" w:cs="Times New Roman"/>
                <w:sz w:val="24"/>
                <w:szCs w:val="24"/>
              </w:rPr>
              <w:t xml:space="preserve"> quần áo từ CSDL</w:t>
            </w:r>
          </w:p>
        </w:tc>
      </w:tr>
      <w:tr w:rsidR="007B6473" w14:paraId="03E6634C" w14:textId="77777777" w:rsidTr="004B7FCE">
        <w:trPr>
          <w:trHeight w:val="97"/>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2CB7934" w14:textId="77777777" w:rsidR="007B6473" w:rsidRPr="004A2B33" w:rsidRDefault="00646F9F">
            <w:pPr>
              <w:spacing w:before="120" w:after="120" w:line="276" w:lineRule="auto"/>
              <w:ind w:right="-4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Hậu điều kiện:</w:t>
            </w:r>
          </w:p>
        </w:tc>
        <w:tc>
          <w:tcPr>
            <w:tcW w:w="8647"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2F59F1F" w14:textId="1F39E8E7" w:rsidR="007B6473" w:rsidRPr="004A2B33" w:rsidRDefault="56F10688" w:rsidP="00D53DD2">
            <w:pPr>
              <w:spacing w:before="120" w:after="120" w:line="276" w:lineRule="auto"/>
              <w:ind w:right="-21"/>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 xml:space="preserve">Tìm </w:t>
            </w:r>
            <w:r w:rsidR="3B53286D" w:rsidRPr="004A2B33">
              <w:rPr>
                <w:rFonts w:ascii="Times New Roman" w:eastAsia="Times New Roman" w:hAnsi="Times New Roman" w:cs="Times New Roman"/>
                <w:sz w:val="24"/>
                <w:szCs w:val="24"/>
              </w:rPr>
              <w:t>t</w:t>
            </w:r>
            <w:r w:rsidR="3D30DE3A" w:rsidRPr="004A2B33">
              <w:rPr>
                <w:rFonts w:ascii="Times New Roman" w:eastAsia="Times New Roman" w:hAnsi="Times New Roman" w:cs="Times New Roman"/>
                <w:sz w:val="24"/>
                <w:szCs w:val="24"/>
              </w:rPr>
              <w:t>hành công</w:t>
            </w:r>
            <w:r w:rsidRPr="004A2B33">
              <w:rPr>
                <w:rFonts w:ascii="Times New Roman" w:eastAsia="Times New Roman" w:hAnsi="Times New Roman" w:cs="Times New Roman"/>
                <w:sz w:val="24"/>
                <w:szCs w:val="24"/>
              </w:rPr>
              <w:t xml:space="preserve"> quần áo cần tìm</w:t>
            </w:r>
          </w:p>
        </w:tc>
      </w:tr>
      <w:tr w:rsidR="007B6473" w14:paraId="0BAAE2DB" w14:textId="77777777" w:rsidTr="006D1D0D">
        <w:trPr>
          <w:trHeight w:val="540"/>
        </w:trPr>
        <w:tc>
          <w:tcPr>
            <w:tcW w:w="10342"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387C17D4" w14:textId="77777777" w:rsidR="007B6473" w:rsidRPr="004A2B33" w:rsidRDefault="00646F9F">
            <w:pPr>
              <w:spacing w:before="120" w:after="120" w:line="276" w:lineRule="auto"/>
              <w:rPr>
                <w:rFonts w:ascii="Times New Roman" w:eastAsia="Times New Roman" w:hAnsi="Times New Roman" w:cs="Times New Roman"/>
                <w:b/>
                <w:sz w:val="24"/>
                <w:szCs w:val="24"/>
              </w:rPr>
            </w:pPr>
            <w:r w:rsidRPr="004A2B33">
              <w:rPr>
                <w:rFonts w:ascii="Times New Roman" w:eastAsia="Times New Roman" w:hAnsi="Times New Roman" w:cs="Times New Roman"/>
                <w:b/>
                <w:sz w:val="24"/>
                <w:szCs w:val="24"/>
              </w:rPr>
              <w:t>Luồng sự kiện chính:</w:t>
            </w:r>
          </w:p>
        </w:tc>
      </w:tr>
      <w:tr w:rsidR="007B6473" w14:paraId="62B406A0" w14:textId="77777777" w:rsidTr="004D1A99">
        <w:trPr>
          <w:trHeight w:val="540"/>
        </w:trPr>
        <w:tc>
          <w:tcPr>
            <w:tcW w:w="3963"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5CD9FEF" w14:textId="09CDA351" w:rsidR="007B6473" w:rsidRPr="004A2B33" w:rsidRDefault="5CCA3BE3" w:rsidP="00D53DD2">
            <w:pPr>
              <w:spacing w:before="120" w:after="120" w:line="276" w:lineRule="auto"/>
              <w:jc w:val="center"/>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NVBH</w:t>
            </w:r>
          </w:p>
        </w:tc>
        <w:tc>
          <w:tcPr>
            <w:tcW w:w="637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C7D6C64" w14:textId="03602F97" w:rsidR="007B6473" w:rsidRPr="004A2B33" w:rsidRDefault="00646F9F" w:rsidP="00D53DD2">
            <w:pPr>
              <w:spacing w:before="120" w:after="120" w:line="276" w:lineRule="auto"/>
              <w:jc w:val="center"/>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Hệ thống</w:t>
            </w:r>
          </w:p>
        </w:tc>
      </w:tr>
      <w:tr w:rsidR="007B6473" w14:paraId="736BEF36" w14:textId="77777777" w:rsidTr="004D1A99">
        <w:trPr>
          <w:trHeight w:val="109"/>
        </w:trPr>
        <w:tc>
          <w:tcPr>
            <w:tcW w:w="3963"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F6F2136" w14:textId="6284C8F0" w:rsidR="007B6473" w:rsidRPr="004A2B33" w:rsidRDefault="00646F9F">
            <w:pPr>
              <w:spacing w:before="120" w:after="120" w:line="276" w:lineRule="auto"/>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 xml:space="preserve">1. </w:t>
            </w:r>
            <w:r w:rsidR="42C610B3" w:rsidRPr="004A2B33">
              <w:rPr>
                <w:rFonts w:ascii="Times New Roman" w:eastAsia="Times New Roman" w:hAnsi="Times New Roman" w:cs="Times New Roman"/>
                <w:sz w:val="24"/>
                <w:szCs w:val="24"/>
              </w:rPr>
              <w:t>N</w:t>
            </w:r>
            <w:r w:rsidR="781F97CA" w:rsidRPr="004A2B33">
              <w:rPr>
                <w:rFonts w:ascii="Times New Roman" w:eastAsia="Times New Roman" w:hAnsi="Times New Roman" w:cs="Times New Roman"/>
                <w:sz w:val="24"/>
                <w:szCs w:val="24"/>
              </w:rPr>
              <w:t>hập mã quần áo cần tìm</w:t>
            </w:r>
          </w:p>
        </w:tc>
        <w:tc>
          <w:tcPr>
            <w:tcW w:w="637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559DC79" w14:textId="77777777" w:rsidR="007B6473" w:rsidRPr="004A2B33" w:rsidRDefault="007B6473">
            <w:pPr>
              <w:rPr>
                <w:rFonts w:ascii="Times New Roman" w:eastAsia="Times New Roman" w:hAnsi="Times New Roman" w:cs="Times New Roman"/>
                <w:sz w:val="24"/>
                <w:szCs w:val="24"/>
              </w:rPr>
            </w:pPr>
          </w:p>
        </w:tc>
      </w:tr>
      <w:tr w:rsidR="007318F2" w14:paraId="3EBA6C9C" w14:textId="77777777" w:rsidTr="004D1A99">
        <w:trPr>
          <w:trHeight w:val="442"/>
        </w:trPr>
        <w:tc>
          <w:tcPr>
            <w:tcW w:w="3963"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6C6D8AA" w14:textId="77FB144E" w:rsidR="007318F2" w:rsidRPr="004A2B33" w:rsidRDefault="005572C4">
            <w:pPr>
              <w:spacing w:before="120" w:after="120" w:line="276" w:lineRule="auto"/>
              <w:rPr>
                <w:rFonts w:ascii="Times New Roman" w:eastAsia="Times New Roman" w:hAnsi="Times New Roman" w:cs="Times New Roman"/>
                <w:sz w:val="24"/>
                <w:szCs w:val="24"/>
              </w:rPr>
            </w:pPr>
            <w:r w:rsidRPr="00954CCE">
              <w:rPr>
                <w:rFonts w:ascii="Times New Roman" w:eastAsia="Times New Roman" w:hAnsi="Times New Roman" w:cs="Times New Roman"/>
                <w:sz w:val="24"/>
                <w:szCs w:val="24"/>
              </w:rPr>
              <w:t xml:space="preserve">2. </w:t>
            </w:r>
            <w:r w:rsidR="00E60D69" w:rsidRPr="00954CCE">
              <w:rPr>
                <w:rFonts w:ascii="Times New Roman" w:eastAsia="Times New Roman" w:hAnsi="Times New Roman" w:cs="Times New Roman"/>
                <w:sz w:val="24"/>
                <w:szCs w:val="24"/>
              </w:rPr>
              <w:t>Chọn Tìm</w:t>
            </w:r>
          </w:p>
        </w:tc>
        <w:tc>
          <w:tcPr>
            <w:tcW w:w="637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572C348" w14:textId="61ADE097" w:rsidR="007318F2" w:rsidRDefault="007318F2" w:rsidP="007318F2">
            <w:pPr>
              <w:pStyle w:val="flow"/>
              <w:numPr>
                <w:ilvl w:val="0"/>
                <w:numId w:val="0"/>
              </w:numPr>
              <w:ind w:left="322" w:hanging="245"/>
            </w:pPr>
          </w:p>
        </w:tc>
      </w:tr>
      <w:tr w:rsidR="007B6473" w14:paraId="480A0687" w14:textId="77777777" w:rsidTr="0087622E">
        <w:trPr>
          <w:trHeight w:val="371"/>
        </w:trPr>
        <w:tc>
          <w:tcPr>
            <w:tcW w:w="3963"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0EC4E1FB" w14:textId="06CEC85D" w:rsidR="007B6473" w:rsidRPr="004A2B33" w:rsidRDefault="007B6473">
            <w:pPr>
              <w:spacing w:before="120" w:after="120" w:line="276" w:lineRule="auto"/>
              <w:rPr>
                <w:rFonts w:ascii="Times New Roman" w:eastAsia="Times New Roman" w:hAnsi="Times New Roman" w:cs="Times New Roman"/>
                <w:sz w:val="24"/>
                <w:szCs w:val="24"/>
              </w:rPr>
            </w:pPr>
          </w:p>
        </w:tc>
        <w:tc>
          <w:tcPr>
            <w:tcW w:w="6379"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321E1B4C" w14:textId="124D3E64" w:rsidR="007B6473" w:rsidRPr="004A2B33" w:rsidRDefault="00E60D69">
            <w:pPr>
              <w:spacing w:before="120" w:after="120" w:line="276" w:lineRule="auto"/>
              <w:rPr>
                <w:rFonts w:ascii="Times New Roman" w:eastAsia="Times New Roman" w:hAnsi="Times New Roman" w:cs="Times New Roman"/>
                <w:sz w:val="24"/>
                <w:szCs w:val="24"/>
              </w:rPr>
            </w:pPr>
            <w:r w:rsidRPr="00954CCE">
              <w:rPr>
                <w:rFonts w:ascii="Times New Roman" w:eastAsia="Times New Roman" w:hAnsi="Times New Roman" w:cs="Times New Roman"/>
                <w:sz w:val="24"/>
                <w:szCs w:val="24"/>
              </w:rPr>
              <w:t>3. Kiểm tra định dạng mã quần áo</w:t>
            </w:r>
            <w:r w:rsidR="005572C4" w:rsidRPr="00954CCE">
              <w:rPr>
                <w:rFonts w:ascii="Times New Roman" w:eastAsia="Times New Roman" w:hAnsi="Times New Roman" w:cs="Times New Roman"/>
                <w:sz w:val="24"/>
                <w:szCs w:val="24"/>
              </w:rPr>
              <w:t xml:space="preserve"> </w:t>
            </w:r>
          </w:p>
        </w:tc>
      </w:tr>
      <w:tr w:rsidR="0BFB81AD" w14:paraId="0BBD20E4" w14:textId="77777777" w:rsidTr="0087622E">
        <w:trPr>
          <w:trHeight w:val="56"/>
        </w:trPr>
        <w:tc>
          <w:tcPr>
            <w:tcW w:w="396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A9E514D" w14:textId="5C065D4D" w:rsidR="440FCE1E" w:rsidRPr="004A2B33" w:rsidRDefault="440FCE1E" w:rsidP="0BFB81AD">
            <w:pPr>
              <w:spacing w:line="276" w:lineRule="auto"/>
              <w:rPr>
                <w:rFonts w:ascii="Times New Roman" w:eastAsia="Times New Roman" w:hAnsi="Times New Roman" w:cs="Times New Roman"/>
                <w:sz w:val="24"/>
                <w:szCs w:val="24"/>
              </w:rPr>
            </w:pP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9DEE223" w14:textId="13021FA4" w:rsidR="0BFB81AD" w:rsidRPr="004A2B33" w:rsidRDefault="00E60D69" w:rsidP="0BFB81AD">
            <w:pPr>
              <w:spacing w:line="276" w:lineRule="auto"/>
              <w:rPr>
                <w:rFonts w:ascii="Times New Roman" w:eastAsia="Times New Roman" w:hAnsi="Times New Roman" w:cs="Times New Roman"/>
                <w:sz w:val="24"/>
                <w:szCs w:val="24"/>
              </w:rPr>
            </w:pPr>
            <w:r w:rsidRPr="00954CCE">
              <w:rPr>
                <w:rFonts w:ascii="Times New Roman" w:eastAsia="Times New Roman" w:hAnsi="Times New Roman" w:cs="Times New Roman"/>
                <w:sz w:val="24"/>
                <w:szCs w:val="24"/>
              </w:rPr>
              <w:t>4</w:t>
            </w:r>
            <w:r w:rsidR="000B36BB" w:rsidRPr="004A2B33">
              <w:rPr>
                <w:rFonts w:ascii="Times New Roman" w:eastAsia="Times New Roman" w:hAnsi="Times New Roman" w:cs="Times New Roman"/>
                <w:sz w:val="24"/>
                <w:szCs w:val="24"/>
              </w:rPr>
              <w:t xml:space="preserve">. </w:t>
            </w:r>
            <w:r w:rsidR="003C6E2F" w:rsidRPr="004A2B33">
              <w:rPr>
                <w:rFonts w:ascii="Times New Roman" w:eastAsia="Times New Roman" w:hAnsi="Times New Roman" w:cs="Times New Roman"/>
                <w:sz w:val="24"/>
                <w:szCs w:val="24"/>
              </w:rPr>
              <w:t>Tìm</w:t>
            </w:r>
            <w:r w:rsidR="000B36BB" w:rsidRPr="004A2B33">
              <w:rPr>
                <w:rFonts w:ascii="Times New Roman" w:eastAsia="Times New Roman" w:hAnsi="Times New Roman" w:cs="Times New Roman"/>
                <w:sz w:val="24"/>
                <w:szCs w:val="24"/>
              </w:rPr>
              <w:t xml:space="preserve"> thông tin</w:t>
            </w:r>
            <w:r w:rsidR="003C6E2F" w:rsidRPr="004A2B33">
              <w:rPr>
                <w:rFonts w:ascii="Times New Roman" w:eastAsia="Times New Roman" w:hAnsi="Times New Roman" w:cs="Times New Roman"/>
                <w:sz w:val="24"/>
                <w:szCs w:val="24"/>
              </w:rPr>
              <w:t xml:space="preserve"> quần áo cần tìm</w:t>
            </w:r>
            <w:r w:rsidR="00954CCE" w:rsidRPr="00954CCE">
              <w:rPr>
                <w:rFonts w:ascii="Times New Roman" w:eastAsia="Times New Roman" w:hAnsi="Times New Roman" w:cs="Times New Roman"/>
                <w:sz w:val="24"/>
                <w:szCs w:val="24"/>
              </w:rPr>
              <w:t xml:space="preserve"> theo mã quần áo</w:t>
            </w:r>
          </w:p>
        </w:tc>
      </w:tr>
      <w:tr w:rsidR="2B75EC3A" w14:paraId="7BD12E33" w14:textId="77777777" w:rsidTr="0087622E">
        <w:trPr>
          <w:trHeight w:val="56"/>
        </w:trPr>
        <w:tc>
          <w:tcPr>
            <w:tcW w:w="396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0C7372" w14:textId="24A49AE3" w:rsidR="2B75EC3A" w:rsidRPr="004A2B33" w:rsidRDefault="2B75EC3A" w:rsidP="2B75EC3A">
            <w:pPr>
              <w:spacing w:line="276" w:lineRule="auto"/>
              <w:rPr>
                <w:rFonts w:ascii="Times New Roman" w:eastAsia="Times New Roman" w:hAnsi="Times New Roman" w:cs="Times New Roman"/>
                <w:sz w:val="24"/>
                <w:szCs w:val="24"/>
              </w:rPr>
            </w:pP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3D6A27D" w14:textId="4F407ED9" w:rsidR="2B75EC3A" w:rsidRPr="004A2B33" w:rsidRDefault="00E60D69" w:rsidP="2B75EC3A">
            <w:pPr>
              <w:spacing w:line="276" w:lineRule="auto"/>
              <w:rPr>
                <w:rFonts w:ascii="Times New Roman" w:eastAsia="Times New Roman" w:hAnsi="Times New Roman" w:cs="Times New Roman"/>
                <w:sz w:val="24"/>
                <w:szCs w:val="24"/>
              </w:rPr>
            </w:pPr>
            <w:r w:rsidRPr="00954CCE">
              <w:rPr>
                <w:rFonts w:ascii="Times New Roman" w:eastAsia="Times New Roman" w:hAnsi="Times New Roman" w:cs="Times New Roman"/>
                <w:sz w:val="24"/>
                <w:szCs w:val="24"/>
              </w:rPr>
              <w:t>5</w:t>
            </w:r>
            <w:r w:rsidR="08892166" w:rsidRPr="004A2B33">
              <w:rPr>
                <w:rFonts w:ascii="Times New Roman" w:eastAsia="Times New Roman" w:hAnsi="Times New Roman" w:cs="Times New Roman"/>
                <w:sz w:val="24"/>
                <w:szCs w:val="24"/>
              </w:rPr>
              <w:t xml:space="preserve">. </w:t>
            </w:r>
            <w:r w:rsidR="003C6E2F" w:rsidRPr="004A2B33">
              <w:rPr>
                <w:rFonts w:ascii="Times New Roman" w:eastAsia="Times New Roman" w:hAnsi="Times New Roman" w:cs="Times New Roman"/>
                <w:sz w:val="24"/>
                <w:szCs w:val="24"/>
              </w:rPr>
              <w:t>Hiển thị</w:t>
            </w:r>
            <w:r w:rsidR="08892166" w:rsidRPr="004A2B33">
              <w:rPr>
                <w:rFonts w:ascii="Times New Roman" w:eastAsia="Times New Roman" w:hAnsi="Times New Roman" w:cs="Times New Roman"/>
                <w:sz w:val="24"/>
                <w:szCs w:val="24"/>
              </w:rPr>
              <w:t xml:space="preserve"> thông tin quần áo cần tìm</w:t>
            </w:r>
          </w:p>
        </w:tc>
      </w:tr>
      <w:tr w:rsidR="007B6473" w14:paraId="7061E713" w14:textId="77777777" w:rsidTr="006D1D0D">
        <w:trPr>
          <w:trHeight w:val="540"/>
        </w:trPr>
        <w:tc>
          <w:tcPr>
            <w:tcW w:w="10342"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4DD14571" w14:textId="77777777" w:rsidR="007B6473" w:rsidRPr="004A2B33" w:rsidRDefault="00646F9F">
            <w:pPr>
              <w:spacing w:before="120" w:after="120" w:line="276" w:lineRule="auto"/>
              <w:rPr>
                <w:rFonts w:ascii="Times New Roman" w:eastAsia="Times New Roman" w:hAnsi="Times New Roman" w:cs="Times New Roman"/>
                <w:b/>
                <w:sz w:val="24"/>
                <w:szCs w:val="24"/>
              </w:rPr>
            </w:pPr>
            <w:r w:rsidRPr="004A2B33">
              <w:rPr>
                <w:rFonts w:ascii="Times New Roman" w:eastAsia="Times New Roman" w:hAnsi="Times New Roman" w:cs="Times New Roman"/>
                <w:b/>
                <w:sz w:val="24"/>
                <w:szCs w:val="24"/>
              </w:rPr>
              <w:t>Luồng sự kiện thay thế:</w:t>
            </w:r>
          </w:p>
        </w:tc>
      </w:tr>
      <w:tr w:rsidR="007B6473" w14:paraId="05B9808F" w14:textId="77777777" w:rsidTr="004D1A99">
        <w:trPr>
          <w:trHeight w:val="575"/>
        </w:trPr>
        <w:tc>
          <w:tcPr>
            <w:tcW w:w="396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6EABABC" w14:textId="77777777" w:rsidR="007B6473" w:rsidRPr="004A2B33" w:rsidRDefault="00646F9F">
            <w:pPr>
              <w:spacing w:before="120" w:after="120" w:line="276" w:lineRule="auto"/>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 xml:space="preserve"> </w:t>
            </w: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60AC1CC" w14:textId="32CAC513" w:rsidR="007B6473" w:rsidRPr="004A2B33" w:rsidRDefault="00735E15">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646F9F" w:rsidRPr="004A2B33">
              <w:rPr>
                <w:rFonts w:ascii="Times New Roman" w:eastAsia="Times New Roman" w:hAnsi="Times New Roman" w:cs="Times New Roman"/>
                <w:sz w:val="24"/>
                <w:szCs w:val="24"/>
              </w:rPr>
              <w:t xml:space="preserve">.1. </w:t>
            </w:r>
            <w:r w:rsidR="3BB3905B" w:rsidRPr="004A2B33">
              <w:rPr>
                <w:rFonts w:ascii="Times New Roman" w:eastAsia="Times New Roman" w:hAnsi="Times New Roman" w:cs="Times New Roman"/>
                <w:sz w:val="24"/>
                <w:szCs w:val="24"/>
              </w:rPr>
              <w:t xml:space="preserve">Hiện thông báo </w:t>
            </w:r>
            <w:r w:rsidR="00387B52" w:rsidRPr="004A2B33">
              <w:rPr>
                <w:rFonts w:ascii="Times New Roman" w:eastAsia="Times New Roman" w:hAnsi="Times New Roman" w:cs="Times New Roman"/>
                <w:sz w:val="24"/>
                <w:szCs w:val="24"/>
              </w:rPr>
              <w:t>sai định dạng mã quần áo</w:t>
            </w:r>
            <w:r w:rsidR="3BB3905B" w:rsidRPr="004A2B33">
              <w:rPr>
                <w:rFonts w:ascii="Times New Roman" w:eastAsia="Times New Roman" w:hAnsi="Times New Roman" w:cs="Times New Roman"/>
                <w:sz w:val="24"/>
                <w:szCs w:val="24"/>
              </w:rPr>
              <w:t>, yêu cầu nhập lại</w:t>
            </w:r>
          </w:p>
        </w:tc>
      </w:tr>
      <w:tr w:rsidR="007B6473" w14:paraId="38B0A9A3" w14:textId="77777777" w:rsidTr="004D1A99">
        <w:trPr>
          <w:trHeight w:val="56"/>
        </w:trPr>
        <w:tc>
          <w:tcPr>
            <w:tcW w:w="396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85B26F" w14:textId="51428079" w:rsidR="007B6473" w:rsidRPr="004A2B33" w:rsidRDefault="00735E15" w:rsidP="00954CCE">
            <w:pPr>
              <w:spacing w:before="12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646F9F" w:rsidRPr="004A2B33">
              <w:rPr>
                <w:rFonts w:ascii="Times New Roman" w:eastAsia="Times New Roman" w:hAnsi="Times New Roman" w:cs="Times New Roman"/>
                <w:sz w:val="24"/>
                <w:szCs w:val="24"/>
              </w:rPr>
              <w:t xml:space="preserve">.2. Chọn </w:t>
            </w:r>
            <w:r w:rsidR="009D27FB" w:rsidRPr="004A2B33">
              <w:rPr>
                <w:rFonts w:ascii="Times New Roman" w:eastAsia="Times New Roman" w:hAnsi="Times New Roman" w:cs="Times New Roman"/>
                <w:sz w:val="24"/>
                <w:szCs w:val="24"/>
              </w:rPr>
              <w:t>OK</w:t>
            </w:r>
            <w:r w:rsidR="133C51C7" w:rsidRPr="004A2B33">
              <w:rPr>
                <w:rFonts w:ascii="Times New Roman" w:eastAsia="Times New Roman" w:hAnsi="Times New Roman" w:cs="Times New Roman"/>
                <w:sz w:val="24"/>
                <w:szCs w:val="24"/>
              </w:rPr>
              <w:t>.</w:t>
            </w: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C1B26E9" w14:textId="375D05C0" w:rsidR="007B6473" w:rsidRPr="004A2B33" w:rsidRDefault="007B6473" w:rsidP="00954CCE">
            <w:pPr>
              <w:spacing w:before="120" w:after="0" w:line="276" w:lineRule="auto"/>
              <w:rPr>
                <w:rFonts w:ascii="Times New Roman" w:eastAsia="Times New Roman" w:hAnsi="Times New Roman" w:cs="Times New Roman"/>
                <w:sz w:val="24"/>
                <w:szCs w:val="24"/>
              </w:rPr>
            </w:pPr>
          </w:p>
        </w:tc>
      </w:tr>
      <w:tr w:rsidR="4187C980" w14:paraId="33AD58BE" w14:textId="77777777" w:rsidTr="004D1A99">
        <w:trPr>
          <w:trHeight w:val="56"/>
        </w:trPr>
        <w:tc>
          <w:tcPr>
            <w:tcW w:w="396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60A7C04" w14:textId="1D415FD2" w:rsidR="4187C980" w:rsidRPr="004A2B33" w:rsidRDefault="4187C980" w:rsidP="4187C980">
            <w:pPr>
              <w:spacing w:line="276" w:lineRule="auto"/>
              <w:rPr>
                <w:rFonts w:ascii="Times New Roman" w:eastAsia="Times New Roman" w:hAnsi="Times New Roman" w:cs="Times New Roman"/>
                <w:sz w:val="24"/>
                <w:szCs w:val="24"/>
              </w:rPr>
            </w:pP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5F68A5" w14:textId="76DCF022" w:rsidR="05D3FB36" w:rsidRPr="004A2B33" w:rsidRDefault="001E6D37" w:rsidP="4187C98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5D3FB36" w:rsidRPr="004A2B33">
              <w:rPr>
                <w:rFonts w:ascii="Times New Roman" w:eastAsia="Times New Roman" w:hAnsi="Times New Roman" w:cs="Times New Roman"/>
                <w:sz w:val="24"/>
                <w:szCs w:val="24"/>
              </w:rPr>
              <w:t>.3. Quay lại bước 1</w:t>
            </w:r>
          </w:p>
        </w:tc>
      </w:tr>
      <w:tr w:rsidR="00387B52" w14:paraId="211CEDBC" w14:textId="77777777" w:rsidTr="004D1A99">
        <w:trPr>
          <w:trHeight w:val="56"/>
        </w:trPr>
        <w:tc>
          <w:tcPr>
            <w:tcW w:w="396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AF5637B" w14:textId="77777777" w:rsidR="00387B52" w:rsidRPr="004A2B33" w:rsidRDefault="00387B52" w:rsidP="4187C980">
            <w:pPr>
              <w:spacing w:line="276" w:lineRule="auto"/>
              <w:rPr>
                <w:rFonts w:ascii="Times New Roman" w:eastAsia="Times New Roman" w:hAnsi="Times New Roman" w:cs="Times New Roman"/>
                <w:sz w:val="24"/>
                <w:szCs w:val="24"/>
              </w:rPr>
            </w:pP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2F66210" w14:textId="21E75629" w:rsidR="00387B52" w:rsidRDefault="001E6D37" w:rsidP="00130CFA">
            <w:pPr>
              <w:pStyle w:val="flow"/>
              <w:numPr>
                <w:ilvl w:val="0"/>
                <w:numId w:val="0"/>
              </w:numPr>
            </w:pPr>
            <w:r>
              <w:t>4</w:t>
            </w:r>
            <w:r w:rsidR="00130CFA">
              <w:t xml:space="preserve">.1. Hiện thông báo </w:t>
            </w:r>
            <w:r w:rsidR="00CA7B9D">
              <w:t>không tìm thấy quần áo cần tìm</w:t>
            </w:r>
          </w:p>
        </w:tc>
      </w:tr>
      <w:tr w:rsidR="00CA7B9D" w14:paraId="7EFA1940" w14:textId="77777777" w:rsidTr="00954CCE">
        <w:trPr>
          <w:trHeight w:val="159"/>
        </w:trPr>
        <w:tc>
          <w:tcPr>
            <w:tcW w:w="396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1E2D80" w14:textId="13CD3F5F" w:rsidR="00CA7B9D" w:rsidRPr="004A2B33" w:rsidRDefault="00B37C09" w:rsidP="00954CCE">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CA7B9D" w:rsidRPr="004A2B33">
              <w:rPr>
                <w:rFonts w:ascii="Times New Roman" w:eastAsia="Times New Roman" w:hAnsi="Times New Roman" w:cs="Times New Roman"/>
                <w:sz w:val="24"/>
                <w:szCs w:val="24"/>
              </w:rPr>
              <w:t xml:space="preserve">.2. </w:t>
            </w:r>
            <w:r w:rsidR="00D86E47" w:rsidRPr="004A2B33">
              <w:rPr>
                <w:rFonts w:ascii="Times New Roman" w:eastAsia="Times New Roman" w:hAnsi="Times New Roman" w:cs="Times New Roman"/>
                <w:sz w:val="24"/>
                <w:szCs w:val="24"/>
              </w:rPr>
              <w:t>Chọn OK</w:t>
            </w: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DC44E3B" w14:textId="77777777" w:rsidR="00CA7B9D" w:rsidRDefault="00CA7B9D" w:rsidP="00954CCE">
            <w:pPr>
              <w:pStyle w:val="flow"/>
              <w:numPr>
                <w:ilvl w:val="0"/>
                <w:numId w:val="0"/>
              </w:numPr>
              <w:spacing w:after="0"/>
            </w:pPr>
          </w:p>
        </w:tc>
      </w:tr>
      <w:tr w:rsidR="00A87118" w14:paraId="7379DFD0" w14:textId="77777777" w:rsidTr="004D1A99">
        <w:trPr>
          <w:trHeight w:val="60"/>
        </w:trPr>
        <w:tc>
          <w:tcPr>
            <w:tcW w:w="396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779B41" w14:textId="77777777" w:rsidR="00A87118" w:rsidRPr="004A2B33" w:rsidRDefault="00A87118" w:rsidP="00954CCE">
            <w:pPr>
              <w:spacing w:after="0" w:line="276" w:lineRule="auto"/>
              <w:rPr>
                <w:rFonts w:ascii="Times New Roman" w:eastAsia="Times New Roman" w:hAnsi="Times New Roman" w:cs="Times New Roman"/>
                <w:sz w:val="24"/>
                <w:szCs w:val="24"/>
              </w:rPr>
            </w:pP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48BD512" w14:textId="1E8FB282" w:rsidR="00A87118" w:rsidRDefault="00A87118" w:rsidP="00574256">
            <w:pPr>
              <w:pStyle w:val="flow"/>
              <w:keepNext/>
              <w:numPr>
                <w:ilvl w:val="0"/>
                <w:numId w:val="0"/>
              </w:numPr>
              <w:spacing w:after="0"/>
            </w:pPr>
            <w:r>
              <w:t>4.3. Quay lại bước 1</w:t>
            </w:r>
          </w:p>
        </w:tc>
      </w:tr>
    </w:tbl>
    <w:p w14:paraId="769AF40C" w14:textId="067F32B6" w:rsidR="00996FA0" w:rsidRPr="00574256" w:rsidRDefault="005F4535" w:rsidP="00574256">
      <w:pPr>
        <w:pStyle w:val="Caption"/>
        <w:jc w:val="center"/>
      </w:pPr>
      <w:r>
        <w:t xml:space="preserve">Bảng </w:t>
      </w:r>
      <w:fldSimple w:instr=" SEQ Bảng \* ARABIC ">
        <w:r w:rsidR="00B061CF">
          <w:rPr>
            <w:noProof/>
          </w:rPr>
          <w:t>9</w:t>
        </w:r>
      </w:fldSimple>
      <w:r w:rsidR="00574256">
        <w:t>.</w:t>
      </w:r>
      <w:r>
        <w:t xml:space="preserve"> Đặc tả Usecase Tìm Kiếm Quần Áo</w:t>
      </w:r>
      <w:bookmarkStart w:id="103" w:name="_Toc146233541"/>
    </w:p>
    <w:p w14:paraId="6B61C6D3" w14:textId="12057660" w:rsidR="007B6473" w:rsidRDefault="00646F9F" w:rsidP="008B2A26">
      <w:pPr>
        <w:pStyle w:val="Top3"/>
      </w:pPr>
      <w:bookmarkStart w:id="104" w:name="_Toc146317994"/>
      <w:bookmarkStart w:id="105" w:name="_Toc152431140"/>
      <w:bookmarkStart w:id="106" w:name="_Toc152432036"/>
      <w:r>
        <w:t>Biểu đồ</w:t>
      </w:r>
      <w:bookmarkEnd w:id="103"/>
      <w:bookmarkEnd w:id="104"/>
      <w:bookmarkEnd w:id="105"/>
      <w:bookmarkEnd w:id="106"/>
    </w:p>
    <w:p w14:paraId="21157EB2" w14:textId="77777777" w:rsidR="007B6473" w:rsidRPr="008B2A26" w:rsidRDefault="00646F9F">
      <w:pPr>
        <w:spacing w:after="120" w:line="240" w:lineRule="auto"/>
        <w:rPr>
          <w:rFonts w:ascii="Times New Roman" w:eastAsia="Times New Roman" w:hAnsi="Times New Roman" w:cs="Times New Roman"/>
          <w:b/>
          <w:i/>
          <w:sz w:val="26"/>
          <w:szCs w:val="26"/>
        </w:rPr>
      </w:pPr>
      <w:r w:rsidRPr="008B2A26">
        <w:rPr>
          <w:rFonts w:ascii="Times New Roman" w:eastAsia="Times New Roman" w:hAnsi="Times New Roman" w:cs="Times New Roman"/>
          <w:b/>
          <w:i/>
          <w:sz w:val="26"/>
          <w:szCs w:val="26"/>
        </w:rPr>
        <w:t>Activity</w:t>
      </w:r>
    </w:p>
    <w:p w14:paraId="109D1CDC" w14:textId="77777777" w:rsidR="007B6473" w:rsidRDefault="00403239" w:rsidP="00723337">
      <w:r>
        <w:rPr>
          <w:noProof/>
        </w:rPr>
        <w:drawing>
          <wp:inline distT="0" distB="0" distL="0" distR="0" wp14:anchorId="49E1DA0E" wp14:editId="535B40D4">
            <wp:extent cx="6511738" cy="4257675"/>
            <wp:effectExtent l="0" t="0" r="3810" b="0"/>
            <wp:docPr id="762649112" name="Picture 76264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49112" name="Picture 762649112"/>
                    <pic:cNvPicPr/>
                  </pic:nvPicPr>
                  <pic:blipFill>
                    <a:blip r:embed="rId22" cstate="email">
                      <a:extLst>
                        <a:ext uri="{28A0092B-C50C-407E-A947-70E740481C1C}">
                          <a14:useLocalDpi xmlns:a14="http://schemas.microsoft.com/office/drawing/2010/main"/>
                        </a:ext>
                      </a:extLst>
                    </a:blip>
                    <a:stretch>
                      <a:fillRect/>
                    </a:stretch>
                  </pic:blipFill>
                  <pic:spPr>
                    <a:xfrm>
                      <a:off x="0" y="0"/>
                      <a:ext cx="6511738" cy="4257675"/>
                    </a:xfrm>
                    <a:prstGeom prst="rect">
                      <a:avLst/>
                    </a:prstGeom>
                  </pic:spPr>
                </pic:pic>
              </a:graphicData>
            </a:graphic>
          </wp:inline>
        </w:drawing>
      </w:r>
    </w:p>
    <w:p w14:paraId="5BA93701" w14:textId="53F0A8AA" w:rsidR="00AB0C61" w:rsidRDefault="00996FA0" w:rsidP="00705280">
      <w:pPr>
        <w:pStyle w:val="Caption"/>
        <w:jc w:val="center"/>
        <w:rPr>
          <w:rFonts w:ascii="Times New Roman" w:eastAsia="Times New Roman" w:hAnsi="Times New Roman" w:cs="Times New Roman"/>
          <w:b/>
          <w:i w:val="0"/>
          <w:color w:val="0000FF"/>
          <w:sz w:val="26"/>
          <w:szCs w:val="26"/>
        </w:rPr>
      </w:pPr>
      <w:r>
        <w:t xml:space="preserve">Hình </w:t>
      </w:r>
      <w:fldSimple w:instr=" SEQ Hình \* ARABIC ">
        <w:r w:rsidR="00B061CF">
          <w:rPr>
            <w:noProof/>
          </w:rPr>
          <w:t>10</w:t>
        </w:r>
      </w:fldSimple>
      <w:r w:rsidR="00705280">
        <w:t>.</w:t>
      </w:r>
      <w:r>
        <w:t xml:space="preserve"> </w:t>
      </w:r>
      <w:r w:rsidR="00A768FD">
        <w:t>Activity Tìm Kiếm Quần Áo</w:t>
      </w:r>
      <w:r w:rsidR="00AB0C61">
        <w:rPr>
          <w:rFonts w:ascii="Times New Roman" w:eastAsia="Times New Roman" w:hAnsi="Times New Roman" w:cs="Times New Roman"/>
          <w:b/>
          <w:color w:val="0000FF"/>
          <w:sz w:val="26"/>
          <w:szCs w:val="26"/>
        </w:rPr>
        <w:br w:type="page"/>
      </w:r>
    </w:p>
    <w:p w14:paraId="1B5AB157" w14:textId="626F1C9A" w:rsidR="007B6473" w:rsidRPr="0087622E" w:rsidRDefault="00646F9F">
      <w:pPr>
        <w:spacing w:after="120" w:line="240" w:lineRule="auto"/>
        <w:rPr>
          <w:rFonts w:ascii="Times New Roman" w:eastAsia="Times New Roman" w:hAnsi="Times New Roman" w:cs="Times New Roman"/>
          <w:b/>
          <w:i/>
          <w:sz w:val="26"/>
          <w:szCs w:val="26"/>
        </w:rPr>
      </w:pPr>
      <w:r w:rsidRPr="0087622E">
        <w:rPr>
          <w:rFonts w:ascii="Times New Roman" w:eastAsia="Times New Roman" w:hAnsi="Times New Roman" w:cs="Times New Roman"/>
          <w:b/>
          <w:i/>
          <w:sz w:val="26"/>
          <w:szCs w:val="26"/>
        </w:rPr>
        <w:lastRenderedPageBreak/>
        <w:t>Sequence</w:t>
      </w:r>
    </w:p>
    <w:p w14:paraId="40E1FA0D" w14:textId="77777777" w:rsidR="007B6473" w:rsidRDefault="00AB0C61" w:rsidP="00723337">
      <w:r>
        <w:rPr>
          <w:noProof/>
        </w:rPr>
        <w:drawing>
          <wp:inline distT="0" distB="0" distL="0" distR="0" wp14:anchorId="0D6A54B5" wp14:editId="03782DBE">
            <wp:extent cx="6511925" cy="4288155"/>
            <wp:effectExtent l="0" t="0" r="3175" b="0"/>
            <wp:docPr id="2122983219" name="Picture 212298321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83219" name="Picture 6" descr="A diagram of a projec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11925" cy="4288155"/>
                    </a:xfrm>
                    <a:prstGeom prst="rect">
                      <a:avLst/>
                    </a:prstGeom>
                    <a:noFill/>
                    <a:ln>
                      <a:noFill/>
                    </a:ln>
                  </pic:spPr>
                </pic:pic>
              </a:graphicData>
            </a:graphic>
          </wp:inline>
        </w:drawing>
      </w:r>
    </w:p>
    <w:p w14:paraId="30FF8D35" w14:textId="7B4710DE" w:rsidR="00AB0C61" w:rsidRPr="007D4B70" w:rsidRDefault="00A768FD" w:rsidP="007D4B70">
      <w:pPr>
        <w:pStyle w:val="Caption"/>
        <w:jc w:val="center"/>
        <w:rPr>
          <w:rFonts w:ascii="Times New Roman" w:eastAsia="Times New Roman" w:hAnsi="Times New Roman" w:cs="Times New Roman"/>
          <w:b/>
          <w:sz w:val="26"/>
          <w:szCs w:val="26"/>
        </w:rPr>
      </w:pPr>
      <w:r>
        <w:t xml:space="preserve">Hình </w:t>
      </w:r>
      <w:fldSimple w:instr=" SEQ Hình \* ARABIC ">
        <w:r w:rsidR="00B061CF">
          <w:rPr>
            <w:noProof/>
          </w:rPr>
          <w:t>11</w:t>
        </w:r>
      </w:fldSimple>
      <w:r w:rsidR="007D4B70">
        <w:t>.</w:t>
      </w:r>
      <w:r>
        <w:t xml:space="preserve"> Sequence Tìm Kiếm Quần Áo</w:t>
      </w:r>
    </w:p>
    <w:p w14:paraId="5A6E4D35" w14:textId="77777777" w:rsidR="00AB0C61" w:rsidRDefault="00AB0C61">
      <w:pPr>
        <w:rPr>
          <w:rFonts w:ascii="Times New Roman" w:eastAsia="Times New Roman" w:hAnsi="Times New Roman" w:cs="Times New Roman"/>
          <w:b/>
          <w:sz w:val="26"/>
          <w:szCs w:val="26"/>
        </w:rPr>
      </w:pPr>
      <w:bookmarkStart w:id="107" w:name="_Toc146233542"/>
      <w:r>
        <w:br w:type="page"/>
      </w:r>
    </w:p>
    <w:p w14:paraId="4DA16241" w14:textId="56D8E8F8" w:rsidR="007B6473" w:rsidRPr="00434AB4" w:rsidRDefault="00AA2961" w:rsidP="008B2A26">
      <w:pPr>
        <w:pStyle w:val="Top2"/>
      </w:pPr>
      <w:bookmarkStart w:id="108" w:name="_Toc146317995"/>
      <w:bookmarkStart w:id="109" w:name="_Toc152431141"/>
      <w:bookmarkStart w:id="110" w:name="_Toc152432037"/>
      <w:r w:rsidRPr="00434AB4">
        <w:lastRenderedPageBreak/>
        <w:t>U</w:t>
      </w:r>
      <w:r w:rsidR="00646F9F" w:rsidRPr="00434AB4">
        <w:t>C006_</w:t>
      </w:r>
      <w:r w:rsidR="00264219" w:rsidRPr="00434AB4">
        <w:t xml:space="preserve">Lập </w:t>
      </w:r>
      <w:r w:rsidR="002E3494" w:rsidRPr="00434AB4">
        <w:t>Hóa Đơn</w:t>
      </w:r>
      <w:bookmarkEnd w:id="107"/>
      <w:bookmarkEnd w:id="108"/>
      <w:bookmarkEnd w:id="109"/>
      <w:bookmarkEnd w:id="110"/>
    </w:p>
    <w:p w14:paraId="434331AD" w14:textId="00505CD4" w:rsidR="007B6473" w:rsidRDefault="00646F9F" w:rsidP="008B2A26">
      <w:pPr>
        <w:pStyle w:val="Top3"/>
      </w:pPr>
      <w:bookmarkStart w:id="111" w:name="_Toc146233543"/>
      <w:bookmarkStart w:id="112" w:name="_Toc146317996"/>
      <w:bookmarkStart w:id="113" w:name="_Toc152431142"/>
      <w:bookmarkStart w:id="114" w:name="_Toc152432038"/>
      <w:r>
        <w:t xml:space="preserve">Mô </w:t>
      </w:r>
      <w:r w:rsidRPr="00434AB4">
        <w:t>tả use case UC006</w:t>
      </w:r>
      <w:bookmarkEnd w:id="111"/>
      <w:bookmarkEnd w:id="112"/>
      <w:bookmarkEnd w:id="113"/>
      <w:bookmarkEnd w:id="114"/>
    </w:p>
    <w:tbl>
      <w:tblPr>
        <w:tblpPr w:leftFromText="180" w:rightFromText="180" w:vertAnchor="text" w:tblpY="1"/>
        <w:tblOverlap w:val="never"/>
        <w:tblW w:w="886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7"/>
        <w:gridCol w:w="1985"/>
        <w:gridCol w:w="5043"/>
      </w:tblGrid>
      <w:tr w:rsidR="007B6473" w14:paraId="357842A0" w14:textId="77777777" w:rsidTr="0088723B">
        <w:trPr>
          <w:trHeight w:val="540"/>
        </w:trPr>
        <w:tc>
          <w:tcPr>
            <w:tcW w:w="8865" w:type="dxa"/>
            <w:gridSpan w:val="3"/>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3D5A06E" w14:textId="47E759AF" w:rsidR="007B6473" w:rsidRPr="005C45DC" w:rsidRDefault="00646F9F" w:rsidP="0088723B">
            <w:pPr>
              <w:spacing w:before="120" w:after="120" w:line="276" w:lineRule="auto"/>
              <w:ind w:right="-920"/>
              <w:rPr>
                <w:rFonts w:asciiTheme="majorHAnsi" w:eastAsia="Times New Roman" w:hAnsiTheme="majorHAnsi" w:cstheme="majorHAnsi"/>
                <w:sz w:val="24"/>
                <w:szCs w:val="24"/>
              </w:rPr>
            </w:pPr>
            <w:r w:rsidRPr="005C45DC">
              <w:rPr>
                <w:rFonts w:asciiTheme="majorHAnsi" w:eastAsia="Times New Roman" w:hAnsiTheme="majorHAnsi" w:cstheme="majorHAnsi"/>
                <w:b/>
                <w:sz w:val="24"/>
                <w:szCs w:val="24"/>
              </w:rPr>
              <w:t xml:space="preserve">Use case: </w:t>
            </w:r>
            <w:r w:rsidRPr="005C45DC">
              <w:rPr>
                <w:rFonts w:asciiTheme="majorHAnsi" w:eastAsia="Times New Roman" w:hAnsiTheme="majorHAnsi" w:cstheme="majorHAnsi"/>
                <w:sz w:val="24"/>
                <w:szCs w:val="24"/>
              </w:rPr>
              <w:t>UC006_</w:t>
            </w:r>
            <w:r w:rsidR="00264219" w:rsidRPr="005C45DC">
              <w:rPr>
                <w:rFonts w:asciiTheme="majorHAnsi" w:eastAsia="Times New Roman" w:hAnsiTheme="majorHAnsi" w:cstheme="majorHAnsi"/>
                <w:sz w:val="24"/>
                <w:szCs w:val="24"/>
              </w:rPr>
              <w:t>Lập Hóa Đơn</w:t>
            </w:r>
          </w:p>
        </w:tc>
      </w:tr>
      <w:tr w:rsidR="005C3154" w14:paraId="64ECB61D" w14:textId="77777777" w:rsidTr="008B2A26">
        <w:trPr>
          <w:trHeight w:val="540"/>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A0C379" w14:textId="77777777" w:rsidR="007B6473" w:rsidRPr="005C45DC" w:rsidRDefault="00646F9F" w:rsidP="0088723B">
            <w:pPr>
              <w:spacing w:before="120" w:after="120" w:line="276" w:lineRule="auto"/>
              <w:ind w:right="-60"/>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Mục đích:</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77E081" w14:textId="7FDF7C11" w:rsidR="007B6473" w:rsidRPr="005C45DC" w:rsidRDefault="005D4EEF" w:rsidP="0088723B">
            <w:pPr>
              <w:spacing w:before="120" w:after="120" w:line="276" w:lineRule="auto"/>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Lập hóa đơn bán hàng</w:t>
            </w:r>
          </w:p>
        </w:tc>
      </w:tr>
      <w:tr w:rsidR="005C3154" w14:paraId="61B7D9A9" w14:textId="77777777" w:rsidTr="008B2A26">
        <w:trPr>
          <w:trHeight w:val="810"/>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8135D1C" w14:textId="77777777" w:rsidR="007B6473" w:rsidRPr="005C45DC" w:rsidRDefault="00646F9F" w:rsidP="0088723B">
            <w:pPr>
              <w:spacing w:before="120" w:after="120" w:line="276" w:lineRule="auto"/>
              <w:ind w:right="-60"/>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Mô tả sơ lược:</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E7EE90" w14:textId="2A42566C" w:rsidR="007B6473" w:rsidRPr="005C45DC" w:rsidRDefault="00C16F8F" w:rsidP="0088723B">
            <w:pPr>
              <w:spacing w:before="120" w:after="120" w:line="276" w:lineRule="auto"/>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Nhân viên thực hiện </w:t>
            </w:r>
            <w:r w:rsidR="00E77386" w:rsidRPr="005C45DC">
              <w:rPr>
                <w:rFonts w:asciiTheme="majorHAnsi" w:eastAsia="Times New Roman" w:hAnsiTheme="majorHAnsi" w:cstheme="majorHAnsi"/>
                <w:sz w:val="24"/>
                <w:szCs w:val="24"/>
              </w:rPr>
              <w:t>l</w:t>
            </w:r>
            <w:r w:rsidRPr="005C45DC">
              <w:rPr>
                <w:rFonts w:asciiTheme="majorHAnsi" w:eastAsia="Times New Roman" w:hAnsiTheme="majorHAnsi" w:cstheme="majorHAnsi"/>
                <w:sz w:val="24"/>
                <w:szCs w:val="24"/>
              </w:rPr>
              <w:t>ập hóa đơn bán hàng</w:t>
            </w:r>
            <w:r w:rsidR="009A425F" w:rsidRPr="005C45DC">
              <w:rPr>
                <w:rFonts w:asciiTheme="majorHAnsi" w:eastAsia="Times New Roman" w:hAnsiTheme="majorHAnsi" w:cstheme="majorHAnsi"/>
                <w:sz w:val="24"/>
                <w:szCs w:val="24"/>
              </w:rPr>
              <w:t xml:space="preserve">, </w:t>
            </w:r>
            <w:r w:rsidR="00E77386" w:rsidRPr="005C45DC">
              <w:rPr>
                <w:rFonts w:asciiTheme="majorHAnsi" w:eastAsia="Times New Roman" w:hAnsiTheme="majorHAnsi" w:cstheme="majorHAnsi"/>
                <w:sz w:val="24"/>
                <w:szCs w:val="24"/>
              </w:rPr>
              <w:t xml:space="preserve">thêm hàng </w:t>
            </w:r>
            <w:r w:rsidR="009A425F" w:rsidRPr="005C45DC">
              <w:rPr>
                <w:rFonts w:asciiTheme="majorHAnsi" w:eastAsia="Times New Roman" w:hAnsiTheme="majorHAnsi" w:cstheme="majorHAnsi"/>
                <w:sz w:val="24"/>
                <w:szCs w:val="24"/>
              </w:rPr>
              <w:t xml:space="preserve">hóa </w:t>
            </w:r>
            <w:r w:rsidR="00E77386" w:rsidRPr="005C45DC">
              <w:rPr>
                <w:rFonts w:asciiTheme="majorHAnsi" w:eastAsia="Times New Roman" w:hAnsiTheme="majorHAnsi" w:cstheme="majorHAnsi"/>
                <w:sz w:val="24"/>
                <w:szCs w:val="24"/>
              </w:rPr>
              <w:t>vào hóa đơn, tính tiền</w:t>
            </w:r>
            <w:r w:rsidR="001C229D" w:rsidRPr="005C45DC">
              <w:rPr>
                <w:rFonts w:asciiTheme="majorHAnsi" w:eastAsia="Times New Roman" w:hAnsiTheme="majorHAnsi" w:cstheme="majorHAnsi"/>
                <w:sz w:val="24"/>
                <w:szCs w:val="24"/>
              </w:rPr>
              <w:t>, in</w:t>
            </w:r>
            <w:r w:rsidR="00E77386" w:rsidRPr="005C45DC">
              <w:rPr>
                <w:rFonts w:asciiTheme="majorHAnsi" w:eastAsia="Times New Roman" w:hAnsiTheme="majorHAnsi" w:cstheme="majorHAnsi"/>
                <w:sz w:val="24"/>
                <w:szCs w:val="24"/>
              </w:rPr>
              <w:t xml:space="preserve"> và lưu hóa đơn</w:t>
            </w:r>
            <w:r w:rsidR="001846BD" w:rsidRPr="005C45DC">
              <w:rPr>
                <w:rFonts w:asciiTheme="majorHAnsi" w:eastAsia="Times New Roman" w:hAnsiTheme="majorHAnsi" w:cstheme="majorHAnsi"/>
                <w:sz w:val="24"/>
                <w:szCs w:val="24"/>
              </w:rPr>
              <w:t>.</w:t>
            </w:r>
          </w:p>
        </w:tc>
      </w:tr>
      <w:tr w:rsidR="005C3154" w14:paraId="7B6C4BF9" w14:textId="77777777" w:rsidTr="008B2A26">
        <w:trPr>
          <w:trHeight w:val="540"/>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5260FF2" w14:textId="77777777" w:rsidR="007B6473" w:rsidRPr="005C45DC" w:rsidRDefault="00646F9F" w:rsidP="0088723B">
            <w:pPr>
              <w:spacing w:before="120" w:after="120" w:line="276" w:lineRule="auto"/>
              <w:ind w:right="-60"/>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Actor chính:</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3E91CE" w14:textId="3E90EAA7" w:rsidR="007B6473" w:rsidRPr="005C45DC" w:rsidRDefault="00E77386" w:rsidP="0088723B">
            <w:pPr>
              <w:spacing w:before="120" w:after="120" w:line="276" w:lineRule="auto"/>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NVBH</w:t>
            </w:r>
          </w:p>
        </w:tc>
      </w:tr>
      <w:tr w:rsidR="005C3154" w14:paraId="6F3CB178" w14:textId="77777777" w:rsidTr="008B2A26">
        <w:trPr>
          <w:trHeight w:val="540"/>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4AB7BE2" w14:textId="77777777" w:rsidR="007B6473" w:rsidRPr="005C45DC" w:rsidRDefault="00646F9F" w:rsidP="0088723B">
            <w:pPr>
              <w:spacing w:before="120" w:after="120" w:line="276" w:lineRule="auto"/>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Actor phụ:</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BC48AB" w14:textId="77777777" w:rsidR="007B6473" w:rsidRPr="005C45DC" w:rsidRDefault="00646F9F" w:rsidP="0088723B">
            <w:pPr>
              <w:spacing w:before="120" w:after="120" w:line="276" w:lineRule="auto"/>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Không</w:t>
            </w:r>
          </w:p>
        </w:tc>
      </w:tr>
      <w:tr w:rsidR="005C3154" w14:paraId="115E4F40" w14:textId="77777777" w:rsidTr="008B2A26">
        <w:trPr>
          <w:trHeight w:val="233"/>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6713146" w14:textId="77777777" w:rsidR="007B6473" w:rsidRPr="005C45DC" w:rsidRDefault="00646F9F" w:rsidP="0088723B">
            <w:pPr>
              <w:spacing w:before="120" w:after="120" w:line="276" w:lineRule="auto"/>
              <w:ind w:right="-60"/>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Tiền điều kiện:</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7BF477" w14:textId="49348174" w:rsidR="007B6473" w:rsidRPr="005C45DC" w:rsidRDefault="00A505FB" w:rsidP="0088723B">
            <w:pPr>
              <w:spacing w:before="120" w:after="120" w:line="276" w:lineRule="auto"/>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NVBH</w:t>
            </w:r>
            <w:r w:rsidR="00646F9F" w:rsidRPr="005C45DC">
              <w:rPr>
                <w:rFonts w:asciiTheme="majorHAnsi" w:eastAsia="Times New Roman" w:hAnsiTheme="majorHAnsi" w:cstheme="majorHAnsi"/>
                <w:sz w:val="24"/>
                <w:szCs w:val="24"/>
              </w:rPr>
              <w:t xml:space="preserve"> phải có tài khoản và đăng nhập thành công vào hệ thống</w:t>
            </w:r>
            <w:r w:rsidR="00974F3E" w:rsidRPr="005C45DC">
              <w:rPr>
                <w:rFonts w:asciiTheme="majorHAnsi" w:eastAsia="Times New Roman" w:hAnsiTheme="majorHAnsi" w:cstheme="majorHAnsi"/>
                <w:sz w:val="24"/>
                <w:szCs w:val="24"/>
              </w:rPr>
              <w:t>, chọn chức năng lập hóa đơn</w:t>
            </w:r>
            <w:r w:rsidR="00646F9F" w:rsidRPr="005C45DC">
              <w:rPr>
                <w:rFonts w:asciiTheme="majorHAnsi" w:eastAsia="Times New Roman" w:hAnsiTheme="majorHAnsi" w:cstheme="majorHAnsi"/>
                <w:sz w:val="24"/>
                <w:szCs w:val="24"/>
              </w:rPr>
              <w:t xml:space="preserve">, </w:t>
            </w:r>
            <w:r w:rsidR="004657E0" w:rsidRPr="005C45DC">
              <w:rPr>
                <w:rFonts w:asciiTheme="majorHAnsi" w:eastAsia="Times New Roman" w:hAnsiTheme="majorHAnsi" w:cstheme="majorHAnsi"/>
                <w:sz w:val="24"/>
                <w:szCs w:val="24"/>
              </w:rPr>
              <w:t xml:space="preserve">số lượng </w:t>
            </w:r>
            <w:r w:rsidR="00D15C3F">
              <w:rPr>
                <w:rFonts w:asciiTheme="majorHAnsi" w:eastAsia="Times New Roman" w:hAnsiTheme="majorHAnsi" w:cstheme="majorHAnsi"/>
                <w:sz w:val="24"/>
                <w:szCs w:val="24"/>
              </w:rPr>
              <w:t xml:space="preserve">quần áo </w:t>
            </w:r>
            <w:r w:rsidR="009F53BB" w:rsidRPr="005C45DC">
              <w:rPr>
                <w:rFonts w:asciiTheme="majorHAnsi" w:eastAsia="Times New Roman" w:hAnsiTheme="majorHAnsi" w:cstheme="majorHAnsi"/>
                <w:sz w:val="24"/>
                <w:szCs w:val="24"/>
              </w:rPr>
              <w:t xml:space="preserve">được bán không vượt quá số </w:t>
            </w:r>
            <w:r w:rsidR="00D15C3F">
              <w:rPr>
                <w:rFonts w:asciiTheme="majorHAnsi" w:eastAsia="Times New Roman" w:hAnsiTheme="majorHAnsi" w:cstheme="majorHAnsi"/>
                <w:sz w:val="24"/>
                <w:szCs w:val="24"/>
              </w:rPr>
              <w:t xml:space="preserve">quần áo </w:t>
            </w:r>
            <w:r w:rsidR="009F53BB" w:rsidRPr="005C45DC">
              <w:rPr>
                <w:rFonts w:asciiTheme="majorHAnsi" w:eastAsia="Times New Roman" w:hAnsiTheme="majorHAnsi" w:cstheme="majorHAnsi"/>
                <w:sz w:val="24"/>
                <w:szCs w:val="24"/>
              </w:rPr>
              <w:t>trong kho</w:t>
            </w:r>
            <w:r w:rsidR="003E185C" w:rsidRPr="005C45DC">
              <w:rPr>
                <w:rFonts w:asciiTheme="majorHAnsi" w:eastAsia="Times New Roman" w:hAnsiTheme="majorHAnsi" w:cstheme="majorHAnsi"/>
                <w:sz w:val="24"/>
                <w:szCs w:val="24"/>
              </w:rPr>
              <w:t xml:space="preserve">, </w:t>
            </w:r>
            <w:r w:rsidR="00E20354" w:rsidRPr="005C45DC">
              <w:rPr>
                <w:rFonts w:asciiTheme="majorHAnsi" w:eastAsia="Times New Roman" w:hAnsiTheme="majorHAnsi" w:cstheme="majorHAnsi"/>
                <w:sz w:val="24"/>
                <w:szCs w:val="24"/>
              </w:rPr>
              <w:t>thông tin khách hàng phải tồn tại trong CSDL, nếu không thì dùng thông tin mặc định</w:t>
            </w:r>
            <w:r w:rsidR="001846BD" w:rsidRPr="005C45DC">
              <w:rPr>
                <w:rFonts w:asciiTheme="majorHAnsi" w:eastAsia="Times New Roman" w:hAnsiTheme="majorHAnsi" w:cstheme="majorHAnsi"/>
                <w:sz w:val="24"/>
                <w:szCs w:val="24"/>
              </w:rPr>
              <w:t>.</w:t>
            </w:r>
          </w:p>
        </w:tc>
      </w:tr>
      <w:tr w:rsidR="005C3154" w14:paraId="058CF09D" w14:textId="77777777" w:rsidTr="008B2A26">
        <w:trPr>
          <w:trHeight w:val="525"/>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A1311CE" w14:textId="77777777" w:rsidR="007B6473" w:rsidRPr="005C45DC" w:rsidRDefault="00646F9F" w:rsidP="0088723B">
            <w:pPr>
              <w:spacing w:before="120" w:after="120" w:line="276" w:lineRule="auto"/>
              <w:ind w:right="-40"/>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Hậu điều kiện:</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9EF794" w14:textId="6500F35C" w:rsidR="007B6473" w:rsidRPr="005C45DC" w:rsidRDefault="00CD03AD" w:rsidP="0088723B">
            <w:pPr>
              <w:spacing w:before="120" w:after="120" w:line="276" w:lineRule="auto"/>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Hóa đơn bán hàng được lưu thành công vào CSDL</w:t>
            </w:r>
          </w:p>
        </w:tc>
      </w:tr>
      <w:tr w:rsidR="005C3154" w14:paraId="528FA04F" w14:textId="77777777" w:rsidTr="0088723B">
        <w:trPr>
          <w:trHeight w:val="540"/>
        </w:trPr>
        <w:tc>
          <w:tcPr>
            <w:tcW w:w="8865" w:type="dxa"/>
            <w:gridSpan w:val="3"/>
            <w:tcBorders>
              <w:top w:val="nil"/>
              <w:left w:val="single" w:sz="5" w:space="0" w:color="000000"/>
              <w:bottom w:val="single" w:sz="5" w:space="0" w:color="000000"/>
              <w:right w:val="single" w:sz="5" w:space="0" w:color="000000"/>
            </w:tcBorders>
            <w:shd w:val="clear" w:color="auto" w:fill="BFBFBF"/>
            <w:tcMar>
              <w:top w:w="0" w:type="dxa"/>
              <w:left w:w="100" w:type="dxa"/>
              <w:bottom w:w="0" w:type="dxa"/>
              <w:right w:w="100" w:type="dxa"/>
            </w:tcMar>
          </w:tcPr>
          <w:p w14:paraId="0AF776A7" w14:textId="77777777" w:rsidR="007B6473" w:rsidRPr="005C45DC" w:rsidRDefault="00646F9F" w:rsidP="0088723B">
            <w:pPr>
              <w:spacing w:before="120" w:after="120" w:line="276" w:lineRule="auto"/>
              <w:rPr>
                <w:rFonts w:asciiTheme="majorHAnsi" w:eastAsia="Times New Roman" w:hAnsiTheme="majorHAnsi" w:cstheme="majorHAnsi"/>
                <w:b/>
                <w:sz w:val="24"/>
                <w:szCs w:val="24"/>
              </w:rPr>
            </w:pPr>
            <w:r w:rsidRPr="005C45DC">
              <w:rPr>
                <w:rFonts w:asciiTheme="majorHAnsi" w:eastAsia="Times New Roman" w:hAnsiTheme="majorHAnsi" w:cstheme="majorHAnsi"/>
                <w:b/>
                <w:sz w:val="24"/>
                <w:szCs w:val="24"/>
              </w:rPr>
              <w:t>Luồng sự kiện chính:</w:t>
            </w:r>
          </w:p>
        </w:tc>
      </w:tr>
      <w:tr w:rsidR="005C3154" w14:paraId="2BD54293" w14:textId="77777777" w:rsidTr="009025CB">
        <w:trPr>
          <w:trHeight w:val="540"/>
        </w:trPr>
        <w:tc>
          <w:tcPr>
            <w:tcW w:w="3822"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B05E704" w14:textId="258628DA" w:rsidR="007B6473" w:rsidRPr="005C45DC" w:rsidRDefault="00CD03AD" w:rsidP="0088723B">
            <w:pPr>
              <w:spacing w:before="120" w:after="120" w:line="276" w:lineRule="auto"/>
              <w:jc w:val="center"/>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NVBH</w:t>
            </w:r>
          </w:p>
        </w:tc>
        <w:tc>
          <w:tcPr>
            <w:tcW w:w="504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7C6901" w14:textId="5E936DC6" w:rsidR="007B6473" w:rsidRPr="005C45DC" w:rsidRDefault="00646F9F" w:rsidP="0088723B">
            <w:pPr>
              <w:spacing w:before="120" w:after="120" w:line="276" w:lineRule="auto"/>
              <w:jc w:val="center"/>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Hệ thống</w:t>
            </w:r>
          </w:p>
        </w:tc>
      </w:tr>
      <w:tr w:rsidR="005C3154" w14:paraId="5D1E6519" w14:textId="77777777" w:rsidTr="009025CB">
        <w:trPr>
          <w:trHeight w:val="231"/>
        </w:trPr>
        <w:tc>
          <w:tcPr>
            <w:tcW w:w="3822"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F67DADE" w14:textId="602FC631" w:rsidR="007B6473" w:rsidRPr="005C45DC" w:rsidRDefault="00646F9F"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1. </w:t>
            </w:r>
            <w:r w:rsidR="00BB2C81" w:rsidRPr="005C45DC">
              <w:rPr>
                <w:rFonts w:asciiTheme="majorHAnsi" w:eastAsia="Times New Roman" w:hAnsiTheme="majorHAnsi" w:cstheme="majorHAnsi"/>
                <w:sz w:val="24"/>
                <w:szCs w:val="24"/>
              </w:rPr>
              <w:t xml:space="preserve">Chọn </w:t>
            </w:r>
            <w:r w:rsidR="00BA41D4" w:rsidRPr="005C45DC">
              <w:rPr>
                <w:rFonts w:asciiTheme="majorHAnsi" w:eastAsia="Times New Roman" w:hAnsiTheme="majorHAnsi" w:cstheme="majorHAnsi"/>
                <w:sz w:val="24"/>
                <w:szCs w:val="24"/>
              </w:rPr>
              <w:t>quần áo</w:t>
            </w:r>
            <w:r w:rsidR="00BB2C81" w:rsidRPr="005C45DC">
              <w:rPr>
                <w:rFonts w:asciiTheme="majorHAnsi" w:eastAsia="Times New Roman" w:hAnsiTheme="majorHAnsi" w:cstheme="majorHAnsi"/>
                <w:sz w:val="24"/>
                <w:szCs w:val="24"/>
              </w:rPr>
              <w:t xml:space="preserve"> và số lượng</w:t>
            </w:r>
          </w:p>
        </w:tc>
        <w:tc>
          <w:tcPr>
            <w:tcW w:w="504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E444BD8" w14:textId="77777777" w:rsidR="007B6473" w:rsidRPr="005C45DC" w:rsidRDefault="007B6473" w:rsidP="0088723B">
            <w:pPr>
              <w:rPr>
                <w:rFonts w:asciiTheme="majorHAnsi" w:eastAsia="Times New Roman" w:hAnsiTheme="majorHAnsi" w:cstheme="majorHAnsi"/>
                <w:sz w:val="24"/>
                <w:szCs w:val="24"/>
              </w:rPr>
            </w:pPr>
          </w:p>
        </w:tc>
      </w:tr>
      <w:tr w:rsidR="005C3154" w14:paraId="5DA82705" w14:textId="77777777" w:rsidTr="009025CB">
        <w:trPr>
          <w:trHeight w:val="540"/>
        </w:trPr>
        <w:tc>
          <w:tcPr>
            <w:tcW w:w="3822"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21962CB" w14:textId="77777777" w:rsidR="007B6473" w:rsidRPr="005C45DC" w:rsidRDefault="00646F9F"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 </w:t>
            </w:r>
          </w:p>
        </w:tc>
        <w:tc>
          <w:tcPr>
            <w:tcW w:w="504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2F00978" w14:textId="1404C7DD" w:rsidR="007B6473" w:rsidRPr="005C45DC" w:rsidRDefault="003D3BF3" w:rsidP="0088723B">
            <w:pPr>
              <w:spacing w:before="120" w:after="120" w:line="276" w:lineRule="auto"/>
              <w:ind w:left="60"/>
              <w:rPr>
                <w:rFonts w:asciiTheme="majorHAnsi" w:hAnsiTheme="majorHAnsi" w:cstheme="majorHAnsi"/>
                <w:sz w:val="24"/>
                <w:szCs w:val="24"/>
              </w:rPr>
            </w:pPr>
            <w:r w:rsidRPr="005C45DC">
              <w:rPr>
                <w:rFonts w:asciiTheme="majorHAnsi" w:eastAsia="Times New Roman" w:hAnsiTheme="majorHAnsi" w:cstheme="majorHAnsi"/>
                <w:sz w:val="24"/>
                <w:szCs w:val="24"/>
              </w:rPr>
              <w:t xml:space="preserve">2. </w:t>
            </w:r>
            <w:r w:rsidR="00E6002A" w:rsidRPr="005C45DC">
              <w:rPr>
                <w:rFonts w:asciiTheme="majorHAnsi" w:eastAsia="Times New Roman" w:hAnsiTheme="majorHAnsi" w:cstheme="majorHAnsi"/>
                <w:sz w:val="24"/>
                <w:szCs w:val="24"/>
              </w:rPr>
              <w:t xml:space="preserve">Kiểm tra </w:t>
            </w:r>
            <w:r w:rsidR="001C6CC6" w:rsidRPr="005C45DC">
              <w:rPr>
                <w:rFonts w:asciiTheme="majorHAnsi" w:eastAsia="Times New Roman" w:hAnsiTheme="majorHAnsi" w:cstheme="majorHAnsi"/>
                <w:sz w:val="24"/>
                <w:szCs w:val="24"/>
              </w:rPr>
              <w:t>quần áo</w:t>
            </w:r>
            <w:r w:rsidR="00E6002A" w:rsidRPr="005C45DC">
              <w:rPr>
                <w:rFonts w:asciiTheme="majorHAnsi" w:eastAsia="Times New Roman" w:hAnsiTheme="majorHAnsi" w:cstheme="majorHAnsi"/>
                <w:sz w:val="24"/>
                <w:szCs w:val="24"/>
              </w:rPr>
              <w:t xml:space="preserve"> và số lượng trong kho</w:t>
            </w:r>
          </w:p>
        </w:tc>
      </w:tr>
      <w:tr w:rsidR="00985AF0" w14:paraId="26AE19D6" w14:textId="77777777" w:rsidTr="009025CB">
        <w:trPr>
          <w:trHeight w:val="58"/>
        </w:trPr>
        <w:tc>
          <w:tcPr>
            <w:tcW w:w="3822"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EDD046" w14:textId="151E9D51" w:rsidR="007B6473" w:rsidRPr="005C45DC" w:rsidRDefault="007B6473" w:rsidP="0088723B">
            <w:pPr>
              <w:spacing w:before="120" w:after="0" w:line="276" w:lineRule="auto"/>
              <w:rPr>
                <w:rFonts w:asciiTheme="majorHAnsi" w:eastAsia="Times New Roman" w:hAnsiTheme="majorHAnsi" w:cstheme="majorHAnsi"/>
                <w:sz w:val="24"/>
                <w:szCs w:val="24"/>
              </w:rPr>
            </w:pPr>
          </w:p>
        </w:tc>
        <w:tc>
          <w:tcPr>
            <w:tcW w:w="504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5BBEA8" w14:textId="59F24395" w:rsidR="007B6473" w:rsidRPr="005C45DC" w:rsidRDefault="00646F9F" w:rsidP="0088723B">
            <w:pPr>
              <w:spacing w:before="120" w:after="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 </w:t>
            </w:r>
            <w:r w:rsidR="003A64F7" w:rsidRPr="005C45DC">
              <w:rPr>
                <w:rFonts w:asciiTheme="majorHAnsi" w:eastAsia="Times New Roman" w:hAnsiTheme="majorHAnsi" w:cstheme="majorHAnsi"/>
                <w:sz w:val="24"/>
                <w:szCs w:val="24"/>
              </w:rPr>
              <w:t xml:space="preserve">3. Tính tổng </w:t>
            </w:r>
            <w:r w:rsidR="008F5B6C" w:rsidRPr="005C45DC">
              <w:rPr>
                <w:rFonts w:asciiTheme="majorHAnsi" w:eastAsia="Times New Roman" w:hAnsiTheme="majorHAnsi" w:cstheme="majorHAnsi"/>
                <w:sz w:val="24"/>
                <w:szCs w:val="24"/>
              </w:rPr>
              <w:t>thành</w:t>
            </w:r>
            <w:r w:rsidR="003A64F7" w:rsidRPr="005C45DC">
              <w:rPr>
                <w:rFonts w:asciiTheme="majorHAnsi" w:eastAsia="Times New Roman" w:hAnsiTheme="majorHAnsi" w:cstheme="majorHAnsi"/>
                <w:sz w:val="24"/>
                <w:szCs w:val="24"/>
              </w:rPr>
              <w:t xml:space="preserve"> tiền</w:t>
            </w:r>
          </w:p>
        </w:tc>
      </w:tr>
      <w:tr w:rsidR="00874646" w14:paraId="11A7A2D2" w14:textId="77777777" w:rsidTr="009025CB">
        <w:trPr>
          <w:trHeight w:val="58"/>
        </w:trPr>
        <w:tc>
          <w:tcPr>
            <w:tcW w:w="3822"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3F78BB" w14:textId="77777777" w:rsidR="00874646" w:rsidRPr="005C45DC" w:rsidRDefault="00874646" w:rsidP="0088723B">
            <w:pPr>
              <w:spacing w:before="120" w:after="0" w:line="276" w:lineRule="auto"/>
              <w:rPr>
                <w:rFonts w:asciiTheme="majorHAnsi" w:eastAsia="Times New Roman" w:hAnsiTheme="majorHAnsi" w:cstheme="majorHAnsi"/>
                <w:sz w:val="24"/>
                <w:szCs w:val="24"/>
              </w:rPr>
            </w:pPr>
          </w:p>
        </w:tc>
        <w:tc>
          <w:tcPr>
            <w:tcW w:w="504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0771DB" w14:textId="06229C1F" w:rsidR="00874646" w:rsidRPr="005C45DC" w:rsidRDefault="00A04072" w:rsidP="0088723B">
            <w:pPr>
              <w:spacing w:before="120" w:after="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 </w:t>
            </w:r>
            <w:r w:rsidR="00874646" w:rsidRPr="005C45DC">
              <w:rPr>
                <w:rFonts w:asciiTheme="majorHAnsi" w:eastAsia="Times New Roman" w:hAnsiTheme="majorHAnsi" w:cstheme="majorHAnsi"/>
                <w:sz w:val="24"/>
                <w:szCs w:val="24"/>
              </w:rPr>
              <w:t>4. Tính tổng tiền hóa đơn</w:t>
            </w:r>
          </w:p>
        </w:tc>
      </w:tr>
      <w:tr w:rsidR="00985AF0" w14:paraId="5C00E709" w14:textId="77777777" w:rsidTr="009025CB">
        <w:trPr>
          <w:trHeight w:val="58"/>
        </w:trPr>
        <w:tc>
          <w:tcPr>
            <w:tcW w:w="3822" w:type="dxa"/>
            <w:gridSpan w:val="2"/>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14:paraId="0021E250" w14:textId="204E28BA" w:rsidR="007B6473" w:rsidRPr="005C45DC" w:rsidRDefault="00A32AF5"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4. </w:t>
            </w:r>
            <w:r w:rsidR="00661134" w:rsidRPr="005C45DC">
              <w:rPr>
                <w:rFonts w:asciiTheme="majorHAnsi" w:eastAsia="Times New Roman" w:hAnsiTheme="majorHAnsi" w:cstheme="majorHAnsi"/>
                <w:sz w:val="24"/>
                <w:szCs w:val="24"/>
              </w:rPr>
              <w:t xml:space="preserve">Nhập </w:t>
            </w:r>
            <w:r w:rsidR="009A6136" w:rsidRPr="005C45DC">
              <w:rPr>
                <w:rFonts w:asciiTheme="majorHAnsi" w:eastAsia="Times New Roman" w:hAnsiTheme="majorHAnsi" w:cstheme="majorHAnsi"/>
                <w:sz w:val="24"/>
                <w:szCs w:val="24"/>
              </w:rPr>
              <w:t>số điện thoại</w:t>
            </w:r>
            <w:r w:rsidR="00661134" w:rsidRPr="005C45DC">
              <w:rPr>
                <w:rFonts w:asciiTheme="majorHAnsi" w:eastAsia="Times New Roman" w:hAnsiTheme="majorHAnsi" w:cstheme="majorHAnsi"/>
                <w:sz w:val="24"/>
                <w:szCs w:val="24"/>
              </w:rPr>
              <w:t xml:space="preserve"> khách hàng</w:t>
            </w:r>
          </w:p>
        </w:tc>
        <w:tc>
          <w:tcPr>
            <w:tcW w:w="504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14:paraId="2EF3DA0D" w14:textId="248B0C87" w:rsidR="007B6473" w:rsidRPr="005C45DC" w:rsidRDefault="007B6473" w:rsidP="0088723B">
            <w:pPr>
              <w:spacing w:before="120" w:after="120" w:line="276" w:lineRule="auto"/>
              <w:rPr>
                <w:rFonts w:asciiTheme="majorHAnsi" w:eastAsia="Times New Roman" w:hAnsiTheme="majorHAnsi" w:cstheme="majorHAnsi"/>
                <w:sz w:val="24"/>
                <w:szCs w:val="24"/>
              </w:rPr>
            </w:pPr>
          </w:p>
        </w:tc>
      </w:tr>
      <w:tr w:rsidR="009C074D" w14:paraId="721986D9"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646F2A9" w14:textId="77777777" w:rsidR="009C074D" w:rsidRPr="005C45DC" w:rsidRDefault="009C074D"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AD82BEB" w14:textId="0CFA16D8" w:rsidR="009C074D" w:rsidRPr="005C45DC" w:rsidRDefault="000C3FD5"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5. Kiểm tra </w:t>
            </w:r>
            <w:r w:rsidR="00A33333" w:rsidRPr="005C45DC">
              <w:rPr>
                <w:rFonts w:asciiTheme="majorHAnsi" w:eastAsia="Times New Roman" w:hAnsiTheme="majorHAnsi" w:cstheme="majorHAnsi"/>
                <w:sz w:val="24"/>
                <w:szCs w:val="24"/>
              </w:rPr>
              <w:t>số điện thoại</w:t>
            </w:r>
            <w:r w:rsidRPr="005C45DC">
              <w:rPr>
                <w:rFonts w:asciiTheme="majorHAnsi" w:eastAsia="Times New Roman" w:hAnsiTheme="majorHAnsi" w:cstheme="majorHAnsi"/>
                <w:sz w:val="24"/>
                <w:szCs w:val="24"/>
              </w:rPr>
              <w:t xml:space="preserve"> khách hàng</w:t>
            </w:r>
          </w:p>
        </w:tc>
      </w:tr>
      <w:tr w:rsidR="000C3FD5" w14:paraId="21B19024"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5F059A9" w14:textId="77777777" w:rsidR="000C3FD5" w:rsidRPr="005C45DC" w:rsidRDefault="000C3FD5"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0AC6BD4" w14:textId="738BB8DB" w:rsidR="000C3FD5" w:rsidRPr="005C45DC" w:rsidRDefault="00556962"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6. </w:t>
            </w:r>
            <w:r w:rsidR="008C1D12" w:rsidRPr="005C45DC">
              <w:rPr>
                <w:rFonts w:asciiTheme="majorHAnsi" w:eastAsia="Times New Roman" w:hAnsiTheme="majorHAnsi" w:cstheme="majorHAnsi"/>
                <w:sz w:val="24"/>
                <w:szCs w:val="24"/>
              </w:rPr>
              <w:t xml:space="preserve">Lấy thông tin </w:t>
            </w:r>
            <w:r w:rsidRPr="005C45DC">
              <w:rPr>
                <w:rFonts w:asciiTheme="majorHAnsi" w:eastAsia="Times New Roman" w:hAnsiTheme="majorHAnsi" w:cstheme="majorHAnsi"/>
                <w:sz w:val="24"/>
                <w:szCs w:val="24"/>
              </w:rPr>
              <w:t>khách hàng</w:t>
            </w:r>
            <w:r w:rsidR="00A1571A" w:rsidRPr="005C45DC">
              <w:rPr>
                <w:rFonts w:asciiTheme="majorHAnsi" w:eastAsia="Times New Roman" w:hAnsiTheme="majorHAnsi" w:cstheme="majorHAnsi"/>
                <w:sz w:val="24"/>
                <w:szCs w:val="24"/>
              </w:rPr>
              <w:t xml:space="preserve"> </w:t>
            </w:r>
            <w:r w:rsidR="008C1D12" w:rsidRPr="005C45DC">
              <w:rPr>
                <w:rFonts w:asciiTheme="majorHAnsi" w:eastAsia="Times New Roman" w:hAnsiTheme="majorHAnsi" w:cstheme="majorHAnsi"/>
                <w:sz w:val="24"/>
                <w:szCs w:val="24"/>
              </w:rPr>
              <w:t>từ CSDL và</w:t>
            </w:r>
            <w:r w:rsidR="00F03756" w:rsidRPr="005C45DC">
              <w:rPr>
                <w:rFonts w:asciiTheme="majorHAnsi" w:eastAsia="Times New Roman" w:hAnsiTheme="majorHAnsi" w:cstheme="majorHAnsi"/>
                <w:sz w:val="24"/>
                <w:szCs w:val="24"/>
              </w:rPr>
              <w:t xml:space="preserve"> t</w:t>
            </w:r>
            <w:r w:rsidR="00A1571A" w:rsidRPr="005C45DC">
              <w:rPr>
                <w:rFonts w:asciiTheme="majorHAnsi" w:eastAsia="Times New Roman" w:hAnsiTheme="majorHAnsi" w:cstheme="majorHAnsi"/>
                <w:sz w:val="24"/>
                <w:szCs w:val="24"/>
              </w:rPr>
              <w:t>hê</w:t>
            </w:r>
            <w:r w:rsidR="00F03756" w:rsidRPr="005C45DC">
              <w:rPr>
                <w:rFonts w:asciiTheme="majorHAnsi" w:eastAsia="Times New Roman" w:hAnsiTheme="majorHAnsi" w:cstheme="majorHAnsi"/>
                <w:sz w:val="24"/>
                <w:szCs w:val="24"/>
              </w:rPr>
              <w:t>m</w:t>
            </w:r>
            <w:r w:rsidR="00A1571A" w:rsidRPr="005C45DC">
              <w:rPr>
                <w:rFonts w:asciiTheme="majorHAnsi" w:eastAsia="Times New Roman" w:hAnsiTheme="majorHAnsi" w:cstheme="majorHAnsi"/>
                <w:sz w:val="24"/>
                <w:szCs w:val="24"/>
              </w:rPr>
              <w:t xml:space="preserve"> vào hóa đơn</w:t>
            </w:r>
          </w:p>
        </w:tc>
      </w:tr>
      <w:tr w:rsidR="00556962" w14:paraId="305703F6"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92F4A2B" w14:textId="457D14B8" w:rsidR="00556962" w:rsidRPr="005C45DC" w:rsidRDefault="00556962"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7. Nhập số tiền khách trả</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63D14E2" w14:textId="77777777" w:rsidR="00556962" w:rsidRPr="005C45DC" w:rsidRDefault="00556962" w:rsidP="0088723B">
            <w:pPr>
              <w:spacing w:before="120" w:after="120" w:line="276" w:lineRule="auto"/>
              <w:rPr>
                <w:rFonts w:asciiTheme="majorHAnsi" w:eastAsia="Times New Roman" w:hAnsiTheme="majorHAnsi" w:cstheme="majorHAnsi"/>
                <w:sz w:val="24"/>
                <w:szCs w:val="24"/>
              </w:rPr>
            </w:pPr>
          </w:p>
        </w:tc>
      </w:tr>
      <w:tr w:rsidR="00985AF0" w14:paraId="4631B927"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A90645B" w14:textId="77777777" w:rsidR="00393394" w:rsidRPr="005C45DC" w:rsidRDefault="00393394"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066E37B" w14:textId="4C2A8ADA" w:rsidR="00393394" w:rsidRPr="005C45DC" w:rsidRDefault="00393394"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8. </w:t>
            </w:r>
            <w:r w:rsidR="00647B32" w:rsidRPr="005C45DC">
              <w:rPr>
                <w:rFonts w:asciiTheme="majorHAnsi" w:eastAsia="Times New Roman" w:hAnsiTheme="majorHAnsi" w:cstheme="majorHAnsi"/>
                <w:sz w:val="24"/>
                <w:szCs w:val="24"/>
              </w:rPr>
              <w:t>Kiểm tra tiền khách trả</w:t>
            </w:r>
            <w:r w:rsidR="00BA4B37" w:rsidRPr="005C45DC">
              <w:rPr>
                <w:rFonts w:asciiTheme="majorHAnsi" w:eastAsia="Times New Roman" w:hAnsiTheme="majorHAnsi" w:cstheme="majorHAnsi"/>
                <w:sz w:val="24"/>
                <w:szCs w:val="24"/>
              </w:rPr>
              <w:t xml:space="preserve"> và tính tiền trả khách</w:t>
            </w:r>
          </w:p>
        </w:tc>
      </w:tr>
      <w:tr w:rsidR="00C830C2" w14:paraId="459704C7"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98145E6" w14:textId="77777777" w:rsidR="00C830C2" w:rsidRPr="005C45DC" w:rsidRDefault="00C830C2"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F637548" w14:textId="6D2A31B9" w:rsidR="00C830C2" w:rsidRPr="005C45DC" w:rsidRDefault="00647B32"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9</w:t>
            </w:r>
            <w:r w:rsidR="00C77F19" w:rsidRPr="005C45DC">
              <w:rPr>
                <w:rFonts w:asciiTheme="majorHAnsi" w:eastAsia="Times New Roman" w:hAnsiTheme="majorHAnsi" w:cstheme="majorHAnsi"/>
                <w:sz w:val="24"/>
                <w:szCs w:val="24"/>
              </w:rPr>
              <w:t xml:space="preserve">. </w:t>
            </w:r>
            <w:r w:rsidR="00C172DB" w:rsidRPr="005C45DC">
              <w:rPr>
                <w:rFonts w:asciiTheme="majorHAnsi" w:eastAsia="Times New Roman" w:hAnsiTheme="majorHAnsi" w:cstheme="majorHAnsi"/>
                <w:sz w:val="24"/>
                <w:szCs w:val="24"/>
              </w:rPr>
              <w:t>Thêm</w:t>
            </w:r>
            <w:r w:rsidR="00C77F19" w:rsidRPr="005C45DC">
              <w:rPr>
                <w:rFonts w:asciiTheme="majorHAnsi" w:eastAsia="Times New Roman" w:hAnsiTheme="majorHAnsi" w:cstheme="majorHAnsi"/>
                <w:sz w:val="24"/>
                <w:szCs w:val="24"/>
              </w:rPr>
              <w:t xml:space="preserve"> tiền </w:t>
            </w:r>
            <w:r w:rsidR="009E2AEA" w:rsidRPr="005C45DC">
              <w:rPr>
                <w:rFonts w:asciiTheme="majorHAnsi" w:eastAsia="Times New Roman" w:hAnsiTheme="majorHAnsi" w:cstheme="majorHAnsi"/>
                <w:sz w:val="24"/>
                <w:szCs w:val="24"/>
              </w:rPr>
              <w:t>khác</w:t>
            </w:r>
            <w:r w:rsidR="003A0ED4" w:rsidRPr="005C45DC">
              <w:rPr>
                <w:rFonts w:asciiTheme="majorHAnsi" w:eastAsia="Times New Roman" w:hAnsiTheme="majorHAnsi" w:cstheme="majorHAnsi"/>
                <w:sz w:val="24"/>
                <w:szCs w:val="24"/>
              </w:rPr>
              <w:t>h</w:t>
            </w:r>
            <w:r w:rsidR="00C77F19" w:rsidRPr="005C45DC">
              <w:rPr>
                <w:rFonts w:asciiTheme="majorHAnsi" w:eastAsia="Times New Roman" w:hAnsiTheme="majorHAnsi" w:cstheme="majorHAnsi"/>
                <w:sz w:val="24"/>
                <w:szCs w:val="24"/>
              </w:rPr>
              <w:t xml:space="preserve"> trả</w:t>
            </w:r>
            <w:r w:rsidR="009E2AEA" w:rsidRPr="005C45DC">
              <w:rPr>
                <w:rFonts w:asciiTheme="majorHAnsi" w:eastAsia="Times New Roman" w:hAnsiTheme="majorHAnsi" w:cstheme="majorHAnsi"/>
                <w:sz w:val="24"/>
                <w:szCs w:val="24"/>
              </w:rPr>
              <w:t xml:space="preserve"> và tiền </w:t>
            </w:r>
            <w:r w:rsidR="00C77F19" w:rsidRPr="005C45DC">
              <w:rPr>
                <w:rFonts w:asciiTheme="majorHAnsi" w:eastAsia="Times New Roman" w:hAnsiTheme="majorHAnsi" w:cstheme="majorHAnsi"/>
                <w:sz w:val="24"/>
                <w:szCs w:val="24"/>
              </w:rPr>
              <w:t>trả khách</w:t>
            </w:r>
            <w:r w:rsidR="00C172DB" w:rsidRPr="005C45DC">
              <w:rPr>
                <w:rFonts w:asciiTheme="majorHAnsi" w:eastAsia="Times New Roman" w:hAnsiTheme="majorHAnsi" w:cstheme="majorHAnsi"/>
                <w:sz w:val="24"/>
                <w:szCs w:val="24"/>
              </w:rPr>
              <w:t xml:space="preserve"> vào hóa đơn</w:t>
            </w:r>
          </w:p>
        </w:tc>
      </w:tr>
      <w:tr w:rsidR="00626CC1" w14:paraId="2F5B023C"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A888021" w14:textId="3F7A185A" w:rsidR="00626CC1" w:rsidRPr="005C45DC" w:rsidRDefault="00647B32"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lastRenderedPageBreak/>
              <w:t>10</w:t>
            </w:r>
            <w:r w:rsidR="00C334FB" w:rsidRPr="005C45DC">
              <w:rPr>
                <w:rFonts w:asciiTheme="majorHAnsi" w:eastAsia="Times New Roman" w:hAnsiTheme="majorHAnsi" w:cstheme="majorHAnsi"/>
                <w:sz w:val="24"/>
                <w:szCs w:val="24"/>
              </w:rPr>
              <w:t xml:space="preserve">. Chọn </w:t>
            </w:r>
            <w:r w:rsidR="004B5D53" w:rsidRPr="005C45DC">
              <w:rPr>
                <w:rFonts w:asciiTheme="majorHAnsi" w:eastAsia="Times New Roman" w:hAnsiTheme="majorHAnsi" w:cstheme="majorHAnsi"/>
                <w:sz w:val="24"/>
                <w:szCs w:val="24"/>
              </w:rPr>
              <w:t>hoàn thành hóa đơn</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1A84490" w14:textId="77777777" w:rsidR="00626CC1" w:rsidRPr="005C45DC" w:rsidRDefault="00626CC1" w:rsidP="0088723B">
            <w:pPr>
              <w:spacing w:before="120" w:after="120" w:line="276" w:lineRule="auto"/>
              <w:rPr>
                <w:rFonts w:asciiTheme="majorHAnsi" w:eastAsia="Times New Roman" w:hAnsiTheme="majorHAnsi" w:cstheme="majorHAnsi"/>
                <w:sz w:val="24"/>
                <w:szCs w:val="24"/>
              </w:rPr>
            </w:pPr>
          </w:p>
        </w:tc>
      </w:tr>
      <w:tr w:rsidR="00C334FB" w14:paraId="388B2343"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48BF816" w14:textId="77777777" w:rsidR="00C334FB" w:rsidRPr="005C45DC" w:rsidRDefault="00C334FB"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B951FD" w14:textId="03A910A1" w:rsidR="00C334FB" w:rsidRPr="005C45DC" w:rsidRDefault="00C334FB"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1</w:t>
            </w:r>
            <w:r w:rsidR="00647B32" w:rsidRPr="005C45DC">
              <w:rPr>
                <w:rFonts w:asciiTheme="majorHAnsi" w:eastAsia="Times New Roman" w:hAnsiTheme="majorHAnsi" w:cstheme="majorHAnsi"/>
                <w:sz w:val="24"/>
                <w:szCs w:val="24"/>
              </w:rPr>
              <w:t>1</w:t>
            </w:r>
            <w:r w:rsidRPr="005C45DC">
              <w:rPr>
                <w:rFonts w:asciiTheme="majorHAnsi" w:eastAsia="Times New Roman" w:hAnsiTheme="majorHAnsi" w:cstheme="majorHAnsi"/>
                <w:sz w:val="24"/>
                <w:szCs w:val="24"/>
              </w:rPr>
              <w:t xml:space="preserve">. </w:t>
            </w:r>
            <w:r w:rsidR="003E5338" w:rsidRPr="005C45DC">
              <w:rPr>
                <w:rFonts w:asciiTheme="majorHAnsi" w:eastAsia="Times New Roman" w:hAnsiTheme="majorHAnsi" w:cstheme="majorHAnsi"/>
                <w:sz w:val="24"/>
                <w:szCs w:val="24"/>
              </w:rPr>
              <w:t>Lưu hóa đơn vào CSDL</w:t>
            </w:r>
            <w:r w:rsidR="00843254" w:rsidRPr="005C45DC">
              <w:rPr>
                <w:rFonts w:asciiTheme="majorHAnsi" w:eastAsia="Times New Roman" w:hAnsiTheme="majorHAnsi" w:cstheme="majorHAnsi"/>
                <w:sz w:val="24"/>
                <w:szCs w:val="24"/>
              </w:rPr>
              <w:t xml:space="preserve"> và in hóa đơn</w:t>
            </w:r>
          </w:p>
        </w:tc>
      </w:tr>
      <w:tr w:rsidR="0071320F" w14:paraId="567DEA4F" w14:textId="77777777" w:rsidTr="009025CB">
        <w:trPr>
          <w:trHeight w:val="56"/>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4E65143" w14:textId="77777777" w:rsidR="0071320F" w:rsidRPr="005C45DC" w:rsidRDefault="0071320F"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2C83AA1" w14:textId="21097B24" w:rsidR="0071320F" w:rsidRPr="005C45DC" w:rsidRDefault="0071320F"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1</w:t>
            </w:r>
            <w:r w:rsidR="004B5D53" w:rsidRPr="005C45DC">
              <w:rPr>
                <w:rFonts w:asciiTheme="majorHAnsi" w:eastAsia="Times New Roman" w:hAnsiTheme="majorHAnsi" w:cstheme="majorHAnsi"/>
                <w:sz w:val="24"/>
                <w:szCs w:val="24"/>
              </w:rPr>
              <w:t>2</w:t>
            </w:r>
            <w:r w:rsidRPr="005C45DC">
              <w:rPr>
                <w:rFonts w:asciiTheme="majorHAnsi" w:eastAsia="Times New Roman" w:hAnsiTheme="majorHAnsi" w:cstheme="majorHAnsi"/>
                <w:sz w:val="24"/>
                <w:szCs w:val="24"/>
              </w:rPr>
              <w:t>. Thông báo lập hóa đơn thành công</w:t>
            </w:r>
          </w:p>
        </w:tc>
      </w:tr>
      <w:tr w:rsidR="004F6C71" w14:paraId="530A10AE" w14:textId="77777777" w:rsidTr="0088723B">
        <w:trPr>
          <w:trHeight w:val="201"/>
        </w:trPr>
        <w:tc>
          <w:tcPr>
            <w:tcW w:w="8865"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6B6D16A1" w14:textId="3BC0DDDA" w:rsidR="004F6C71" w:rsidRPr="005C45DC" w:rsidRDefault="004F6C71" w:rsidP="0088723B">
            <w:pPr>
              <w:spacing w:before="120" w:after="120" w:line="276" w:lineRule="auto"/>
              <w:rPr>
                <w:rFonts w:asciiTheme="majorHAnsi" w:eastAsia="Times New Roman" w:hAnsiTheme="majorHAnsi" w:cstheme="majorHAnsi"/>
                <w:b/>
                <w:sz w:val="24"/>
                <w:szCs w:val="24"/>
              </w:rPr>
            </w:pPr>
            <w:r w:rsidRPr="005C45DC">
              <w:rPr>
                <w:rFonts w:asciiTheme="majorHAnsi" w:eastAsia="Times New Roman" w:hAnsiTheme="majorHAnsi" w:cstheme="majorHAnsi"/>
                <w:b/>
                <w:sz w:val="24"/>
                <w:szCs w:val="24"/>
              </w:rPr>
              <w:t xml:space="preserve">Luồng sự kiện </w:t>
            </w:r>
            <w:r w:rsidR="00210447" w:rsidRPr="005C45DC">
              <w:rPr>
                <w:rFonts w:asciiTheme="majorHAnsi" w:eastAsia="Times New Roman" w:hAnsiTheme="majorHAnsi" w:cstheme="majorHAnsi"/>
                <w:b/>
                <w:sz w:val="24"/>
                <w:szCs w:val="24"/>
              </w:rPr>
              <w:t>thay thế</w:t>
            </w:r>
            <w:r w:rsidRPr="005C45DC">
              <w:rPr>
                <w:rFonts w:asciiTheme="majorHAnsi" w:eastAsia="Times New Roman" w:hAnsiTheme="majorHAnsi" w:cstheme="majorHAnsi"/>
                <w:b/>
                <w:sz w:val="24"/>
                <w:szCs w:val="24"/>
              </w:rPr>
              <w:t>:</w:t>
            </w:r>
          </w:p>
        </w:tc>
      </w:tr>
      <w:tr w:rsidR="00C132AF" w14:paraId="3F81F452" w14:textId="77777777" w:rsidTr="009025CB">
        <w:trPr>
          <w:trHeight w:val="222"/>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4E6EF33" w14:textId="77777777" w:rsidR="00C132AF" w:rsidRPr="005C45DC" w:rsidRDefault="00C132AF"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A732C94" w14:textId="2B75763E" w:rsidR="00C132AF" w:rsidRPr="005C45DC" w:rsidRDefault="00C132AF"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2.</w:t>
            </w:r>
            <w:r w:rsidR="008C15E0" w:rsidRPr="005C45DC">
              <w:rPr>
                <w:rFonts w:asciiTheme="majorHAnsi" w:eastAsia="Times New Roman" w:hAnsiTheme="majorHAnsi" w:cstheme="majorHAnsi"/>
                <w:sz w:val="24"/>
                <w:szCs w:val="24"/>
              </w:rPr>
              <w:t>1</w:t>
            </w:r>
            <w:r w:rsidRPr="005C45DC">
              <w:rPr>
                <w:rFonts w:asciiTheme="majorHAnsi" w:eastAsia="Times New Roman" w:hAnsiTheme="majorHAnsi" w:cstheme="majorHAnsi"/>
                <w:sz w:val="24"/>
                <w:szCs w:val="24"/>
              </w:rPr>
              <w:t xml:space="preserve">. Thông báo </w:t>
            </w:r>
            <w:r w:rsidR="00D15C3F">
              <w:rPr>
                <w:rFonts w:asciiTheme="majorHAnsi" w:eastAsia="Times New Roman" w:hAnsiTheme="majorHAnsi" w:cstheme="majorHAnsi"/>
                <w:sz w:val="24"/>
                <w:szCs w:val="24"/>
              </w:rPr>
              <w:t xml:space="preserve">quần áo </w:t>
            </w:r>
            <w:r w:rsidRPr="005C45DC">
              <w:rPr>
                <w:rFonts w:asciiTheme="majorHAnsi" w:eastAsia="Times New Roman" w:hAnsiTheme="majorHAnsi" w:cstheme="majorHAnsi"/>
                <w:sz w:val="24"/>
                <w:szCs w:val="24"/>
              </w:rPr>
              <w:t>đã hết hàng</w:t>
            </w:r>
            <w:r w:rsidR="008C15E0" w:rsidRPr="005C45DC">
              <w:rPr>
                <w:rFonts w:asciiTheme="majorHAnsi" w:eastAsia="Times New Roman" w:hAnsiTheme="majorHAnsi" w:cstheme="majorHAnsi"/>
                <w:sz w:val="24"/>
                <w:szCs w:val="24"/>
              </w:rPr>
              <w:t>. Yêu cầu nhập lại.</w:t>
            </w:r>
          </w:p>
        </w:tc>
      </w:tr>
      <w:tr w:rsidR="00C132AF" w14:paraId="1ABDE4C1"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2E18581" w14:textId="35F9DAD8" w:rsidR="00C132AF" w:rsidRPr="005C45DC" w:rsidRDefault="00E12FED"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2.</w:t>
            </w:r>
            <w:r w:rsidR="008C15E0" w:rsidRPr="005C45DC">
              <w:rPr>
                <w:rFonts w:asciiTheme="majorHAnsi" w:eastAsia="Times New Roman" w:hAnsiTheme="majorHAnsi" w:cstheme="majorHAnsi"/>
                <w:sz w:val="24"/>
                <w:szCs w:val="24"/>
              </w:rPr>
              <w:t>2</w:t>
            </w:r>
            <w:r w:rsidRPr="005C45DC">
              <w:rPr>
                <w:rFonts w:asciiTheme="majorHAnsi" w:eastAsia="Times New Roman" w:hAnsiTheme="majorHAnsi" w:cstheme="majorHAnsi"/>
                <w:sz w:val="24"/>
                <w:szCs w:val="24"/>
              </w:rPr>
              <w:t>. Chọn xác nhận nhập lại</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0CB851A" w14:textId="4108B488" w:rsidR="00C132AF" w:rsidRPr="005C45DC" w:rsidRDefault="00C132AF" w:rsidP="0088723B">
            <w:pPr>
              <w:spacing w:before="120" w:after="120" w:line="276" w:lineRule="auto"/>
              <w:rPr>
                <w:rFonts w:asciiTheme="majorHAnsi" w:eastAsia="Times New Roman" w:hAnsiTheme="majorHAnsi" w:cstheme="majorHAnsi"/>
                <w:sz w:val="24"/>
                <w:szCs w:val="24"/>
              </w:rPr>
            </w:pPr>
          </w:p>
        </w:tc>
      </w:tr>
      <w:tr w:rsidR="00C406BB" w14:paraId="2D3B6190"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FE23D9" w14:textId="77777777" w:rsidR="00C406BB" w:rsidRPr="005C45DC" w:rsidRDefault="00C406BB"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FB210CD" w14:textId="568AAA06" w:rsidR="00C406BB" w:rsidRPr="005C45DC" w:rsidRDefault="00E12FED"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2.</w:t>
            </w:r>
            <w:r w:rsidR="00372377" w:rsidRPr="005C45DC">
              <w:rPr>
                <w:rFonts w:asciiTheme="majorHAnsi" w:eastAsia="Times New Roman" w:hAnsiTheme="majorHAnsi" w:cstheme="majorHAnsi"/>
                <w:sz w:val="24"/>
                <w:szCs w:val="24"/>
              </w:rPr>
              <w:t>3</w:t>
            </w:r>
            <w:r w:rsidRPr="005C45DC">
              <w:rPr>
                <w:rFonts w:asciiTheme="majorHAnsi" w:eastAsia="Times New Roman" w:hAnsiTheme="majorHAnsi" w:cstheme="majorHAnsi"/>
                <w:sz w:val="24"/>
                <w:szCs w:val="24"/>
              </w:rPr>
              <w:t>. Quay lại bước 1</w:t>
            </w:r>
          </w:p>
        </w:tc>
      </w:tr>
      <w:tr w:rsidR="00E12FED" w14:paraId="4891D099"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0105C4C" w14:textId="77777777" w:rsidR="00E12FED" w:rsidRPr="005C45DC" w:rsidRDefault="00E12FED"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EB172E7" w14:textId="48AC8F41" w:rsidR="00E12FED" w:rsidRPr="005C45DC" w:rsidRDefault="000E58A2"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5.1. </w:t>
            </w:r>
            <w:r w:rsidR="00DE4B21" w:rsidRPr="005C45DC">
              <w:rPr>
                <w:rFonts w:asciiTheme="majorHAnsi" w:eastAsia="Times New Roman" w:hAnsiTheme="majorHAnsi" w:cstheme="majorHAnsi"/>
                <w:sz w:val="24"/>
                <w:szCs w:val="24"/>
              </w:rPr>
              <w:t xml:space="preserve">Thông báo </w:t>
            </w:r>
            <w:r w:rsidR="009C2B64" w:rsidRPr="005C45DC">
              <w:rPr>
                <w:rFonts w:asciiTheme="majorHAnsi" w:eastAsia="Times New Roman" w:hAnsiTheme="majorHAnsi" w:cstheme="majorHAnsi"/>
                <w:sz w:val="24"/>
                <w:szCs w:val="24"/>
              </w:rPr>
              <w:t>khách hàng</w:t>
            </w:r>
            <w:r w:rsidR="0055717A" w:rsidRPr="005C45DC">
              <w:rPr>
                <w:rFonts w:asciiTheme="majorHAnsi" w:eastAsia="Times New Roman" w:hAnsiTheme="majorHAnsi" w:cstheme="majorHAnsi"/>
                <w:sz w:val="24"/>
                <w:szCs w:val="24"/>
              </w:rPr>
              <w:t xml:space="preserve"> không tồn tại</w:t>
            </w:r>
            <w:r w:rsidR="0022054D" w:rsidRPr="005C45DC">
              <w:rPr>
                <w:rFonts w:asciiTheme="majorHAnsi" w:eastAsia="Times New Roman" w:hAnsiTheme="majorHAnsi" w:cstheme="majorHAnsi"/>
                <w:sz w:val="24"/>
                <w:szCs w:val="24"/>
              </w:rPr>
              <w:t>. Thông báo bạn có muốn thêm khách hàng mới?</w:t>
            </w:r>
          </w:p>
        </w:tc>
      </w:tr>
      <w:tr w:rsidR="0088626F" w14:paraId="4BB81217"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60AD243" w14:textId="176245D5" w:rsidR="0088626F" w:rsidRPr="005C45DC" w:rsidRDefault="0088626F" w:rsidP="00515066">
            <w:pPr>
              <w:tabs>
                <w:tab w:val="left" w:pos="3369"/>
              </w:tabs>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5.2. Chọn có.</w:t>
            </w:r>
            <w:r w:rsidR="00515066" w:rsidRPr="005C45DC">
              <w:rPr>
                <w:rFonts w:asciiTheme="majorHAnsi" w:eastAsia="Times New Roman" w:hAnsiTheme="majorHAnsi" w:cstheme="majorHAnsi"/>
                <w:sz w:val="24"/>
                <w:szCs w:val="24"/>
              </w:rPr>
              <w:tab/>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3105CB" w14:textId="77777777" w:rsidR="0088626F" w:rsidRPr="005C45DC" w:rsidRDefault="0088626F" w:rsidP="0088723B">
            <w:pPr>
              <w:spacing w:before="120" w:after="120" w:line="276" w:lineRule="auto"/>
              <w:rPr>
                <w:rFonts w:asciiTheme="majorHAnsi" w:eastAsia="Times New Roman" w:hAnsiTheme="majorHAnsi" w:cstheme="majorHAnsi"/>
                <w:sz w:val="24"/>
                <w:szCs w:val="24"/>
              </w:rPr>
            </w:pPr>
          </w:p>
        </w:tc>
      </w:tr>
      <w:tr w:rsidR="009B3049" w14:paraId="50AEB9B6"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13E5609" w14:textId="77777777" w:rsidR="009B3049" w:rsidRPr="005C45DC" w:rsidRDefault="009B3049"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F77596E" w14:textId="60C5199F" w:rsidR="009B3049" w:rsidRPr="005C45DC" w:rsidRDefault="006250BA"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5.3. Hiện form thêm khách hàng</w:t>
            </w:r>
          </w:p>
        </w:tc>
      </w:tr>
      <w:tr w:rsidR="0040673D" w14:paraId="5CAEF376"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DC1B657" w14:textId="2BDF297F" w:rsidR="0040673D" w:rsidRPr="005C45DC" w:rsidRDefault="0040673D"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5.</w:t>
            </w:r>
            <w:r w:rsidR="002A1DC5" w:rsidRPr="005C45DC">
              <w:rPr>
                <w:rFonts w:asciiTheme="majorHAnsi" w:eastAsia="Times New Roman" w:hAnsiTheme="majorHAnsi" w:cstheme="majorHAnsi"/>
                <w:sz w:val="24"/>
                <w:szCs w:val="24"/>
              </w:rPr>
              <w:t>4</w:t>
            </w:r>
            <w:r w:rsidRPr="005C45DC">
              <w:rPr>
                <w:rFonts w:asciiTheme="majorHAnsi" w:eastAsia="Times New Roman" w:hAnsiTheme="majorHAnsi" w:cstheme="majorHAnsi"/>
                <w:sz w:val="24"/>
                <w:szCs w:val="24"/>
              </w:rPr>
              <w:t>. Nhập thông tin khách hàng</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B7D3034" w14:textId="77777777" w:rsidR="0040673D" w:rsidRPr="005C45DC" w:rsidRDefault="0040673D" w:rsidP="0088723B">
            <w:pPr>
              <w:spacing w:before="120" w:after="120" w:line="276" w:lineRule="auto"/>
              <w:rPr>
                <w:rFonts w:asciiTheme="majorHAnsi" w:eastAsia="Times New Roman" w:hAnsiTheme="majorHAnsi" w:cstheme="majorHAnsi"/>
                <w:sz w:val="24"/>
                <w:szCs w:val="24"/>
              </w:rPr>
            </w:pPr>
          </w:p>
        </w:tc>
      </w:tr>
      <w:tr w:rsidR="00107C2F" w14:paraId="4582AB19"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C4713FC" w14:textId="619CF6BF" w:rsidR="00107C2F" w:rsidRPr="005C45DC" w:rsidRDefault="001B5D0B"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5.5. Chọn Lưu</w:t>
            </w:r>
            <w:r w:rsidR="000E0D19" w:rsidRPr="005C45DC">
              <w:rPr>
                <w:rFonts w:asciiTheme="majorHAnsi" w:eastAsia="Times New Roman" w:hAnsiTheme="majorHAnsi" w:cstheme="majorHAnsi"/>
                <w:sz w:val="24"/>
                <w:szCs w:val="24"/>
              </w:rPr>
              <w:t xml:space="preserve"> khách hàng</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DD668E4" w14:textId="77777777" w:rsidR="00107C2F" w:rsidRPr="005C45DC" w:rsidRDefault="00107C2F" w:rsidP="0088723B">
            <w:pPr>
              <w:spacing w:before="120" w:after="120" w:line="276" w:lineRule="auto"/>
              <w:rPr>
                <w:rFonts w:asciiTheme="majorHAnsi" w:eastAsia="Times New Roman" w:hAnsiTheme="majorHAnsi" w:cstheme="majorHAnsi"/>
                <w:sz w:val="24"/>
                <w:szCs w:val="24"/>
              </w:rPr>
            </w:pPr>
          </w:p>
        </w:tc>
      </w:tr>
      <w:tr w:rsidR="000E0D19" w14:paraId="30175C49"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70FA6F8" w14:textId="77777777" w:rsidR="000E0D19" w:rsidRPr="005C45DC" w:rsidRDefault="000E0D19"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E856F9C" w14:textId="4FFD103A" w:rsidR="000E0D19" w:rsidRPr="005C45DC" w:rsidRDefault="000E0D19"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5.6. </w:t>
            </w:r>
            <w:r w:rsidR="0088723B" w:rsidRPr="005C45DC">
              <w:rPr>
                <w:rFonts w:asciiTheme="majorHAnsi" w:eastAsia="Times New Roman" w:hAnsiTheme="majorHAnsi" w:cstheme="majorHAnsi"/>
                <w:sz w:val="24"/>
                <w:szCs w:val="24"/>
              </w:rPr>
              <w:t xml:space="preserve">Lưu thông tin khách hàng vào CSDL </w:t>
            </w:r>
          </w:p>
        </w:tc>
      </w:tr>
      <w:tr w:rsidR="0088723B" w14:paraId="22460CBD"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C7776BC" w14:textId="77777777" w:rsidR="0088723B" w:rsidRPr="005C45DC" w:rsidRDefault="0088723B"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12CCC2" w14:textId="43F750E4" w:rsidR="0088723B" w:rsidRPr="005C45DC" w:rsidRDefault="0088723B"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5.7. Tiếp tục bước 6</w:t>
            </w:r>
          </w:p>
        </w:tc>
      </w:tr>
      <w:tr w:rsidR="009E64A3" w14:paraId="1C9646E9"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86E23D3" w14:textId="77777777" w:rsidR="009E64A3" w:rsidRPr="005C45DC" w:rsidRDefault="009E64A3" w:rsidP="009E64A3">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4611CB0" w14:textId="075EDCB0" w:rsidR="009E64A3" w:rsidRPr="005C45DC" w:rsidRDefault="009E64A3" w:rsidP="009E64A3">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8.</w:t>
            </w:r>
            <w:r w:rsidR="009957FB" w:rsidRPr="005C45DC">
              <w:rPr>
                <w:rFonts w:asciiTheme="majorHAnsi" w:eastAsia="Times New Roman" w:hAnsiTheme="majorHAnsi" w:cstheme="majorHAnsi"/>
                <w:sz w:val="24"/>
                <w:szCs w:val="24"/>
              </w:rPr>
              <w:t>1</w:t>
            </w:r>
            <w:r w:rsidRPr="005C45DC">
              <w:rPr>
                <w:rFonts w:asciiTheme="majorHAnsi" w:eastAsia="Times New Roman" w:hAnsiTheme="majorHAnsi" w:cstheme="majorHAnsi"/>
                <w:sz w:val="24"/>
                <w:szCs w:val="24"/>
              </w:rPr>
              <w:t>. Thông báo số tiền khách trả không đủ</w:t>
            </w:r>
            <w:r w:rsidR="00A5198E" w:rsidRPr="005C45DC">
              <w:rPr>
                <w:rFonts w:asciiTheme="majorHAnsi" w:eastAsia="Times New Roman" w:hAnsiTheme="majorHAnsi" w:cstheme="majorHAnsi"/>
                <w:sz w:val="24"/>
                <w:szCs w:val="24"/>
              </w:rPr>
              <w:t>. Yêu cầu nhập lại.</w:t>
            </w:r>
          </w:p>
        </w:tc>
      </w:tr>
      <w:tr w:rsidR="009E64A3" w14:paraId="7704A4C7"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CD49CF2" w14:textId="60E6FEA2" w:rsidR="009E64A3" w:rsidRPr="005C45DC" w:rsidRDefault="009E64A3" w:rsidP="009E64A3">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8.</w:t>
            </w:r>
            <w:r w:rsidR="009957FB" w:rsidRPr="005C45DC">
              <w:rPr>
                <w:rFonts w:asciiTheme="majorHAnsi" w:eastAsia="Times New Roman" w:hAnsiTheme="majorHAnsi" w:cstheme="majorHAnsi"/>
                <w:sz w:val="24"/>
                <w:szCs w:val="24"/>
              </w:rPr>
              <w:t>2</w:t>
            </w:r>
            <w:r w:rsidRPr="005C45DC">
              <w:rPr>
                <w:rFonts w:asciiTheme="majorHAnsi" w:eastAsia="Times New Roman" w:hAnsiTheme="majorHAnsi" w:cstheme="majorHAnsi"/>
                <w:sz w:val="24"/>
                <w:szCs w:val="24"/>
              </w:rPr>
              <w:t>. Chọn xác nhận nhập lại</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395DB24" w14:textId="77777777" w:rsidR="009E64A3" w:rsidRPr="005C45DC" w:rsidRDefault="009E64A3" w:rsidP="009E64A3">
            <w:pPr>
              <w:spacing w:before="120" w:after="120" w:line="276" w:lineRule="auto"/>
              <w:rPr>
                <w:rFonts w:asciiTheme="majorHAnsi" w:eastAsia="Times New Roman" w:hAnsiTheme="majorHAnsi" w:cstheme="majorHAnsi"/>
                <w:sz w:val="24"/>
                <w:szCs w:val="24"/>
              </w:rPr>
            </w:pPr>
          </w:p>
        </w:tc>
      </w:tr>
      <w:tr w:rsidR="009E64A3" w14:paraId="74C00021"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430B9BF" w14:textId="77777777" w:rsidR="009E64A3" w:rsidRPr="005C45DC" w:rsidRDefault="009E64A3" w:rsidP="009E64A3">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C5284DE" w14:textId="47142FBD" w:rsidR="009E64A3" w:rsidRPr="005C45DC" w:rsidRDefault="009E64A3" w:rsidP="009E64A3">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8.</w:t>
            </w:r>
            <w:r w:rsidR="009957FB" w:rsidRPr="005C45DC">
              <w:rPr>
                <w:rFonts w:asciiTheme="majorHAnsi" w:eastAsia="Times New Roman" w:hAnsiTheme="majorHAnsi" w:cstheme="majorHAnsi"/>
                <w:sz w:val="24"/>
                <w:szCs w:val="24"/>
              </w:rPr>
              <w:t>3</w:t>
            </w:r>
            <w:r w:rsidRPr="005C45DC">
              <w:rPr>
                <w:rFonts w:asciiTheme="majorHAnsi" w:eastAsia="Times New Roman" w:hAnsiTheme="majorHAnsi" w:cstheme="majorHAnsi"/>
                <w:sz w:val="24"/>
                <w:szCs w:val="24"/>
              </w:rPr>
              <w:t>. Quay lại bước 7</w:t>
            </w:r>
          </w:p>
        </w:tc>
      </w:tr>
      <w:tr w:rsidR="008B2A26" w14:paraId="77353974" w14:textId="77777777" w:rsidTr="008B2A26">
        <w:trPr>
          <w:trHeight w:val="201"/>
        </w:trPr>
        <w:tc>
          <w:tcPr>
            <w:tcW w:w="8865"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14AACADD" w14:textId="0A80E993" w:rsidR="008B2A26" w:rsidRPr="005C45DC" w:rsidRDefault="008B2A26" w:rsidP="009E64A3">
            <w:pPr>
              <w:spacing w:before="120" w:after="120" w:line="276" w:lineRule="auto"/>
              <w:rPr>
                <w:rFonts w:asciiTheme="majorHAnsi" w:eastAsia="Times New Roman" w:hAnsiTheme="majorHAnsi" w:cstheme="majorHAnsi"/>
                <w:b/>
                <w:bCs/>
                <w:sz w:val="24"/>
                <w:szCs w:val="24"/>
              </w:rPr>
            </w:pPr>
            <w:r w:rsidRPr="005C45DC">
              <w:rPr>
                <w:rFonts w:asciiTheme="majorHAnsi" w:eastAsia="Times New Roman" w:hAnsiTheme="majorHAnsi" w:cstheme="majorHAnsi"/>
                <w:b/>
                <w:bCs/>
                <w:sz w:val="24"/>
                <w:szCs w:val="24"/>
              </w:rPr>
              <w:t>Luồng sự kiện ngoại lệ</w:t>
            </w:r>
          </w:p>
        </w:tc>
      </w:tr>
      <w:tr w:rsidR="003D49EB" w14:paraId="6BAF669E"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5BE882C" w14:textId="736F7B7A" w:rsidR="003D49EB" w:rsidRPr="005C45DC" w:rsidRDefault="003D49EB"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5.2.1. Chọn </w:t>
            </w:r>
            <w:r w:rsidR="008325B9" w:rsidRPr="005C45DC">
              <w:rPr>
                <w:rFonts w:asciiTheme="majorHAnsi" w:eastAsia="Times New Roman" w:hAnsiTheme="majorHAnsi" w:cstheme="majorHAnsi"/>
                <w:sz w:val="24"/>
                <w:szCs w:val="24"/>
              </w:rPr>
              <w:t>không.</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97AEBA8" w14:textId="77777777" w:rsidR="003D49EB" w:rsidRPr="005C45DC" w:rsidRDefault="003D49EB" w:rsidP="0088723B">
            <w:pPr>
              <w:spacing w:before="120" w:after="120" w:line="276" w:lineRule="auto"/>
              <w:rPr>
                <w:rFonts w:asciiTheme="majorHAnsi" w:eastAsia="Times New Roman" w:hAnsiTheme="majorHAnsi" w:cstheme="majorHAnsi"/>
                <w:sz w:val="24"/>
                <w:szCs w:val="24"/>
              </w:rPr>
            </w:pPr>
          </w:p>
        </w:tc>
      </w:tr>
      <w:tr w:rsidR="003D49EB" w14:paraId="0CEECA81"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DDA2067" w14:textId="77777777" w:rsidR="003D49EB" w:rsidRPr="005C45DC" w:rsidRDefault="003D49EB"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419CD89" w14:textId="4E95D476" w:rsidR="003D49EB" w:rsidRPr="005C45DC" w:rsidRDefault="00A001E2"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5.2.2. Tạo khách hàng mới </w:t>
            </w:r>
            <w:r w:rsidR="002B40AE" w:rsidRPr="005C45DC">
              <w:rPr>
                <w:rFonts w:asciiTheme="majorHAnsi" w:eastAsia="Times New Roman" w:hAnsiTheme="majorHAnsi" w:cstheme="majorHAnsi"/>
                <w:sz w:val="24"/>
                <w:szCs w:val="24"/>
              </w:rPr>
              <w:t>với thông tin mặc định</w:t>
            </w:r>
          </w:p>
        </w:tc>
      </w:tr>
      <w:tr w:rsidR="002B40AE" w14:paraId="6E908B3E"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AD678A3" w14:textId="77777777" w:rsidR="002B40AE" w:rsidRPr="005C45DC" w:rsidRDefault="002B40AE"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0DECDF9" w14:textId="22338025" w:rsidR="002B40AE" w:rsidRPr="005C45DC" w:rsidRDefault="002B40AE" w:rsidP="002667AF">
            <w:pPr>
              <w:keepNext/>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5.2.3. </w:t>
            </w:r>
            <w:r w:rsidR="0023031B" w:rsidRPr="005C45DC">
              <w:rPr>
                <w:rFonts w:asciiTheme="majorHAnsi" w:eastAsia="Times New Roman" w:hAnsiTheme="majorHAnsi" w:cstheme="majorHAnsi"/>
                <w:sz w:val="24"/>
                <w:szCs w:val="24"/>
              </w:rPr>
              <w:t xml:space="preserve">Tiếp tục bước </w:t>
            </w:r>
            <w:r w:rsidR="00201D17" w:rsidRPr="005C45DC">
              <w:rPr>
                <w:rFonts w:asciiTheme="majorHAnsi" w:eastAsia="Times New Roman" w:hAnsiTheme="majorHAnsi" w:cstheme="majorHAnsi"/>
                <w:sz w:val="24"/>
                <w:szCs w:val="24"/>
              </w:rPr>
              <w:t>7</w:t>
            </w:r>
          </w:p>
        </w:tc>
      </w:tr>
    </w:tbl>
    <w:p w14:paraId="7A797F76" w14:textId="686BBA56" w:rsidR="002667AF" w:rsidRDefault="00412FBE" w:rsidP="002667AF">
      <w:pPr>
        <w:pStyle w:val="Caption"/>
        <w:framePr w:w="8876" w:hSpace="180" w:wrap="around" w:vAnchor="text" w:hAnchor="page" w:x="1123" w:y="12874"/>
        <w:suppressOverlap/>
        <w:jc w:val="center"/>
      </w:pPr>
      <w:r>
        <w:t xml:space="preserve">Bảng </w:t>
      </w:r>
      <w:fldSimple w:instr=" SEQ Bảng \* ARABIC ">
        <w:r w:rsidR="00B061CF">
          <w:rPr>
            <w:noProof/>
          </w:rPr>
          <w:t>10</w:t>
        </w:r>
      </w:fldSimple>
      <w:r w:rsidR="002667AF" w:rsidRPr="00AC7969">
        <w:t>.</w:t>
      </w:r>
      <w:r>
        <w:t xml:space="preserve"> </w:t>
      </w:r>
      <w:r w:rsidR="00775DF2">
        <w:t>Đặc tả Usecase Lập Hóa Đơn</w:t>
      </w:r>
    </w:p>
    <w:p w14:paraId="29AC22FB" w14:textId="4C4FE210" w:rsidR="007B6473" w:rsidRDefault="007B6473" w:rsidP="002B1EA4">
      <w:pPr>
        <w:pStyle w:val="Subtitle"/>
      </w:pPr>
    </w:p>
    <w:p w14:paraId="2113FB5F" w14:textId="77777777" w:rsidR="00A768FD" w:rsidRDefault="00A768FD">
      <w:pPr>
        <w:rPr>
          <w:rFonts w:ascii="Times New Roman" w:eastAsia="Times New Roman" w:hAnsi="Times New Roman" w:cs="Times New Roman"/>
          <w:b/>
          <w:sz w:val="26"/>
          <w:szCs w:val="26"/>
        </w:rPr>
      </w:pPr>
      <w:bookmarkStart w:id="115" w:name="_Toc146233544"/>
      <w:r>
        <w:br w:type="page"/>
      </w:r>
    </w:p>
    <w:p w14:paraId="22F7BFC1" w14:textId="67D192A2" w:rsidR="007B6473" w:rsidRDefault="00646F9F" w:rsidP="005C45DC">
      <w:pPr>
        <w:pStyle w:val="Top3"/>
      </w:pPr>
      <w:bookmarkStart w:id="116" w:name="_Toc146317997"/>
      <w:bookmarkStart w:id="117" w:name="_Toc152431143"/>
      <w:bookmarkStart w:id="118" w:name="_Toc152432039"/>
      <w:r>
        <w:lastRenderedPageBreak/>
        <w:t>Biểu đồ</w:t>
      </w:r>
      <w:bookmarkEnd w:id="115"/>
      <w:bookmarkEnd w:id="116"/>
      <w:bookmarkEnd w:id="117"/>
      <w:bookmarkEnd w:id="118"/>
    </w:p>
    <w:p w14:paraId="15840F54" w14:textId="77777777" w:rsidR="007B6473" w:rsidRPr="00CA429F" w:rsidRDefault="00646F9F">
      <w:pPr>
        <w:spacing w:after="120" w:line="240" w:lineRule="auto"/>
        <w:rPr>
          <w:rFonts w:ascii="Times New Roman" w:eastAsia="Times New Roman" w:hAnsi="Times New Roman" w:cs="Times New Roman"/>
          <w:b/>
          <w:i/>
          <w:sz w:val="26"/>
          <w:szCs w:val="26"/>
        </w:rPr>
      </w:pPr>
      <w:r w:rsidRPr="00CA429F">
        <w:rPr>
          <w:rFonts w:ascii="Times New Roman" w:eastAsia="Times New Roman" w:hAnsi="Times New Roman" w:cs="Times New Roman"/>
          <w:b/>
          <w:i/>
          <w:sz w:val="26"/>
          <w:szCs w:val="26"/>
        </w:rPr>
        <w:t>Activity</w:t>
      </w:r>
    </w:p>
    <w:p w14:paraId="73503A98" w14:textId="77777777" w:rsidR="007B6473" w:rsidRDefault="008D6145" w:rsidP="00723337">
      <w:r>
        <w:rPr>
          <w:noProof/>
        </w:rPr>
        <w:drawing>
          <wp:inline distT="0" distB="0" distL="0" distR="0" wp14:anchorId="5AD70F0C" wp14:editId="4E18866F">
            <wp:extent cx="5619807" cy="7661287"/>
            <wp:effectExtent l="0" t="0" r="0" b="0"/>
            <wp:docPr id="1750081961" name="Picture 175008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81961" name="Picture 1750081961"/>
                    <pic:cNvPicPr/>
                  </pic:nvPicPr>
                  <pic:blipFill>
                    <a:blip r:embed="rId24">
                      <a:extLst>
                        <a:ext uri="{28A0092B-C50C-407E-A947-70E740481C1C}">
                          <a14:useLocalDpi xmlns:a14="http://schemas.microsoft.com/office/drawing/2010/main" val="0"/>
                        </a:ext>
                      </a:extLst>
                    </a:blip>
                    <a:stretch>
                      <a:fillRect/>
                    </a:stretch>
                  </pic:blipFill>
                  <pic:spPr>
                    <a:xfrm>
                      <a:off x="0" y="0"/>
                      <a:ext cx="5619807" cy="7661287"/>
                    </a:xfrm>
                    <a:prstGeom prst="rect">
                      <a:avLst/>
                    </a:prstGeom>
                  </pic:spPr>
                </pic:pic>
              </a:graphicData>
            </a:graphic>
          </wp:inline>
        </w:drawing>
      </w:r>
    </w:p>
    <w:p w14:paraId="33831EF8" w14:textId="7EFFA3BA" w:rsidR="00A768FD" w:rsidRPr="00C424E7" w:rsidRDefault="00FC71CD" w:rsidP="00C424E7">
      <w:pPr>
        <w:pStyle w:val="Caption"/>
        <w:jc w:val="center"/>
        <w:rPr>
          <w:rFonts w:ascii="Times New Roman" w:eastAsia="Times New Roman" w:hAnsi="Times New Roman" w:cs="Times New Roman"/>
          <w:b/>
          <w:i w:val="0"/>
          <w:sz w:val="26"/>
          <w:szCs w:val="26"/>
        </w:rPr>
      </w:pPr>
      <w:r>
        <w:t xml:space="preserve">Hình </w:t>
      </w:r>
      <w:fldSimple w:instr=" SEQ Hình \* ARABIC ">
        <w:r w:rsidR="00B061CF">
          <w:rPr>
            <w:noProof/>
          </w:rPr>
          <w:t>12</w:t>
        </w:r>
      </w:fldSimple>
      <w:r w:rsidR="00C424E7">
        <w:t>.</w:t>
      </w:r>
      <w:r>
        <w:t xml:space="preserve"> Activity </w:t>
      </w:r>
      <w:r w:rsidR="00D820F6">
        <w:t>Lập Hóa Đơn</w:t>
      </w:r>
    </w:p>
    <w:p w14:paraId="3B8CC6C1" w14:textId="77777777" w:rsidR="00D820F6" w:rsidRPr="00D820F6" w:rsidRDefault="00D820F6" w:rsidP="00D820F6"/>
    <w:p w14:paraId="6803ACE4" w14:textId="476F0D95" w:rsidR="007B6473" w:rsidRDefault="00646F9F" w:rsidP="006A04B6">
      <w:pPr>
        <w:spacing w:after="120" w:line="240" w:lineRule="auto"/>
        <w:rPr>
          <w:rFonts w:ascii="Times New Roman" w:eastAsia="Times New Roman" w:hAnsi="Times New Roman" w:cs="Times New Roman"/>
          <w:b/>
          <w:i/>
          <w:sz w:val="26"/>
          <w:szCs w:val="26"/>
        </w:rPr>
      </w:pPr>
      <w:r w:rsidRPr="00CA429F">
        <w:rPr>
          <w:rFonts w:ascii="Times New Roman" w:eastAsia="Times New Roman" w:hAnsi="Times New Roman" w:cs="Times New Roman"/>
          <w:b/>
          <w:i/>
          <w:sz w:val="26"/>
          <w:szCs w:val="26"/>
        </w:rPr>
        <w:lastRenderedPageBreak/>
        <w:t>Sequence</w:t>
      </w:r>
    </w:p>
    <w:p w14:paraId="61DD86DE" w14:textId="77777777" w:rsidR="00D820F6" w:rsidRDefault="00AB0C61" w:rsidP="00723337">
      <w:r>
        <w:rPr>
          <w:noProof/>
        </w:rPr>
        <w:drawing>
          <wp:inline distT="0" distB="0" distL="0" distR="0" wp14:anchorId="22FBC318" wp14:editId="12597214">
            <wp:extent cx="6511925" cy="6055360"/>
            <wp:effectExtent l="0" t="0" r="3175" b="2540"/>
            <wp:docPr id="408723172" name="Picture 408723172"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3172" name="Picture 7" descr="A white sheet of paper with black lin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11925" cy="6055360"/>
                    </a:xfrm>
                    <a:prstGeom prst="rect">
                      <a:avLst/>
                    </a:prstGeom>
                    <a:noFill/>
                    <a:ln>
                      <a:noFill/>
                    </a:ln>
                  </pic:spPr>
                </pic:pic>
              </a:graphicData>
            </a:graphic>
          </wp:inline>
        </w:drawing>
      </w:r>
    </w:p>
    <w:p w14:paraId="558A4B79" w14:textId="50C82F06" w:rsidR="00C477EB" w:rsidRPr="00F91FC6" w:rsidRDefault="00D820F6" w:rsidP="00F91FC6">
      <w:pPr>
        <w:pStyle w:val="Caption"/>
        <w:jc w:val="center"/>
        <w:rPr>
          <w:rFonts w:ascii="Times New Roman" w:eastAsia="Times New Roman" w:hAnsi="Times New Roman" w:cs="Times New Roman"/>
          <w:b/>
          <w:i w:val="0"/>
          <w:sz w:val="26"/>
          <w:szCs w:val="26"/>
        </w:rPr>
      </w:pPr>
      <w:r>
        <w:t xml:space="preserve">Hình </w:t>
      </w:r>
      <w:fldSimple w:instr=" SEQ Hình \* ARABIC ">
        <w:r w:rsidR="00B061CF">
          <w:rPr>
            <w:noProof/>
          </w:rPr>
          <w:t>13</w:t>
        </w:r>
      </w:fldSimple>
      <w:r w:rsidR="00F91FC6">
        <w:t>.</w:t>
      </w:r>
      <w:r>
        <w:t xml:space="preserve"> Sequence Lập Hóa Đơn</w:t>
      </w:r>
    </w:p>
    <w:p w14:paraId="6D4B1AD2" w14:textId="77777777" w:rsidR="00581EE8" w:rsidRDefault="00581EE8">
      <w:pPr>
        <w:rPr>
          <w:rFonts w:ascii="Times New Roman" w:eastAsia="Times New Roman" w:hAnsi="Times New Roman" w:cs="Times New Roman"/>
          <w:b/>
          <w:sz w:val="26"/>
          <w:szCs w:val="26"/>
        </w:rPr>
      </w:pPr>
      <w:bookmarkStart w:id="119" w:name="_Toc146233545"/>
      <w:r>
        <w:br w:type="page"/>
      </w:r>
    </w:p>
    <w:p w14:paraId="700C933F" w14:textId="5BC3456C" w:rsidR="007B6473" w:rsidRDefault="00646F9F" w:rsidP="005C45DC">
      <w:pPr>
        <w:pStyle w:val="Top2"/>
      </w:pPr>
      <w:bookmarkStart w:id="120" w:name="_Toc146317998"/>
      <w:bookmarkStart w:id="121" w:name="_Toc152431144"/>
      <w:bookmarkStart w:id="122" w:name="_Toc152432040"/>
      <w:r>
        <w:lastRenderedPageBreak/>
        <w:t>UC007_</w:t>
      </w:r>
      <w:r w:rsidR="00AE3F93" w:rsidRPr="00434AB4">
        <w:t xml:space="preserve">Tìm </w:t>
      </w:r>
      <w:r w:rsidR="00F3767B" w:rsidRPr="00434AB4">
        <w:t>Kiếm Hóa Đơn</w:t>
      </w:r>
      <w:bookmarkEnd w:id="119"/>
      <w:bookmarkEnd w:id="120"/>
      <w:bookmarkEnd w:id="121"/>
      <w:bookmarkEnd w:id="122"/>
    </w:p>
    <w:p w14:paraId="2D79D1B9" w14:textId="4591EEDB" w:rsidR="007B6473" w:rsidRDefault="00646F9F" w:rsidP="005C45DC">
      <w:pPr>
        <w:pStyle w:val="Top3"/>
      </w:pPr>
      <w:bookmarkStart w:id="123" w:name="_Toc146233546"/>
      <w:bookmarkStart w:id="124" w:name="_Toc146317999"/>
      <w:bookmarkStart w:id="125" w:name="_Toc152431145"/>
      <w:bookmarkStart w:id="126" w:name="_Toc152432041"/>
      <w:r>
        <w:t>Mô tả use case UC007</w:t>
      </w:r>
      <w:bookmarkEnd w:id="123"/>
      <w:bookmarkEnd w:id="124"/>
      <w:bookmarkEnd w:id="125"/>
      <w:bookmarkEnd w:id="126"/>
    </w:p>
    <w:tbl>
      <w:tblPr>
        <w:tblpPr w:leftFromText="180" w:rightFromText="180" w:vertAnchor="text" w:tblpY="1"/>
        <w:tblOverlap w:val="never"/>
        <w:tblW w:w="1020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7"/>
        <w:gridCol w:w="1134"/>
        <w:gridCol w:w="7229"/>
      </w:tblGrid>
      <w:tr w:rsidR="007B6473" w14:paraId="0DD5C8F9" w14:textId="77777777" w:rsidTr="006A04B6">
        <w:trPr>
          <w:trHeight w:val="540"/>
        </w:trPr>
        <w:tc>
          <w:tcPr>
            <w:tcW w:w="10200"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356F672C" w14:textId="413339AC" w:rsidR="007B6473" w:rsidRPr="006A04B6" w:rsidRDefault="00646F9F" w:rsidP="00FD75DB">
            <w:pPr>
              <w:spacing w:before="120" w:after="120" w:line="276" w:lineRule="auto"/>
              <w:ind w:right="-920"/>
              <w:rPr>
                <w:rFonts w:ascii="Times New Roman" w:eastAsia="Times New Roman" w:hAnsi="Times New Roman" w:cs="Times New Roman"/>
                <w:sz w:val="24"/>
                <w:szCs w:val="24"/>
              </w:rPr>
            </w:pPr>
            <w:r w:rsidRPr="006A04B6">
              <w:rPr>
                <w:rFonts w:ascii="Times New Roman" w:eastAsia="Times New Roman" w:hAnsi="Times New Roman" w:cs="Times New Roman"/>
                <w:b/>
                <w:sz w:val="24"/>
                <w:szCs w:val="24"/>
              </w:rPr>
              <w:t xml:space="preserve">Use case: </w:t>
            </w:r>
            <w:r w:rsidRPr="006A04B6">
              <w:rPr>
                <w:rFonts w:ascii="Times New Roman" w:eastAsia="Times New Roman" w:hAnsi="Times New Roman" w:cs="Times New Roman"/>
                <w:sz w:val="24"/>
                <w:szCs w:val="24"/>
              </w:rPr>
              <w:t>UC007_</w:t>
            </w:r>
            <w:r w:rsidR="00AE3F93" w:rsidRPr="006A04B6">
              <w:rPr>
                <w:rFonts w:ascii="Times New Roman" w:eastAsia="Times New Roman" w:hAnsi="Times New Roman" w:cs="Times New Roman"/>
                <w:sz w:val="24"/>
                <w:szCs w:val="24"/>
              </w:rPr>
              <w:t>Tìm Kiếm Hóa Đơn</w:t>
            </w:r>
          </w:p>
        </w:tc>
      </w:tr>
      <w:tr w:rsidR="007B6473" w14:paraId="2BC95DFD" w14:textId="77777777" w:rsidTr="006A04B6">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D8B9E98" w14:textId="77777777" w:rsidR="007B6473" w:rsidRPr="006A04B6" w:rsidRDefault="00646F9F" w:rsidP="00FD75DB">
            <w:pPr>
              <w:spacing w:before="120" w:after="120" w:line="276" w:lineRule="auto"/>
              <w:ind w:right="-6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Mục đích:</w:t>
            </w:r>
          </w:p>
        </w:tc>
        <w:tc>
          <w:tcPr>
            <w:tcW w:w="8363"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0501884" w14:textId="429478FF" w:rsidR="007B6473" w:rsidRPr="006A04B6" w:rsidRDefault="51D94C3B" w:rsidP="00FD75DB">
            <w:pPr>
              <w:spacing w:before="120" w:after="120" w:line="276" w:lineRule="auto"/>
              <w:ind w:right="-120"/>
              <w:rPr>
                <w:sz w:val="24"/>
                <w:szCs w:val="24"/>
              </w:rPr>
            </w:pPr>
            <w:r w:rsidRPr="006A04B6">
              <w:rPr>
                <w:rFonts w:ascii="Times New Roman" w:eastAsia="Times New Roman" w:hAnsi="Times New Roman" w:cs="Times New Roman"/>
                <w:sz w:val="24"/>
                <w:szCs w:val="24"/>
              </w:rPr>
              <w:t>Tìm kiếm thông tin hóa đơn</w:t>
            </w:r>
          </w:p>
        </w:tc>
      </w:tr>
      <w:tr w:rsidR="007B6473" w14:paraId="3E451FEC" w14:textId="77777777" w:rsidTr="006A04B6">
        <w:trPr>
          <w:trHeight w:val="268"/>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7278B2C" w14:textId="77777777" w:rsidR="007B6473" w:rsidRPr="006A04B6" w:rsidRDefault="00646F9F" w:rsidP="00FD75DB">
            <w:pPr>
              <w:spacing w:before="120" w:after="120" w:line="276" w:lineRule="auto"/>
              <w:ind w:right="-6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Mô tả sơ lược:</w:t>
            </w:r>
          </w:p>
        </w:tc>
        <w:tc>
          <w:tcPr>
            <w:tcW w:w="8363"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3131623" w14:textId="50C2AF92" w:rsidR="007B6473" w:rsidRPr="006A04B6" w:rsidRDefault="00646F9F" w:rsidP="00FD75DB">
            <w:pPr>
              <w:spacing w:before="120" w:after="120" w:line="276" w:lineRule="auto"/>
              <w:ind w:right="-12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 xml:space="preserve">Giúp </w:t>
            </w:r>
            <w:r w:rsidR="16248FAA" w:rsidRPr="006A04B6">
              <w:rPr>
                <w:rFonts w:ascii="Times New Roman" w:eastAsia="Times New Roman" w:hAnsi="Times New Roman" w:cs="Times New Roman"/>
                <w:sz w:val="24"/>
                <w:szCs w:val="24"/>
              </w:rPr>
              <w:t>NVBH</w:t>
            </w:r>
            <w:r w:rsidRPr="006A04B6">
              <w:rPr>
                <w:rFonts w:ascii="Times New Roman" w:eastAsia="Times New Roman" w:hAnsi="Times New Roman" w:cs="Times New Roman"/>
                <w:sz w:val="24"/>
                <w:szCs w:val="24"/>
              </w:rPr>
              <w:t xml:space="preserve"> </w:t>
            </w:r>
            <w:r w:rsidR="0B97B3F0" w:rsidRPr="006A04B6">
              <w:rPr>
                <w:rFonts w:ascii="Times New Roman" w:eastAsia="Times New Roman" w:hAnsi="Times New Roman" w:cs="Times New Roman"/>
                <w:sz w:val="24"/>
                <w:szCs w:val="24"/>
              </w:rPr>
              <w:t>tìm kiếm hóa đơn một cách nhanh chóng</w:t>
            </w:r>
          </w:p>
        </w:tc>
      </w:tr>
      <w:tr w:rsidR="007B6473" w14:paraId="6272C5DE" w14:textId="77777777" w:rsidTr="006A04B6">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CE66717" w14:textId="77777777" w:rsidR="007B6473" w:rsidRPr="006A04B6" w:rsidRDefault="00646F9F" w:rsidP="00FD75DB">
            <w:pPr>
              <w:spacing w:before="120" w:after="120" w:line="276" w:lineRule="auto"/>
              <w:ind w:right="-6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Actor chính:</w:t>
            </w:r>
          </w:p>
        </w:tc>
        <w:tc>
          <w:tcPr>
            <w:tcW w:w="8363"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E0DCCB3" w14:textId="0DA738E7" w:rsidR="007B6473" w:rsidRPr="006A04B6" w:rsidRDefault="47443C8E"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NVBH</w:t>
            </w:r>
          </w:p>
        </w:tc>
      </w:tr>
      <w:tr w:rsidR="007B6473" w14:paraId="62660FD3" w14:textId="77777777" w:rsidTr="006A04B6">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81DC37E" w14:textId="77777777" w:rsidR="007B6473" w:rsidRPr="006A04B6" w:rsidRDefault="00646F9F"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Actor phụ:</w:t>
            </w:r>
          </w:p>
        </w:tc>
        <w:tc>
          <w:tcPr>
            <w:tcW w:w="8363"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8E19D8D" w14:textId="77777777" w:rsidR="007B6473" w:rsidRPr="006A04B6" w:rsidRDefault="00646F9F" w:rsidP="00FD75DB">
            <w:pPr>
              <w:spacing w:before="120" w:after="120" w:line="276" w:lineRule="auto"/>
              <w:ind w:right="202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Không</w:t>
            </w:r>
          </w:p>
        </w:tc>
      </w:tr>
      <w:tr w:rsidR="007B6473" w14:paraId="1454FFC0" w14:textId="77777777" w:rsidTr="006A04B6">
        <w:trPr>
          <w:trHeight w:val="585"/>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079F72F" w14:textId="77777777" w:rsidR="007B6473" w:rsidRPr="006A04B6" w:rsidRDefault="00646F9F" w:rsidP="00FD75DB">
            <w:pPr>
              <w:spacing w:before="120" w:after="120" w:line="276" w:lineRule="auto"/>
              <w:ind w:right="-6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Tiền điều kiện:</w:t>
            </w:r>
          </w:p>
        </w:tc>
        <w:tc>
          <w:tcPr>
            <w:tcW w:w="8363"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20C7E45" w14:textId="720F43B4" w:rsidR="007B6473" w:rsidRPr="006A04B6" w:rsidRDefault="61B1C8CD" w:rsidP="00FD75DB">
            <w:pPr>
              <w:spacing w:before="120" w:after="120" w:line="276" w:lineRule="auto"/>
              <w:ind w:right="-163"/>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NVBH</w:t>
            </w:r>
            <w:r w:rsidR="00646F9F" w:rsidRPr="006A04B6">
              <w:rPr>
                <w:rFonts w:ascii="Times New Roman" w:eastAsia="Times New Roman" w:hAnsi="Times New Roman" w:cs="Times New Roman"/>
                <w:sz w:val="24"/>
                <w:szCs w:val="24"/>
              </w:rPr>
              <w:t xml:space="preserve"> phải có tài khoản và đăng nhập thành công vào hệ thống</w:t>
            </w:r>
            <w:r w:rsidR="2C6121D7" w:rsidRPr="006A04B6">
              <w:rPr>
                <w:rFonts w:ascii="Times New Roman" w:eastAsia="Times New Roman" w:hAnsi="Times New Roman" w:cs="Times New Roman"/>
                <w:sz w:val="24"/>
                <w:szCs w:val="24"/>
              </w:rPr>
              <w:t xml:space="preserve"> và</w:t>
            </w:r>
            <w:r w:rsidR="00646F9F" w:rsidRPr="006A04B6">
              <w:rPr>
                <w:rFonts w:ascii="Times New Roman" w:eastAsia="Times New Roman" w:hAnsi="Times New Roman" w:cs="Times New Roman"/>
                <w:sz w:val="24"/>
                <w:szCs w:val="24"/>
              </w:rPr>
              <w:t xml:space="preserve"> chọn chức năng </w:t>
            </w:r>
            <w:r w:rsidR="4AE6A729" w:rsidRPr="006A04B6">
              <w:rPr>
                <w:rFonts w:ascii="Times New Roman" w:eastAsia="Times New Roman" w:hAnsi="Times New Roman" w:cs="Times New Roman"/>
                <w:sz w:val="24"/>
                <w:szCs w:val="24"/>
              </w:rPr>
              <w:t>tìm kiếm hóa đơn</w:t>
            </w:r>
            <w:r w:rsidR="004D12BC" w:rsidRPr="006A04B6">
              <w:rPr>
                <w:rFonts w:ascii="Times New Roman" w:eastAsia="Times New Roman" w:hAnsi="Times New Roman" w:cs="Times New Roman"/>
                <w:sz w:val="24"/>
                <w:szCs w:val="24"/>
              </w:rPr>
              <w:t>, hóa đơn cần tìm phải có trong CSDL</w:t>
            </w:r>
          </w:p>
        </w:tc>
      </w:tr>
      <w:tr w:rsidR="007B6473" w14:paraId="6B358F54" w14:textId="77777777" w:rsidTr="006A04B6">
        <w:trPr>
          <w:trHeight w:val="343"/>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BE43029" w14:textId="77777777" w:rsidR="007B6473" w:rsidRPr="006A04B6" w:rsidRDefault="00646F9F" w:rsidP="00FD75DB">
            <w:pPr>
              <w:spacing w:before="120" w:after="120" w:line="276" w:lineRule="auto"/>
              <w:ind w:right="-4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Hậu điều kiện:</w:t>
            </w:r>
          </w:p>
        </w:tc>
        <w:tc>
          <w:tcPr>
            <w:tcW w:w="8363"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C184C58" w14:textId="741CFBA7" w:rsidR="007B6473" w:rsidRPr="006A04B6" w:rsidRDefault="0A28C6CD" w:rsidP="00FD75DB">
            <w:pPr>
              <w:spacing w:before="120" w:after="120" w:line="276" w:lineRule="auto"/>
              <w:ind w:right="-21"/>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Tìm thành công hóa đơn cần tìm</w:t>
            </w:r>
          </w:p>
        </w:tc>
      </w:tr>
      <w:tr w:rsidR="007B6473" w14:paraId="244A785B" w14:textId="77777777" w:rsidTr="006A04B6">
        <w:trPr>
          <w:trHeight w:val="540"/>
        </w:trPr>
        <w:tc>
          <w:tcPr>
            <w:tcW w:w="10200"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00C86EAC" w14:textId="77777777" w:rsidR="007B6473" w:rsidRPr="006A04B6" w:rsidRDefault="00646F9F" w:rsidP="00FD75DB">
            <w:pPr>
              <w:spacing w:before="120" w:after="120" w:line="276" w:lineRule="auto"/>
              <w:rPr>
                <w:rFonts w:ascii="Times New Roman" w:eastAsia="Times New Roman" w:hAnsi="Times New Roman" w:cs="Times New Roman"/>
                <w:b/>
                <w:sz w:val="24"/>
                <w:szCs w:val="24"/>
              </w:rPr>
            </w:pPr>
            <w:r w:rsidRPr="006A04B6">
              <w:rPr>
                <w:rFonts w:ascii="Times New Roman" w:eastAsia="Times New Roman" w:hAnsi="Times New Roman" w:cs="Times New Roman"/>
                <w:b/>
                <w:sz w:val="24"/>
                <w:szCs w:val="24"/>
              </w:rPr>
              <w:t>Luồng sự kiện chính:</w:t>
            </w:r>
          </w:p>
        </w:tc>
      </w:tr>
      <w:tr w:rsidR="007B6473" w14:paraId="75F7EE4C" w14:textId="77777777" w:rsidTr="006A04B6">
        <w:trPr>
          <w:trHeight w:val="540"/>
        </w:trPr>
        <w:tc>
          <w:tcPr>
            <w:tcW w:w="2971"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57F7F38E" w14:textId="4E26441C" w:rsidR="007B6473" w:rsidRPr="006A04B6" w:rsidRDefault="1CDF1DA5" w:rsidP="00FD75DB">
            <w:pPr>
              <w:spacing w:before="120" w:after="120" w:line="276" w:lineRule="auto"/>
              <w:jc w:val="center"/>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NVBH</w:t>
            </w:r>
          </w:p>
        </w:tc>
        <w:tc>
          <w:tcPr>
            <w:tcW w:w="7229"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5E477247" w14:textId="6237F62B" w:rsidR="007B6473" w:rsidRPr="006A04B6" w:rsidRDefault="00646F9F" w:rsidP="00FD75DB">
            <w:pPr>
              <w:spacing w:before="120" w:after="120" w:line="276" w:lineRule="auto"/>
              <w:jc w:val="center"/>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Hệ thống</w:t>
            </w:r>
          </w:p>
        </w:tc>
      </w:tr>
      <w:tr w:rsidR="007B6473" w14:paraId="790C13AE" w14:textId="77777777" w:rsidTr="006A04B6">
        <w:trPr>
          <w:trHeight w:val="11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37DD803" w14:textId="10A2C546" w:rsidR="007B6473" w:rsidRPr="006A04B6" w:rsidRDefault="00646F9F"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 xml:space="preserve">1. </w:t>
            </w:r>
            <w:r w:rsidR="76F0555B" w:rsidRPr="006A04B6">
              <w:rPr>
                <w:rFonts w:ascii="Times New Roman" w:eastAsia="Times New Roman" w:hAnsi="Times New Roman" w:cs="Times New Roman"/>
                <w:sz w:val="24"/>
                <w:szCs w:val="24"/>
              </w:rPr>
              <w:t>Nhập mã hóa đơn cần tìm</w:t>
            </w: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DD4D56A" w14:textId="77777777" w:rsidR="007B6473" w:rsidRPr="006A04B6" w:rsidRDefault="00646F9F" w:rsidP="00FD75DB">
            <w:pPr>
              <w:spacing w:before="120" w:after="120" w:line="276" w:lineRule="auto"/>
              <w:ind w:left="42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 xml:space="preserve"> </w:t>
            </w:r>
          </w:p>
        </w:tc>
      </w:tr>
      <w:tr w:rsidR="00F27B10" w14:paraId="1062B075" w14:textId="77777777" w:rsidTr="006A04B6">
        <w:trPr>
          <w:trHeight w:val="11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981E3F3" w14:textId="1E31E675" w:rsidR="00F27B10" w:rsidRPr="006A04B6" w:rsidRDefault="00F27B10"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2. Chọn Tìm</w:t>
            </w: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7129ECC" w14:textId="77777777" w:rsidR="00F27B10" w:rsidRPr="006A04B6" w:rsidRDefault="00F27B10" w:rsidP="00FD75DB">
            <w:pPr>
              <w:spacing w:before="120" w:after="120" w:line="276" w:lineRule="auto"/>
              <w:ind w:left="420"/>
              <w:rPr>
                <w:rFonts w:ascii="Times New Roman" w:eastAsia="Times New Roman" w:hAnsi="Times New Roman" w:cs="Times New Roman"/>
                <w:sz w:val="24"/>
                <w:szCs w:val="24"/>
              </w:rPr>
            </w:pPr>
          </w:p>
        </w:tc>
      </w:tr>
      <w:tr w:rsidR="00F27B10" w14:paraId="7B6C44F4" w14:textId="77777777" w:rsidTr="006A04B6">
        <w:trPr>
          <w:trHeight w:val="11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B6EE48C" w14:textId="77777777" w:rsidR="00F27B10" w:rsidRPr="006A04B6" w:rsidRDefault="00F27B10" w:rsidP="00FD75DB">
            <w:pPr>
              <w:spacing w:before="120" w:after="120" w:line="276" w:lineRule="auto"/>
              <w:rPr>
                <w:rFonts w:ascii="Times New Roman" w:eastAsia="Times New Roman" w:hAnsi="Times New Roman" w:cs="Times New Roman"/>
                <w:sz w:val="24"/>
                <w:szCs w:val="24"/>
              </w:rPr>
            </w:pP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842881C" w14:textId="275831FF" w:rsidR="00F27B10" w:rsidRPr="006A04B6" w:rsidRDefault="00F27B10" w:rsidP="00F27B10">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3. Kiể</w:t>
            </w:r>
            <w:r w:rsidR="008E011E" w:rsidRPr="006A04B6">
              <w:rPr>
                <w:rFonts w:ascii="Times New Roman" w:eastAsia="Times New Roman" w:hAnsi="Times New Roman" w:cs="Times New Roman"/>
                <w:sz w:val="24"/>
                <w:szCs w:val="24"/>
              </w:rPr>
              <w:t xml:space="preserve">m tra định dạng mã </w:t>
            </w:r>
            <w:r w:rsidR="000738F1" w:rsidRPr="006A04B6">
              <w:rPr>
                <w:rFonts w:ascii="Times New Roman" w:eastAsia="Times New Roman" w:hAnsi="Times New Roman" w:cs="Times New Roman"/>
                <w:sz w:val="24"/>
                <w:szCs w:val="24"/>
              </w:rPr>
              <w:t>hóa đơn</w:t>
            </w:r>
          </w:p>
        </w:tc>
      </w:tr>
      <w:tr w:rsidR="007B6473" w14:paraId="5D40CC0D" w14:textId="77777777" w:rsidTr="006A04B6">
        <w:trPr>
          <w:trHeight w:val="540"/>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F5BE1AF" w14:textId="77777777" w:rsidR="007B6473" w:rsidRPr="006A04B6" w:rsidRDefault="00646F9F" w:rsidP="00FD75DB">
            <w:pPr>
              <w:spacing w:before="120" w:after="120" w:line="276" w:lineRule="auto"/>
              <w:ind w:left="42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 xml:space="preserve"> </w:t>
            </w: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2EDF0EE" w14:textId="3FFB1B99" w:rsidR="007B6473" w:rsidRPr="006A04B6" w:rsidRDefault="000738F1" w:rsidP="006A04B6">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4</w:t>
            </w:r>
            <w:r w:rsidR="00646F9F" w:rsidRPr="006A04B6">
              <w:rPr>
                <w:rFonts w:ascii="Times New Roman" w:eastAsia="Times New Roman" w:hAnsi="Times New Roman" w:cs="Times New Roman"/>
                <w:sz w:val="24"/>
                <w:szCs w:val="24"/>
              </w:rPr>
              <w:t xml:space="preserve">. </w:t>
            </w:r>
            <w:r w:rsidR="00100A3F" w:rsidRPr="006A04B6">
              <w:rPr>
                <w:rFonts w:ascii="Times New Roman" w:eastAsia="Times New Roman" w:hAnsi="Times New Roman" w:cs="Times New Roman"/>
                <w:sz w:val="24"/>
                <w:szCs w:val="24"/>
              </w:rPr>
              <w:t>Tìm thông tin hóa đơn cần tìm</w:t>
            </w:r>
            <w:r w:rsidR="00DC5EC7" w:rsidRPr="006A04B6">
              <w:rPr>
                <w:rFonts w:ascii="Times New Roman" w:eastAsia="Times New Roman" w:hAnsi="Times New Roman" w:cs="Times New Roman"/>
                <w:sz w:val="24"/>
                <w:szCs w:val="24"/>
              </w:rPr>
              <w:t xml:space="preserve"> theo mã hóa đơn</w:t>
            </w:r>
          </w:p>
        </w:tc>
      </w:tr>
      <w:tr w:rsidR="729A6EDE" w14:paraId="2C5895E4" w14:textId="77777777" w:rsidTr="006A04B6">
        <w:trPr>
          <w:trHeight w:val="540"/>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E26B988" w14:textId="7F8B8B3C" w:rsidR="729A6EDE" w:rsidRPr="006A04B6" w:rsidRDefault="729A6EDE" w:rsidP="00FD75DB">
            <w:pPr>
              <w:spacing w:line="276" w:lineRule="auto"/>
              <w:rPr>
                <w:rFonts w:ascii="Times New Roman" w:eastAsia="Times New Roman" w:hAnsi="Times New Roman" w:cs="Times New Roman"/>
                <w:sz w:val="24"/>
                <w:szCs w:val="24"/>
              </w:rPr>
            </w:pP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1B4B283" w14:textId="46AB2323" w:rsidR="729A6EDE" w:rsidRPr="006A04B6" w:rsidRDefault="00100A3F" w:rsidP="00FD75DB">
            <w:pPr>
              <w:spacing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5. Hiển thị thông tin hóa đơn cần tìm</w:t>
            </w:r>
          </w:p>
        </w:tc>
      </w:tr>
      <w:tr w:rsidR="007B6473" w14:paraId="3200BAB7" w14:textId="77777777" w:rsidTr="006A04B6">
        <w:trPr>
          <w:trHeight w:val="540"/>
        </w:trPr>
        <w:tc>
          <w:tcPr>
            <w:tcW w:w="10200"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594B1F68" w14:textId="77777777" w:rsidR="007B6473" w:rsidRPr="006A04B6" w:rsidRDefault="00646F9F" w:rsidP="00FD75DB">
            <w:pPr>
              <w:spacing w:before="120" w:after="120" w:line="276" w:lineRule="auto"/>
              <w:rPr>
                <w:rFonts w:ascii="Times New Roman" w:eastAsia="Times New Roman" w:hAnsi="Times New Roman" w:cs="Times New Roman"/>
                <w:b/>
                <w:sz w:val="24"/>
                <w:szCs w:val="24"/>
              </w:rPr>
            </w:pPr>
            <w:r w:rsidRPr="006A04B6">
              <w:rPr>
                <w:rFonts w:ascii="Times New Roman" w:eastAsia="Times New Roman" w:hAnsi="Times New Roman" w:cs="Times New Roman"/>
                <w:b/>
                <w:sz w:val="24"/>
                <w:szCs w:val="24"/>
              </w:rPr>
              <w:t>Luồng sự kiện thay thế:</w:t>
            </w:r>
          </w:p>
        </w:tc>
      </w:tr>
      <w:tr w:rsidR="007B6473" w14:paraId="6CFBC69A" w14:textId="77777777" w:rsidTr="006A04B6">
        <w:trPr>
          <w:trHeight w:val="540"/>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107C177" w14:textId="77777777" w:rsidR="007B6473" w:rsidRPr="006A04B6" w:rsidRDefault="00646F9F"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 xml:space="preserve"> </w:t>
            </w: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195DAE9" w14:textId="2082C965" w:rsidR="007B6473" w:rsidRPr="006A04B6" w:rsidRDefault="00A47F6D"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3.1. Hiện thông báo nhập sai định dạng mã hóa đơn, yêu cầu nhập lại</w:t>
            </w:r>
          </w:p>
        </w:tc>
      </w:tr>
      <w:tr w:rsidR="007B6473" w14:paraId="0E1F466A" w14:textId="77777777" w:rsidTr="006A04B6">
        <w:trPr>
          <w:trHeight w:val="5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FEF75D" w14:textId="3E8EFCB4" w:rsidR="007B6473" w:rsidRPr="006A04B6" w:rsidRDefault="00646F9F"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 xml:space="preserve"> </w:t>
            </w:r>
            <w:r w:rsidR="00747F71" w:rsidRPr="006A04B6">
              <w:rPr>
                <w:rFonts w:ascii="Times New Roman" w:eastAsia="Times New Roman" w:hAnsi="Times New Roman" w:cs="Times New Roman"/>
                <w:sz w:val="24"/>
                <w:szCs w:val="24"/>
              </w:rPr>
              <w:t>3</w:t>
            </w:r>
            <w:r w:rsidR="66574A8B" w:rsidRPr="006A04B6">
              <w:rPr>
                <w:rFonts w:ascii="Times New Roman" w:eastAsia="Times New Roman" w:hAnsi="Times New Roman" w:cs="Times New Roman"/>
                <w:sz w:val="24"/>
                <w:szCs w:val="24"/>
              </w:rPr>
              <w:t>.2. Chọn OK.</w:t>
            </w: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D645BB6" w14:textId="30880225" w:rsidR="007B6473" w:rsidRPr="006A04B6" w:rsidRDefault="007B6473" w:rsidP="00FD75DB">
            <w:pPr>
              <w:spacing w:before="120" w:after="120" w:line="276" w:lineRule="auto"/>
              <w:rPr>
                <w:rFonts w:ascii="Times New Roman" w:eastAsia="Times New Roman" w:hAnsi="Times New Roman" w:cs="Times New Roman"/>
                <w:sz w:val="24"/>
                <w:szCs w:val="24"/>
              </w:rPr>
            </w:pPr>
          </w:p>
        </w:tc>
      </w:tr>
      <w:tr w:rsidR="00747F71" w14:paraId="4D662D9E" w14:textId="77777777" w:rsidTr="006A04B6">
        <w:trPr>
          <w:trHeight w:val="5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EEC78F9" w14:textId="77777777" w:rsidR="00747F71" w:rsidRPr="006A04B6" w:rsidRDefault="00747F71" w:rsidP="00FD75DB">
            <w:pPr>
              <w:spacing w:before="120" w:after="120" w:line="276" w:lineRule="auto"/>
              <w:rPr>
                <w:rFonts w:ascii="Times New Roman" w:eastAsia="Times New Roman" w:hAnsi="Times New Roman" w:cs="Times New Roman"/>
                <w:sz w:val="24"/>
                <w:szCs w:val="24"/>
              </w:rPr>
            </w:pP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0E99E2E" w14:textId="1FB397E7" w:rsidR="00747F71" w:rsidRPr="006A04B6" w:rsidRDefault="00747F71"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3.3. Quay lại bước 1.</w:t>
            </w:r>
          </w:p>
        </w:tc>
      </w:tr>
      <w:tr w:rsidR="007B6473" w14:paraId="31B59DDA" w14:textId="77777777" w:rsidTr="006A04B6">
        <w:trPr>
          <w:trHeight w:val="5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0DCF632" w14:textId="6402E453" w:rsidR="007B6473" w:rsidRPr="006A04B6" w:rsidRDefault="007B6473" w:rsidP="00FD75DB">
            <w:pPr>
              <w:spacing w:before="120" w:after="120" w:line="276" w:lineRule="auto"/>
              <w:rPr>
                <w:rFonts w:ascii="Times New Roman" w:eastAsia="Times New Roman" w:hAnsi="Times New Roman" w:cs="Times New Roman"/>
                <w:sz w:val="24"/>
                <w:szCs w:val="24"/>
              </w:rPr>
            </w:pP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7DDC404" w14:textId="1184C01A" w:rsidR="007B6473" w:rsidRPr="006A04B6" w:rsidRDefault="006F4EAB"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 xml:space="preserve">4.1. Hiện thông báo không tìm thấy </w:t>
            </w:r>
            <w:r w:rsidR="003D5D92" w:rsidRPr="006A04B6">
              <w:rPr>
                <w:rFonts w:ascii="Times New Roman" w:eastAsia="Times New Roman" w:hAnsi="Times New Roman" w:cs="Times New Roman"/>
                <w:sz w:val="24"/>
                <w:szCs w:val="24"/>
              </w:rPr>
              <w:t xml:space="preserve">mã hóa đơn </w:t>
            </w:r>
          </w:p>
        </w:tc>
      </w:tr>
      <w:tr w:rsidR="00844F3B" w14:paraId="68A49F40" w14:textId="77777777" w:rsidTr="006A04B6">
        <w:trPr>
          <w:trHeight w:val="5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FA3313" w14:textId="36E2B284" w:rsidR="00844F3B" w:rsidRPr="006A04B6" w:rsidRDefault="00844F3B"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4.2. Chọn OK</w:t>
            </w: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F862775" w14:textId="77777777" w:rsidR="00844F3B" w:rsidRPr="006A04B6" w:rsidRDefault="00844F3B" w:rsidP="00FD75DB">
            <w:pPr>
              <w:spacing w:before="120" w:after="120" w:line="276" w:lineRule="auto"/>
              <w:rPr>
                <w:rFonts w:ascii="Times New Roman" w:eastAsia="Times New Roman" w:hAnsi="Times New Roman" w:cs="Times New Roman"/>
                <w:sz w:val="24"/>
                <w:szCs w:val="24"/>
              </w:rPr>
            </w:pPr>
          </w:p>
        </w:tc>
      </w:tr>
      <w:tr w:rsidR="00844F3B" w14:paraId="16C7E61E" w14:textId="77777777" w:rsidTr="006A04B6">
        <w:trPr>
          <w:trHeight w:val="5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3979EC8" w14:textId="77777777" w:rsidR="00844F3B" w:rsidRPr="006A04B6" w:rsidRDefault="00844F3B" w:rsidP="00844F3B">
            <w:pPr>
              <w:spacing w:before="120" w:after="120" w:line="276" w:lineRule="auto"/>
              <w:rPr>
                <w:rFonts w:ascii="Times New Roman" w:eastAsia="Times New Roman" w:hAnsi="Times New Roman" w:cs="Times New Roman"/>
                <w:sz w:val="24"/>
                <w:szCs w:val="24"/>
              </w:rPr>
            </w:pP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AB32CBC" w14:textId="6690D691" w:rsidR="00844F3B" w:rsidRPr="006A04B6" w:rsidRDefault="00844F3B" w:rsidP="004A14C7">
            <w:pPr>
              <w:keepNext/>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4.3. Quay lại bước 1</w:t>
            </w:r>
          </w:p>
        </w:tc>
      </w:tr>
    </w:tbl>
    <w:p w14:paraId="2095A1D6" w14:textId="0FD2D378" w:rsidR="004A14C7" w:rsidRDefault="004A14C7" w:rsidP="004A14C7">
      <w:pPr>
        <w:pStyle w:val="Caption"/>
        <w:framePr w:w="10053" w:hSpace="180" w:wrap="around" w:vAnchor="text" w:hAnchor="text" w:y="12249"/>
        <w:suppressOverlap/>
        <w:jc w:val="center"/>
      </w:pPr>
      <w:r>
        <w:t xml:space="preserve">Bảng </w:t>
      </w:r>
      <w:fldSimple w:instr=" SEQ Bảng \* ARABIC ">
        <w:r w:rsidR="00B061CF">
          <w:rPr>
            <w:noProof/>
          </w:rPr>
          <w:t>11</w:t>
        </w:r>
      </w:fldSimple>
      <w:r>
        <w:t>. Đậc</w:t>
      </w:r>
      <w:r w:rsidR="00501BE9">
        <w:t xml:space="preserve"> tả Usecase Tìm Kiếm Hóa Đơn</w:t>
      </w:r>
    </w:p>
    <w:p w14:paraId="1F758A37" w14:textId="6F70D1FD" w:rsidR="007B6473" w:rsidRDefault="007B6473" w:rsidP="00C81373">
      <w:pPr>
        <w:pStyle w:val="Subtitle"/>
        <w:jc w:val="left"/>
      </w:pPr>
    </w:p>
    <w:p w14:paraId="00AD9E85" w14:textId="03773775" w:rsidR="007B6473" w:rsidRDefault="00646F9F" w:rsidP="005C45DC">
      <w:pPr>
        <w:pStyle w:val="Top3"/>
      </w:pPr>
      <w:bookmarkStart w:id="127" w:name="_Toc146233547"/>
      <w:bookmarkStart w:id="128" w:name="_Toc146318000"/>
      <w:bookmarkStart w:id="129" w:name="_Toc152431146"/>
      <w:bookmarkStart w:id="130" w:name="_Toc152432042"/>
      <w:r>
        <w:t>Biểu đồ</w:t>
      </w:r>
      <w:bookmarkEnd w:id="127"/>
      <w:bookmarkEnd w:id="128"/>
      <w:bookmarkEnd w:id="129"/>
      <w:bookmarkEnd w:id="130"/>
    </w:p>
    <w:p w14:paraId="1FA70F96" w14:textId="69DA4553" w:rsidR="007B6473" w:rsidRPr="006002FF" w:rsidRDefault="00646F9F">
      <w:pPr>
        <w:spacing w:after="120" w:line="240" w:lineRule="auto"/>
        <w:rPr>
          <w:rFonts w:ascii="Times New Roman" w:eastAsia="Times New Roman" w:hAnsi="Times New Roman" w:cs="Times New Roman"/>
          <w:b/>
          <w:i/>
          <w:sz w:val="26"/>
          <w:szCs w:val="26"/>
        </w:rPr>
      </w:pPr>
      <w:r w:rsidRPr="006002FF">
        <w:rPr>
          <w:rFonts w:ascii="Times New Roman" w:eastAsia="Times New Roman" w:hAnsi="Times New Roman" w:cs="Times New Roman"/>
          <w:b/>
          <w:i/>
          <w:sz w:val="26"/>
          <w:szCs w:val="26"/>
        </w:rPr>
        <w:t>Activity</w:t>
      </w:r>
    </w:p>
    <w:p w14:paraId="7C759677" w14:textId="77777777" w:rsidR="007B6473" w:rsidRDefault="00D43B6E" w:rsidP="00723337">
      <w:r>
        <w:rPr>
          <w:noProof/>
        </w:rPr>
        <w:drawing>
          <wp:inline distT="0" distB="0" distL="0" distR="0" wp14:anchorId="6D4DDD60" wp14:editId="625E3670">
            <wp:extent cx="6511738" cy="4257675"/>
            <wp:effectExtent l="0" t="0" r="3810" b="0"/>
            <wp:docPr id="1268731819" name="Picture 126873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31819" name="Picture 1268731819"/>
                    <pic:cNvPicPr/>
                  </pic:nvPicPr>
                  <pic:blipFill>
                    <a:blip r:embed="rId26" cstate="email">
                      <a:extLst>
                        <a:ext uri="{28A0092B-C50C-407E-A947-70E740481C1C}">
                          <a14:useLocalDpi xmlns:a14="http://schemas.microsoft.com/office/drawing/2010/main"/>
                        </a:ext>
                      </a:extLst>
                    </a:blip>
                    <a:stretch>
                      <a:fillRect/>
                    </a:stretch>
                  </pic:blipFill>
                  <pic:spPr>
                    <a:xfrm>
                      <a:off x="0" y="0"/>
                      <a:ext cx="6511738" cy="4257675"/>
                    </a:xfrm>
                    <a:prstGeom prst="rect">
                      <a:avLst/>
                    </a:prstGeom>
                  </pic:spPr>
                </pic:pic>
              </a:graphicData>
            </a:graphic>
          </wp:inline>
        </w:drawing>
      </w:r>
    </w:p>
    <w:p w14:paraId="772278CE" w14:textId="15E51A53" w:rsidR="00D820F6" w:rsidRPr="006002FF" w:rsidRDefault="00D820F6" w:rsidP="00723337">
      <w:pPr>
        <w:pStyle w:val="Caption"/>
        <w:jc w:val="center"/>
      </w:pPr>
      <w:r>
        <w:t xml:space="preserve">Hình </w:t>
      </w:r>
      <w:fldSimple w:instr=" SEQ Hình \* ARABIC ">
        <w:r w:rsidR="00B061CF">
          <w:rPr>
            <w:noProof/>
          </w:rPr>
          <w:t>14</w:t>
        </w:r>
      </w:fldSimple>
      <w:r w:rsidR="003F229F">
        <w:t>.</w:t>
      </w:r>
      <w:r>
        <w:t xml:space="preserve"> Activity Tìm Kiếm Hóa Đơn</w:t>
      </w:r>
    </w:p>
    <w:p w14:paraId="5454F56D" w14:textId="77777777" w:rsidR="005C45DC" w:rsidRDefault="005C45DC" w:rsidP="00E10263">
      <w:pPr>
        <w:spacing w:after="120" w:line="240" w:lineRule="auto"/>
        <w:rPr>
          <w:rFonts w:ascii="Times New Roman" w:eastAsia="Times New Roman" w:hAnsi="Times New Roman" w:cs="Times New Roman"/>
          <w:b/>
          <w:i/>
          <w:sz w:val="26"/>
          <w:szCs w:val="26"/>
        </w:rPr>
      </w:pPr>
    </w:p>
    <w:p w14:paraId="03C2D050" w14:textId="77777777" w:rsidR="005C45DC" w:rsidRDefault="005C45DC" w:rsidP="00E10263">
      <w:pPr>
        <w:spacing w:after="120" w:line="240" w:lineRule="auto"/>
        <w:rPr>
          <w:rFonts w:ascii="Times New Roman" w:eastAsia="Times New Roman" w:hAnsi="Times New Roman" w:cs="Times New Roman"/>
          <w:b/>
          <w:i/>
          <w:sz w:val="26"/>
          <w:szCs w:val="26"/>
        </w:rPr>
      </w:pPr>
    </w:p>
    <w:p w14:paraId="14574477" w14:textId="77777777" w:rsidR="005C45DC" w:rsidRDefault="005C45DC" w:rsidP="00E10263">
      <w:pPr>
        <w:spacing w:after="120" w:line="240" w:lineRule="auto"/>
        <w:rPr>
          <w:rFonts w:ascii="Times New Roman" w:eastAsia="Times New Roman" w:hAnsi="Times New Roman" w:cs="Times New Roman"/>
          <w:b/>
          <w:i/>
          <w:sz w:val="26"/>
          <w:szCs w:val="26"/>
        </w:rPr>
      </w:pPr>
    </w:p>
    <w:p w14:paraId="1E530700" w14:textId="77777777" w:rsidR="005C45DC" w:rsidRDefault="005C45DC" w:rsidP="00E10263">
      <w:pPr>
        <w:spacing w:after="120" w:line="240" w:lineRule="auto"/>
        <w:rPr>
          <w:rFonts w:ascii="Times New Roman" w:eastAsia="Times New Roman" w:hAnsi="Times New Roman" w:cs="Times New Roman"/>
          <w:b/>
          <w:i/>
          <w:sz w:val="26"/>
          <w:szCs w:val="26"/>
        </w:rPr>
      </w:pPr>
    </w:p>
    <w:p w14:paraId="254DA422" w14:textId="77777777" w:rsidR="005C45DC" w:rsidRDefault="005C45DC" w:rsidP="00E10263">
      <w:pPr>
        <w:spacing w:after="120" w:line="240" w:lineRule="auto"/>
        <w:rPr>
          <w:rFonts w:ascii="Times New Roman" w:eastAsia="Times New Roman" w:hAnsi="Times New Roman" w:cs="Times New Roman"/>
          <w:b/>
          <w:i/>
          <w:sz w:val="26"/>
          <w:szCs w:val="26"/>
        </w:rPr>
      </w:pPr>
    </w:p>
    <w:p w14:paraId="0F477D3D" w14:textId="77777777" w:rsidR="005C45DC" w:rsidRDefault="005C45DC" w:rsidP="00E10263">
      <w:pPr>
        <w:spacing w:after="120" w:line="240" w:lineRule="auto"/>
        <w:rPr>
          <w:rFonts w:ascii="Times New Roman" w:eastAsia="Times New Roman" w:hAnsi="Times New Roman" w:cs="Times New Roman"/>
          <w:b/>
          <w:i/>
          <w:sz w:val="26"/>
          <w:szCs w:val="26"/>
        </w:rPr>
      </w:pPr>
    </w:p>
    <w:p w14:paraId="3B73A75A" w14:textId="77777777" w:rsidR="005C45DC" w:rsidRDefault="005C45DC" w:rsidP="00E10263">
      <w:pPr>
        <w:spacing w:after="120" w:line="240" w:lineRule="auto"/>
        <w:rPr>
          <w:rFonts w:ascii="Times New Roman" w:eastAsia="Times New Roman" w:hAnsi="Times New Roman" w:cs="Times New Roman"/>
          <w:b/>
          <w:i/>
          <w:sz w:val="26"/>
          <w:szCs w:val="26"/>
        </w:rPr>
      </w:pPr>
    </w:p>
    <w:p w14:paraId="0253DBB1" w14:textId="77777777" w:rsidR="005C45DC" w:rsidRDefault="005C45DC" w:rsidP="00E10263">
      <w:pPr>
        <w:spacing w:after="120" w:line="240" w:lineRule="auto"/>
        <w:rPr>
          <w:rFonts w:ascii="Times New Roman" w:eastAsia="Times New Roman" w:hAnsi="Times New Roman" w:cs="Times New Roman"/>
          <w:b/>
          <w:i/>
          <w:sz w:val="26"/>
          <w:szCs w:val="26"/>
        </w:rPr>
      </w:pPr>
    </w:p>
    <w:p w14:paraId="6BF910E1" w14:textId="77777777" w:rsidR="005C45DC" w:rsidRDefault="005C45DC" w:rsidP="00E10263">
      <w:pPr>
        <w:spacing w:after="120" w:line="240" w:lineRule="auto"/>
        <w:rPr>
          <w:rFonts w:ascii="Times New Roman" w:eastAsia="Times New Roman" w:hAnsi="Times New Roman" w:cs="Times New Roman"/>
          <w:b/>
          <w:i/>
          <w:sz w:val="26"/>
          <w:szCs w:val="26"/>
        </w:rPr>
      </w:pPr>
    </w:p>
    <w:p w14:paraId="7FCB303A" w14:textId="77777777" w:rsidR="005C45DC" w:rsidRDefault="005C45DC" w:rsidP="00E10263">
      <w:pPr>
        <w:spacing w:after="120" w:line="240" w:lineRule="auto"/>
        <w:rPr>
          <w:rFonts w:ascii="Times New Roman" w:eastAsia="Times New Roman" w:hAnsi="Times New Roman" w:cs="Times New Roman"/>
          <w:b/>
          <w:i/>
          <w:sz w:val="26"/>
          <w:szCs w:val="26"/>
        </w:rPr>
      </w:pPr>
    </w:p>
    <w:p w14:paraId="50600CF8" w14:textId="77777777" w:rsidR="005C45DC" w:rsidRDefault="005C45DC" w:rsidP="00E10263">
      <w:pPr>
        <w:spacing w:after="120" w:line="240" w:lineRule="auto"/>
        <w:rPr>
          <w:rFonts w:ascii="Times New Roman" w:eastAsia="Times New Roman" w:hAnsi="Times New Roman" w:cs="Times New Roman"/>
          <w:b/>
          <w:i/>
          <w:sz w:val="26"/>
          <w:szCs w:val="26"/>
        </w:rPr>
      </w:pPr>
    </w:p>
    <w:p w14:paraId="641E2272" w14:textId="77777777" w:rsidR="005C45DC" w:rsidRDefault="005C45DC" w:rsidP="00E10263">
      <w:pPr>
        <w:spacing w:after="120" w:line="240" w:lineRule="auto"/>
        <w:rPr>
          <w:rFonts w:ascii="Times New Roman" w:eastAsia="Times New Roman" w:hAnsi="Times New Roman" w:cs="Times New Roman"/>
          <w:b/>
          <w:i/>
          <w:sz w:val="26"/>
          <w:szCs w:val="26"/>
        </w:rPr>
      </w:pPr>
    </w:p>
    <w:p w14:paraId="0028CD19" w14:textId="0FDE743E" w:rsidR="00D820F6" w:rsidRDefault="00646F9F" w:rsidP="00E10263">
      <w:pPr>
        <w:spacing w:after="120" w:line="240" w:lineRule="auto"/>
        <w:rPr>
          <w:rFonts w:ascii="Times New Roman" w:eastAsia="Times New Roman" w:hAnsi="Times New Roman" w:cs="Times New Roman"/>
          <w:b/>
          <w:i/>
          <w:sz w:val="26"/>
          <w:szCs w:val="26"/>
        </w:rPr>
      </w:pPr>
      <w:r w:rsidRPr="006002FF">
        <w:rPr>
          <w:rFonts w:ascii="Times New Roman" w:eastAsia="Times New Roman" w:hAnsi="Times New Roman" w:cs="Times New Roman"/>
          <w:b/>
          <w:i/>
          <w:sz w:val="26"/>
          <w:szCs w:val="26"/>
        </w:rPr>
        <w:t>Sequence</w:t>
      </w:r>
      <w:bookmarkStart w:id="131" w:name="_Toc146233548"/>
    </w:p>
    <w:p w14:paraId="607E4DC5" w14:textId="77777777" w:rsidR="00D820F6" w:rsidRDefault="00C604AE" w:rsidP="00723337">
      <w:r>
        <w:rPr>
          <w:noProof/>
        </w:rPr>
        <w:lastRenderedPageBreak/>
        <w:drawing>
          <wp:inline distT="0" distB="0" distL="0" distR="0" wp14:anchorId="38CD3F71" wp14:editId="30794206">
            <wp:extent cx="6511925" cy="4305300"/>
            <wp:effectExtent l="0" t="0" r="3175" b="0"/>
            <wp:docPr id="127790622" name="Picture 12779062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0622" name="Picture 8" descr="A diagram of a projec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11925" cy="4305300"/>
                    </a:xfrm>
                    <a:prstGeom prst="rect">
                      <a:avLst/>
                    </a:prstGeom>
                    <a:noFill/>
                    <a:ln>
                      <a:noFill/>
                    </a:ln>
                  </pic:spPr>
                </pic:pic>
              </a:graphicData>
            </a:graphic>
          </wp:inline>
        </w:drawing>
      </w:r>
    </w:p>
    <w:p w14:paraId="3B1F4DCD" w14:textId="6574AA2D" w:rsidR="00C604AE" w:rsidRPr="00C604AE" w:rsidRDefault="00D820F6" w:rsidP="00296781">
      <w:pPr>
        <w:pStyle w:val="Caption"/>
        <w:jc w:val="center"/>
      </w:pPr>
      <w:r>
        <w:t xml:space="preserve">Hình </w:t>
      </w:r>
      <w:fldSimple w:instr=" SEQ Hình \* ARABIC ">
        <w:r w:rsidR="00B061CF">
          <w:rPr>
            <w:noProof/>
          </w:rPr>
          <w:t>15</w:t>
        </w:r>
      </w:fldSimple>
      <w:r w:rsidR="00296781">
        <w:t>.</w:t>
      </w:r>
      <w:r>
        <w:t xml:space="preserve"> Sequence </w:t>
      </w:r>
      <w:r w:rsidR="00BE1E21">
        <w:t>Tìm Kiếm Hóa Đơn</w:t>
      </w:r>
    </w:p>
    <w:p w14:paraId="518B3FE2" w14:textId="79178462" w:rsidR="007B6473" w:rsidRDefault="00646F9F" w:rsidP="007204E0">
      <w:pPr>
        <w:pStyle w:val="Top2"/>
      </w:pPr>
      <w:bookmarkStart w:id="132" w:name="_Toc146318001"/>
      <w:bookmarkStart w:id="133" w:name="_Toc152431147"/>
      <w:bookmarkStart w:id="134" w:name="_Toc152432043"/>
      <w:r>
        <w:t>UC008_</w:t>
      </w:r>
      <w:r w:rsidR="003739EC">
        <w:t xml:space="preserve">Xem </w:t>
      </w:r>
      <w:r w:rsidR="00606F6F" w:rsidRPr="00606F6F">
        <w:rPr>
          <w:bCs/>
        </w:rPr>
        <w:t>Hóa Đơn</w:t>
      </w:r>
      <w:bookmarkEnd w:id="131"/>
      <w:bookmarkEnd w:id="132"/>
      <w:bookmarkEnd w:id="133"/>
      <w:bookmarkEnd w:id="134"/>
    </w:p>
    <w:p w14:paraId="661EA73A" w14:textId="163E9F50" w:rsidR="007B6473" w:rsidRDefault="00646F9F" w:rsidP="007204E0">
      <w:pPr>
        <w:pStyle w:val="Top3"/>
      </w:pPr>
      <w:bookmarkStart w:id="135" w:name="_Toc146233549"/>
      <w:bookmarkStart w:id="136" w:name="_Toc146318002"/>
      <w:bookmarkStart w:id="137" w:name="_Toc152431148"/>
      <w:bookmarkStart w:id="138" w:name="_Toc152432044"/>
      <w:r>
        <w:t>Mô tả use case UC008</w:t>
      </w:r>
      <w:bookmarkEnd w:id="135"/>
      <w:bookmarkEnd w:id="136"/>
      <w:bookmarkEnd w:id="137"/>
      <w:bookmarkEnd w:id="138"/>
    </w:p>
    <w:tbl>
      <w:tblPr>
        <w:tblW w:w="10059"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7"/>
        <w:gridCol w:w="2552"/>
        <w:gridCol w:w="5670"/>
      </w:tblGrid>
      <w:tr w:rsidR="007B6473" w14:paraId="102AF72B" w14:textId="77777777" w:rsidTr="00FA3437">
        <w:trPr>
          <w:trHeight w:val="540"/>
        </w:trPr>
        <w:tc>
          <w:tcPr>
            <w:tcW w:w="10059"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41024C03" w14:textId="062C24C3" w:rsidR="007B6473" w:rsidRPr="00567C36" w:rsidRDefault="00646F9F" w:rsidP="00E10263">
            <w:pPr>
              <w:spacing w:before="120" w:after="0" w:line="276" w:lineRule="auto"/>
              <w:ind w:right="-920"/>
              <w:rPr>
                <w:rFonts w:ascii="Times New Roman" w:eastAsia="Times New Roman" w:hAnsi="Times New Roman" w:cs="Times New Roman"/>
                <w:sz w:val="24"/>
                <w:szCs w:val="24"/>
              </w:rPr>
            </w:pPr>
            <w:r w:rsidRPr="00567C36">
              <w:rPr>
                <w:rFonts w:ascii="Times New Roman" w:eastAsia="Times New Roman" w:hAnsi="Times New Roman" w:cs="Times New Roman"/>
                <w:b/>
                <w:sz w:val="24"/>
                <w:szCs w:val="24"/>
              </w:rPr>
              <w:t xml:space="preserve">Use case: </w:t>
            </w:r>
            <w:r w:rsidRPr="00567C36">
              <w:rPr>
                <w:rFonts w:ascii="Times New Roman" w:eastAsia="Times New Roman" w:hAnsi="Times New Roman" w:cs="Times New Roman"/>
                <w:sz w:val="24"/>
                <w:szCs w:val="24"/>
              </w:rPr>
              <w:t>UC008_</w:t>
            </w:r>
            <w:r w:rsidR="003739EC" w:rsidRPr="00567C36">
              <w:rPr>
                <w:rFonts w:ascii="Times New Roman" w:eastAsia="Times New Roman" w:hAnsi="Times New Roman" w:cs="Times New Roman"/>
                <w:sz w:val="24"/>
                <w:szCs w:val="24"/>
              </w:rPr>
              <w:t>Xem Hóa Đơn</w:t>
            </w:r>
          </w:p>
        </w:tc>
      </w:tr>
      <w:tr w:rsidR="007B6473" w14:paraId="43CB3EC6" w14:textId="77777777" w:rsidTr="00FA3437">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B58EB8F" w14:textId="77777777" w:rsidR="007B6473" w:rsidRPr="00567C36" w:rsidRDefault="00646F9F" w:rsidP="00E10263">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Mục đích:</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D51BCF7" w14:textId="6F0C534C" w:rsidR="007B6473" w:rsidRPr="00567C36" w:rsidRDefault="6C06FF51" w:rsidP="00E10263">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Xem thông tin chi tiết hóa đơn</w:t>
            </w:r>
          </w:p>
        </w:tc>
      </w:tr>
      <w:tr w:rsidR="007B6473" w14:paraId="7EDE989D" w14:textId="77777777" w:rsidTr="00FA3437">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7341342" w14:textId="77777777" w:rsidR="007B6473" w:rsidRPr="00567C36" w:rsidRDefault="00646F9F" w:rsidP="00E10263">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Mô tả sơ lược:</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3D3C94E" w14:textId="3AB06692" w:rsidR="007B6473" w:rsidRPr="00567C36" w:rsidRDefault="4E46591A" w:rsidP="00E10263">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Giúp </w:t>
            </w:r>
            <w:r w:rsidR="7152F783" w:rsidRPr="00567C36">
              <w:rPr>
                <w:rFonts w:ascii="Times New Roman" w:eastAsia="Times New Roman" w:hAnsi="Times New Roman" w:cs="Times New Roman"/>
                <w:sz w:val="24"/>
                <w:szCs w:val="24"/>
              </w:rPr>
              <w:t>NVBH</w:t>
            </w:r>
            <w:r w:rsidRPr="00567C36">
              <w:rPr>
                <w:rFonts w:ascii="Times New Roman" w:eastAsia="Times New Roman" w:hAnsi="Times New Roman" w:cs="Times New Roman"/>
                <w:sz w:val="24"/>
                <w:szCs w:val="24"/>
              </w:rPr>
              <w:t xml:space="preserve"> xem thông tin chi tiết của hóa đơn</w:t>
            </w:r>
          </w:p>
        </w:tc>
      </w:tr>
      <w:tr w:rsidR="007B6473" w14:paraId="6E07A906" w14:textId="77777777" w:rsidTr="00FA3437">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C91B2BA" w14:textId="77777777" w:rsidR="007B6473" w:rsidRPr="00567C36" w:rsidRDefault="00646F9F" w:rsidP="00E10263">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Actor chính:</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C824E6E" w14:textId="07F7C3F5" w:rsidR="007B6473" w:rsidRPr="00567C36" w:rsidRDefault="3453FE8B" w:rsidP="00E10263">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NVBH</w:t>
            </w:r>
          </w:p>
        </w:tc>
      </w:tr>
      <w:tr w:rsidR="007B6473" w14:paraId="367E06F9" w14:textId="77777777" w:rsidTr="00FA3437">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6EC4DEE" w14:textId="77777777" w:rsidR="007B6473" w:rsidRPr="00567C36" w:rsidRDefault="00646F9F" w:rsidP="00E10263">
            <w:pPr>
              <w:spacing w:before="120" w:after="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Actor phụ:</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2767BF4" w14:textId="77777777" w:rsidR="007B6473" w:rsidRPr="00567C36" w:rsidRDefault="00646F9F" w:rsidP="00E10263">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Không</w:t>
            </w:r>
          </w:p>
        </w:tc>
      </w:tr>
      <w:tr w:rsidR="007B6473" w14:paraId="004B70EC" w14:textId="77777777" w:rsidTr="00FA3437">
        <w:trPr>
          <w:trHeight w:val="732"/>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BDE554D" w14:textId="77777777" w:rsidR="007B6473" w:rsidRPr="00567C36" w:rsidRDefault="00646F9F" w:rsidP="00E10263">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Tiền điều kiện:</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B7B3274" w14:textId="691AFEA9" w:rsidR="007B6473" w:rsidRPr="00567C36" w:rsidRDefault="7C27EAEE" w:rsidP="00E10263">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NVBH</w:t>
            </w:r>
            <w:r w:rsidR="00646F9F" w:rsidRPr="00567C36">
              <w:rPr>
                <w:rFonts w:ascii="Times New Roman" w:eastAsia="Times New Roman" w:hAnsi="Times New Roman" w:cs="Times New Roman"/>
                <w:sz w:val="24"/>
                <w:szCs w:val="24"/>
              </w:rPr>
              <w:t xml:space="preserve"> phải có tài khoản và đăng nhập thành công vào hệ thống </w:t>
            </w:r>
            <w:r w:rsidR="6D466B3F" w:rsidRPr="00567C36">
              <w:rPr>
                <w:rFonts w:ascii="Times New Roman" w:eastAsia="Times New Roman" w:hAnsi="Times New Roman" w:cs="Times New Roman"/>
                <w:sz w:val="24"/>
                <w:szCs w:val="24"/>
              </w:rPr>
              <w:t>và</w:t>
            </w:r>
            <w:r w:rsidR="00646F9F" w:rsidRPr="00567C36">
              <w:rPr>
                <w:rFonts w:ascii="Times New Roman" w:eastAsia="Times New Roman" w:hAnsi="Times New Roman" w:cs="Times New Roman"/>
                <w:sz w:val="24"/>
                <w:szCs w:val="24"/>
              </w:rPr>
              <w:t xml:space="preserve"> chọn chức năng </w:t>
            </w:r>
            <w:r w:rsidR="7F840558" w:rsidRPr="00567C36">
              <w:rPr>
                <w:rFonts w:ascii="Times New Roman" w:eastAsia="Times New Roman" w:hAnsi="Times New Roman" w:cs="Times New Roman"/>
                <w:sz w:val="24"/>
                <w:szCs w:val="24"/>
              </w:rPr>
              <w:t>xem hóa đơn</w:t>
            </w:r>
            <w:r w:rsidR="00230AD0" w:rsidRPr="00567C36">
              <w:rPr>
                <w:rFonts w:ascii="Times New Roman" w:eastAsia="Times New Roman" w:hAnsi="Times New Roman" w:cs="Times New Roman"/>
                <w:sz w:val="24"/>
                <w:szCs w:val="24"/>
              </w:rPr>
              <w:t>, hóa đơn cần xem phải có trong CSDL</w:t>
            </w:r>
          </w:p>
        </w:tc>
      </w:tr>
      <w:tr w:rsidR="007B6473" w14:paraId="72B91D7D" w14:textId="77777777" w:rsidTr="00FA3437">
        <w:trPr>
          <w:trHeight w:val="311"/>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937CCF9" w14:textId="77777777" w:rsidR="007B6473" w:rsidRPr="00567C36" w:rsidRDefault="00646F9F" w:rsidP="00E10263">
            <w:pPr>
              <w:spacing w:before="120" w:after="0" w:line="276" w:lineRule="auto"/>
              <w:ind w:right="-4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Hậu điều kiện:</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CBF51FD" w14:textId="63FBB850" w:rsidR="007B6473" w:rsidRPr="00567C36" w:rsidRDefault="0735E64E" w:rsidP="00E10263">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Xem thành công thông tin hóa đơn</w:t>
            </w:r>
          </w:p>
        </w:tc>
      </w:tr>
      <w:tr w:rsidR="007B6473" w14:paraId="0CC945CD" w14:textId="77777777" w:rsidTr="00FA3437">
        <w:trPr>
          <w:trHeight w:val="540"/>
        </w:trPr>
        <w:tc>
          <w:tcPr>
            <w:tcW w:w="10059" w:type="dxa"/>
            <w:gridSpan w:val="3"/>
            <w:tcBorders>
              <w:top w:val="nil"/>
              <w:left w:val="single" w:sz="5" w:space="0" w:color="000000" w:themeColor="text1"/>
              <w:bottom w:val="single" w:sz="4" w:space="0" w:color="auto"/>
              <w:right w:val="single" w:sz="5" w:space="0" w:color="000000" w:themeColor="text1"/>
            </w:tcBorders>
            <w:shd w:val="clear" w:color="auto" w:fill="BFBFBF" w:themeFill="background1" w:themeFillShade="BF"/>
            <w:tcMar>
              <w:top w:w="0" w:type="dxa"/>
              <w:left w:w="100" w:type="dxa"/>
              <w:bottom w:w="0" w:type="dxa"/>
              <w:right w:w="100" w:type="dxa"/>
            </w:tcMar>
          </w:tcPr>
          <w:p w14:paraId="42AD48A9" w14:textId="77777777" w:rsidR="007B6473" w:rsidRPr="00567C36" w:rsidRDefault="00646F9F">
            <w:pPr>
              <w:spacing w:before="120" w:after="120" w:line="276" w:lineRule="auto"/>
              <w:rPr>
                <w:rFonts w:ascii="Times New Roman" w:eastAsia="Times New Roman" w:hAnsi="Times New Roman" w:cs="Times New Roman"/>
                <w:b/>
                <w:sz w:val="24"/>
                <w:szCs w:val="24"/>
              </w:rPr>
            </w:pPr>
            <w:r w:rsidRPr="00567C36">
              <w:rPr>
                <w:rFonts w:ascii="Times New Roman" w:eastAsia="Times New Roman" w:hAnsi="Times New Roman" w:cs="Times New Roman"/>
                <w:b/>
                <w:sz w:val="24"/>
                <w:szCs w:val="24"/>
              </w:rPr>
              <w:t>Luồng sự kiện chính:</w:t>
            </w:r>
          </w:p>
        </w:tc>
      </w:tr>
      <w:tr w:rsidR="007B6473" w14:paraId="49BE3C00" w14:textId="77777777" w:rsidTr="00567C36">
        <w:trPr>
          <w:trHeight w:val="6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0878B1D" w14:textId="480DE373" w:rsidR="007B6473" w:rsidRPr="00567C36" w:rsidRDefault="25169640" w:rsidP="003B2BB2">
            <w:pPr>
              <w:spacing w:before="120" w:after="120" w:line="276" w:lineRule="auto"/>
              <w:jc w:val="center"/>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NVBH</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AF08F83" w14:textId="0ED73D4E" w:rsidR="007B6473" w:rsidRPr="00567C36" w:rsidRDefault="00646F9F" w:rsidP="003B2BB2">
            <w:pPr>
              <w:spacing w:before="120" w:after="120" w:line="276" w:lineRule="auto"/>
              <w:jc w:val="center"/>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Hệ thống</w:t>
            </w:r>
          </w:p>
        </w:tc>
      </w:tr>
      <w:tr w:rsidR="007B6473" w14:paraId="0E367B4A" w14:textId="77777777" w:rsidTr="00FA3437">
        <w:trPr>
          <w:trHeight w:val="225"/>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210BAAC" w14:textId="2430BA16" w:rsidR="007B6473" w:rsidRPr="00567C36" w:rsidRDefault="00646F9F">
            <w:pPr>
              <w:spacing w:before="120" w:after="12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lastRenderedPageBreak/>
              <w:t xml:space="preserve">1. </w:t>
            </w:r>
            <w:r w:rsidR="06E1EEB7" w:rsidRPr="00567C36">
              <w:rPr>
                <w:rFonts w:ascii="Times New Roman" w:eastAsia="Times New Roman" w:hAnsi="Times New Roman" w:cs="Times New Roman"/>
                <w:sz w:val="24"/>
                <w:szCs w:val="24"/>
              </w:rPr>
              <w:t>Chọn hóa đơn cần xem thông tin</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6D616D2" w14:textId="77777777" w:rsidR="007B6473" w:rsidRPr="00567C36" w:rsidRDefault="007B6473">
            <w:pPr>
              <w:rPr>
                <w:rFonts w:ascii="Times New Roman" w:eastAsia="Times New Roman" w:hAnsi="Times New Roman" w:cs="Times New Roman"/>
                <w:sz w:val="24"/>
                <w:szCs w:val="24"/>
              </w:rPr>
            </w:pPr>
          </w:p>
        </w:tc>
      </w:tr>
      <w:tr w:rsidR="6D5E8A67" w14:paraId="5C965090" w14:textId="77777777" w:rsidTr="00FA3437">
        <w:trPr>
          <w:trHeight w:val="6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141B35C" w14:textId="52BBF0C7" w:rsidR="6D5E8A67" w:rsidRPr="00567C36" w:rsidRDefault="5DD45BC2" w:rsidP="6D5E8A67">
            <w:pPr>
              <w:spacing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2. Chọn </w:t>
            </w:r>
            <w:r w:rsidR="00621726" w:rsidRPr="00567C36">
              <w:rPr>
                <w:rFonts w:ascii="Times New Roman" w:eastAsia="Times New Roman" w:hAnsi="Times New Roman" w:cs="Times New Roman"/>
                <w:sz w:val="24"/>
                <w:szCs w:val="24"/>
              </w:rPr>
              <w:t>x</w:t>
            </w:r>
            <w:r w:rsidRPr="00567C36">
              <w:rPr>
                <w:rFonts w:ascii="Times New Roman" w:eastAsia="Times New Roman" w:hAnsi="Times New Roman" w:cs="Times New Roman"/>
                <w:sz w:val="24"/>
                <w:szCs w:val="24"/>
              </w:rPr>
              <w:t>em thông tin</w:t>
            </w:r>
            <w:r w:rsidR="00621726" w:rsidRPr="00567C36">
              <w:rPr>
                <w:rFonts w:ascii="Times New Roman" w:eastAsia="Times New Roman" w:hAnsi="Times New Roman" w:cs="Times New Roman"/>
                <w:sz w:val="24"/>
                <w:szCs w:val="24"/>
              </w:rPr>
              <w:t xml:space="preserve"> chi tiết</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6364DF5" w14:textId="578FA495" w:rsidR="6D5E8A67" w:rsidRPr="00567C36" w:rsidRDefault="6D5E8A67" w:rsidP="6D5E8A67">
            <w:pPr>
              <w:rPr>
                <w:rFonts w:ascii="Times New Roman" w:eastAsia="Times New Roman" w:hAnsi="Times New Roman" w:cs="Times New Roman"/>
                <w:sz w:val="24"/>
                <w:szCs w:val="24"/>
              </w:rPr>
            </w:pPr>
          </w:p>
        </w:tc>
      </w:tr>
      <w:tr w:rsidR="007B6473" w14:paraId="7D0472ED" w14:textId="77777777" w:rsidTr="00FA3437">
        <w:trPr>
          <w:trHeight w:val="6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24893E" w14:textId="77777777" w:rsidR="007B6473" w:rsidRPr="00567C36" w:rsidRDefault="00646F9F">
            <w:pPr>
              <w:spacing w:before="120" w:after="12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 </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3B1F4AE" w14:textId="3361D0D6" w:rsidR="007B6473" w:rsidRPr="00567C36" w:rsidRDefault="460854FE">
            <w:pPr>
              <w:spacing w:before="120" w:after="12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3</w:t>
            </w:r>
            <w:r w:rsidR="00646F9F" w:rsidRPr="00567C36">
              <w:rPr>
                <w:rFonts w:ascii="Times New Roman" w:eastAsia="Times New Roman" w:hAnsi="Times New Roman" w:cs="Times New Roman"/>
                <w:sz w:val="24"/>
                <w:szCs w:val="24"/>
              </w:rPr>
              <w:t xml:space="preserve">. </w:t>
            </w:r>
            <w:r w:rsidR="09837432" w:rsidRPr="00567C36">
              <w:rPr>
                <w:rFonts w:ascii="Times New Roman" w:eastAsia="Times New Roman" w:hAnsi="Times New Roman" w:cs="Times New Roman"/>
                <w:sz w:val="24"/>
                <w:szCs w:val="24"/>
              </w:rPr>
              <w:t>Hiển thị thông tin chi tiết hóa đơn đã chọn</w:t>
            </w:r>
          </w:p>
        </w:tc>
      </w:tr>
      <w:tr w:rsidR="007B6473" w14:paraId="54774757" w14:textId="77777777" w:rsidTr="00FA3437">
        <w:trPr>
          <w:trHeight w:val="54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B9E563" w14:textId="2B912BFE" w:rsidR="007B6473" w:rsidRPr="00567C36" w:rsidRDefault="6EFA2E96">
            <w:pPr>
              <w:spacing w:before="120" w:after="12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4</w:t>
            </w:r>
            <w:r w:rsidR="00646F9F" w:rsidRPr="00567C36">
              <w:rPr>
                <w:rFonts w:ascii="Times New Roman" w:eastAsia="Times New Roman" w:hAnsi="Times New Roman" w:cs="Times New Roman"/>
                <w:sz w:val="24"/>
                <w:szCs w:val="24"/>
              </w:rPr>
              <w:t>. Chọn</w:t>
            </w:r>
            <w:r w:rsidR="0A5A8E7E" w:rsidRPr="00567C36">
              <w:rPr>
                <w:rFonts w:ascii="Times New Roman" w:eastAsia="Times New Roman" w:hAnsi="Times New Roman" w:cs="Times New Roman"/>
                <w:sz w:val="24"/>
                <w:szCs w:val="24"/>
              </w:rPr>
              <w:t xml:space="preserve"> Thoát</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CA1C109" w14:textId="77777777" w:rsidR="007B6473" w:rsidRPr="00567C36" w:rsidRDefault="00646F9F">
            <w:pPr>
              <w:spacing w:before="120" w:after="120" w:line="276" w:lineRule="auto"/>
              <w:ind w:left="7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 </w:t>
            </w:r>
          </w:p>
        </w:tc>
      </w:tr>
      <w:tr w:rsidR="007B6473" w14:paraId="53F2BFB0" w14:textId="77777777" w:rsidTr="00FA3437">
        <w:trPr>
          <w:trHeight w:val="540"/>
        </w:trPr>
        <w:tc>
          <w:tcPr>
            <w:tcW w:w="10059"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55485BB3" w14:textId="77777777" w:rsidR="007B6473" w:rsidRPr="00567C36" w:rsidRDefault="00646F9F">
            <w:pPr>
              <w:spacing w:before="120" w:after="120" w:line="276" w:lineRule="auto"/>
              <w:rPr>
                <w:rFonts w:ascii="Times New Roman" w:eastAsia="Times New Roman" w:hAnsi="Times New Roman" w:cs="Times New Roman"/>
                <w:b/>
                <w:sz w:val="24"/>
                <w:szCs w:val="24"/>
              </w:rPr>
            </w:pPr>
            <w:r w:rsidRPr="00567C36">
              <w:rPr>
                <w:rFonts w:ascii="Times New Roman" w:eastAsia="Times New Roman" w:hAnsi="Times New Roman" w:cs="Times New Roman"/>
                <w:b/>
                <w:sz w:val="24"/>
                <w:szCs w:val="24"/>
              </w:rPr>
              <w:t>Luồng sự kiện thay thế:</w:t>
            </w:r>
          </w:p>
        </w:tc>
      </w:tr>
      <w:tr w:rsidR="007B6473" w14:paraId="04DE5148" w14:textId="77777777" w:rsidTr="00FA3437">
        <w:trPr>
          <w:trHeight w:val="121"/>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2B09EBA" w14:textId="47AE9BAC" w:rsidR="007B6473" w:rsidRPr="00567C36" w:rsidRDefault="007B6473">
            <w:pPr>
              <w:spacing w:before="120" w:after="12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CC60C9A" w14:textId="18B285FA" w:rsidR="007B6473" w:rsidRPr="00567C36" w:rsidRDefault="007B6473" w:rsidP="00B14263">
            <w:pPr>
              <w:keepNext/>
              <w:spacing w:before="120" w:after="120" w:line="276" w:lineRule="auto"/>
              <w:rPr>
                <w:rFonts w:ascii="Times New Roman" w:eastAsia="Times New Roman" w:hAnsi="Times New Roman" w:cs="Times New Roman"/>
                <w:sz w:val="24"/>
                <w:szCs w:val="24"/>
              </w:rPr>
            </w:pPr>
          </w:p>
        </w:tc>
      </w:tr>
    </w:tbl>
    <w:p w14:paraId="5379A385" w14:textId="35EA5C98" w:rsidR="00B14263" w:rsidRDefault="00B14263" w:rsidP="00B14263">
      <w:pPr>
        <w:pStyle w:val="Caption"/>
        <w:jc w:val="center"/>
      </w:pPr>
      <w:r>
        <w:t xml:space="preserve">Bảng </w:t>
      </w:r>
      <w:fldSimple w:instr=" SEQ Bảng \* ARABIC ">
        <w:r w:rsidR="00B061CF">
          <w:rPr>
            <w:noProof/>
          </w:rPr>
          <w:t>12</w:t>
        </w:r>
      </w:fldSimple>
      <w:r>
        <w:t xml:space="preserve">. </w:t>
      </w:r>
      <w:r w:rsidRPr="009E3BB0">
        <w:t>. Đặc tả Usecase Xem Hóa Đơn</w:t>
      </w:r>
    </w:p>
    <w:p w14:paraId="1B86DA1A" w14:textId="1B0D74FE" w:rsidR="007B6473" w:rsidRDefault="00646F9F" w:rsidP="007204E0">
      <w:pPr>
        <w:pStyle w:val="Top3"/>
      </w:pPr>
      <w:bookmarkStart w:id="139" w:name="_Toc146233550"/>
      <w:bookmarkStart w:id="140" w:name="_Toc146318003"/>
      <w:bookmarkStart w:id="141" w:name="_Toc152431149"/>
      <w:bookmarkStart w:id="142" w:name="_Toc152432045"/>
      <w:r>
        <w:t>Biểu đồ</w:t>
      </w:r>
      <w:bookmarkEnd w:id="139"/>
      <w:bookmarkEnd w:id="140"/>
      <w:bookmarkEnd w:id="141"/>
      <w:bookmarkEnd w:id="142"/>
    </w:p>
    <w:p w14:paraId="1F69DF3B" w14:textId="24BA87B1" w:rsidR="007B6473" w:rsidRPr="00362E94" w:rsidRDefault="00646F9F">
      <w:pPr>
        <w:spacing w:after="120" w:line="240" w:lineRule="auto"/>
        <w:rPr>
          <w:rFonts w:ascii="Times New Roman" w:eastAsia="Times New Roman" w:hAnsi="Times New Roman" w:cs="Times New Roman"/>
          <w:b/>
          <w:i/>
          <w:sz w:val="26"/>
          <w:szCs w:val="26"/>
        </w:rPr>
      </w:pPr>
      <w:r w:rsidRPr="00362E94">
        <w:rPr>
          <w:rFonts w:ascii="Times New Roman" w:eastAsia="Times New Roman" w:hAnsi="Times New Roman" w:cs="Times New Roman"/>
          <w:b/>
          <w:i/>
          <w:sz w:val="26"/>
          <w:szCs w:val="26"/>
        </w:rPr>
        <w:t>Activity</w:t>
      </w:r>
    </w:p>
    <w:p w14:paraId="43F47693" w14:textId="77777777" w:rsidR="007B6473" w:rsidRDefault="00D33216" w:rsidP="00723337">
      <w:r>
        <w:rPr>
          <w:noProof/>
        </w:rPr>
        <w:drawing>
          <wp:inline distT="0" distB="0" distL="0" distR="0" wp14:anchorId="396CEB94" wp14:editId="6BD234EB">
            <wp:extent cx="5013960" cy="1528063"/>
            <wp:effectExtent l="0" t="0" r="0" b="0"/>
            <wp:docPr id="2089778209" name="Picture 208977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78209" name="Picture 2089778209"/>
                    <pic:cNvPicPr/>
                  </pic:nvPicPr>
                  <pic:blipFill>
                    <a:blip r:embed="rId28">
                      <a:extLst>
                        <a:ext uri="{28A0092B-C50C-407E-A947-70E740481C1C}">
                          <a14:useLocalDpi xmlns:a14="http://schemas.microsoft.com/office/drawing/2010/main" val="0"/>
                        </a:ext>
                      </a:extLst>
                    </a:blip>
                    <a:stretch>
                      <a:fillRect/>
                    </a:stretch>
                  </pic:blipFill>
                  <pic:spPr>
                    <a:xfrm>
                      <a:off x="0" y="0"/>
                      <a:ext cx="5109503" cy="1557181"/>
                    </a:xfrm>
                    <a:prstGeom prst="rect">
                      <a:avLst/>
                    </a:prstGeom>
                  </pic:spPr>
                </pic:pic>
              </a:graphicData>
            </a:graphic>
          </wp:inline>
        </w:drawing>
      </w:r>
    </w:p>
    <w:p w14:paraId="04AA41CB" w14:textId="08F8660A" w:rsidR="0064029C" w:rsidRPr="00C904E0" w:rsidRDefault="000E3CC0" w:rsidP="00C904E0">
      <w:pPr>
        <w:pStyle w:val="Caption"/>
        <w:jc w:val="center"/>
        <w:rPr>
          <w:rFonts w:ascii="Times New Roman" w:eastAsia="Times New Roman" w:hAnsi="Times New Roman" w:cs="Times New Roman"/>
          <w:b/>
          <w:i w:val="0"/>
          <w:sz w:val="26"/>
          <w:szCs w:val="26"/>
        </w:rPr>
      </w:pPr>
      <w:r>
        <w:t xml:space="preserve">Hình </w:t>
      </w:r>
      <w:fldSimple w:instr=" SEQ Hình \* ARABIC ">
        <w:r w:rsidR="00B061CF">
          <w:rPr>
            <w:noProof/>
          </w:rPr>
          <w:t>16</w:t>
        </w:r>
      </w:fldSimple>
      <w:r w:rsidR="00C904E0">
        <w:t>.</w:t>
      </w:r>
      <w:r>
        <w:t xml:space="preserve"> Activity Xem Hóa Đơn</w:t>
      </w:r>
    </w:p>
    <w:p w14:paraId="68137928" w14:textId="24BA87B1" w:rsidR="007B6473" w:rsidRDefault="00646F9F">
      <w:pPr>
        <w:spacing w:after="120" w:line="240" w:lineRule="auto"/>
        <w:rPr>
          <w:rFonts w:ascii="Times New Roman" w:eastAsia="Times New Roman" w:hAnsi="Times New Roman" w:cs="Times New Roman"/>
          <w:b/>
          <w:i/>
          <w:sz w:val="26"/>
          <w:szCs w:val="26"/>
        </w:rPr>
      </w:pPr>
      <w:r w:rsidRPr="00362E94">
        <w:rPr>
          <w:rFonts w:ascii="Times New Roman" w:eastAsia="Times New Roman" w:hAnsi="Times New Roman" w:cs="Times New Roman"/>
          <w:b/>
          <w:i/>
          <w:sz w:val="26"/>
          <w:szCs w:val="26"/>
        </w:rPr>
        <w:t>Sequence</w:t>
      </w:r>
    </w:p>
    <w:p w14:paraId="255BD1CE" w14:textId="77777777" w:rsidR="0064029C" w:rsidRDefault="00C604AE" w:rsidP="00723337">
      <w:r>
        <w:rPr>
          <w:noProof/>
        </w:rPr>
        <w:drawing>
          <wp:inline distT="0" distB="0" distL="0" distR="0" wp14:anchorId="3390E2E8" wp14:editId="24B21C13">
            <wp:extent cx="6511925" cy="2686050"/>
            <wp:effectExtent l="0" t="0" r="3175" b="0"/>
            <wp:docPr id="1891915375" name="Picture 189191537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15375" name="Picture 9"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11925" cy="2686050"/>
                    </a:xfrm>
                    <a:prstGeom prst="rect">
                      <a:avLst/>
                    </a:prstGeom>
                    <a:noFill/>
                    <a:ln>
                      <a:noFill/>
                    </a:ln>
                  </pic:spPr>
                </pic:pic>
              </a:graphicData>
            </a:graphic>
          </wp:inline>
        </w:drawing>
      </w:r>
    </w:p>
    <w:p w14:paraId="6E79D17B" w14:textId="1777C3FD" w:rsidR="00C604AE" w:rsidRPr="00C604AE" w:rsidRDefault="003D2C60" w:rsidP="003D2C60">
      <w:pPr>
        <w:pStyle w:val="Caption"/>
        <w:jc w:val="center"/>
      </w:pPr>
      <w:r>
        <w:t xml:space="preserve">Hình </w:t>
      </w:r>
      <w:fldSimple w:instr=" SEQ Hình \* ARABIC ">
        <w:r w:rsidR="00B061CF">
          <w:rPr>
            <w:noProof/>
          </w:rPr>
          <w:t>17</w:t>
        </w:r>
      </w:fldSimple>
      <w:r>
        <w:t xml:space="preserve">. </w:t>
      </w:r>
      <w:r w:rsidRPr="003F3ED4">
        <w:t>Sequence Xem Hóa Đơn</w:t>
      </w:r>
    </w:p>
    <w:p w14:paraId="3721391E" w14:textId="77777777" w:rsidR="004555EE" w:rsidRPr="004555EE" w:rsidRDefault="004555EE" w:rsidP="004555EE"/>
    <w:p w14:paraId="1FFAF523" w14:textId="5AD77757" w:rsidR="007B6473" w:rsidRDefault="00646F9F" w:rsidP="007204E0">
      <w:pPr>
        <w:pStyle w:val="Top2"/>
      </w:pPr>
      <w:bookmarkStart w:id="143" w:name="_Toc146233551"/>
      <w:bookmarkStart w:id="144" w:name="_Toc146318004"/>
      <w:bookmarkStart w:id="145" w:name="_Toc152431150"/>
      <w:bookmarkStart w:id="146" w:name="_Toc152432046"/>
      <w:r>
        <w:lastRenderedPageBreak/>
        <w:t>UC009_</w:t>
      </w:r>
      <w:r w:rsidR="000345E2" w:rsidRPr="00434AB4">
        <w:t xml:space="preserve">Thêm </w:t>
      </w:r>
      <w:r w:rsidR="007D2259" w:rsidRPr="00434AB4">
        <w:t>Khách Hàng</w:t>
      </w:r>
      <w:bookmarkEnd w:id="143"/>
      <w:bookmarkEnd w:id="144"/>
      <w:bookmarkEnd w:id="145"/>
      <w:bookmarkEnd w:id="146"/>
    </w:p>
    <w:p w14:paraId="799B0326" w14:textId="13C931C7" w:rsidR="007B6473" w:rsidRDefault="00646F9F" w:rsidP="007204E0">
      <w:pPr>
        <w:pStyle w:val="Top3"/>
      </w:pPr>
      <w:bookmarkStart w:id="147" w:name="_Toc146233552"/>
      <w:bookmarkStart w:id="148" w:name="_Toc146318005"/>
      <w:bookmarkStart w:id="149" w:name="_Toc152431151"/>
      <w:bookmarkStart w:id="150" w:name="_Toc152432047"/>
      <w:r>
        <w:t>Mô tả use case UC009</w:t>
      </w:r>
      <w:bookmarkEnd w:id="147"/>
      <w:bookmarkEnd w:id="148"/>
      <w:bookmarkEnd w:id="149"/>
      <w:bookmarkEnd w:id="150"/>
    </w:p>
    <w:tbl>
      <w:tblPr>
        <w:tblW w:w="888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695"/>
        <w:gridCol w:w="2439"/>
        <w:gridCol w:w="4746"/>
      </w:tblGrid>
      <w:tr w:rsidR="007B6473" w14:paraId="5D2DC622" w14:textId="77777777" w:rsidTr="089F17F5">
        <w:trPr>
          <w:trHeight w:val="540"/>
        </w:trPr>
        <w:tc>
          <w:tcPr>
            <w:tcW w:w="8880"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4AD4B4ED" w14:textId="0A216289" w:rsidR="007B6473" w:rsidRPr="007204E0" w:rsidRDefault="00646F9F">
            <w:pPr>
              <w:spacing w:before="120" w:after="120" w:line="276" w:lineRule="auto"/>
              <w:ind w:right="-920"/>
              <w:rPr>
                <w:rFonts w:ascii="Times New Roman" w:eastAsia="Times New Roman" w:hAnsi="Times New Roman" w:cs="Times New Roman"/>
                <w:sz w:val="24"/>
                <w:szCs w:val="24"/>
              </w:rPr>
            </w:pPr>
            <w:r w:rsidRPr="007204E0">
              <w:rPr>
                <w:rFonts w:ascii="Times New Roman" w:eastAsia="Times New Roman" w:hAnsi="Times New Roman" w:cs="Times New Roman"/>
                <w:b/>
                <w:sz w:val="24"/>
                <w:szCs w:val="24"/>
              </w:rPr>
              <w:t xml:space="preserve">Use case: </w:t>
            </w:r>
            <w:r w:rsidRPr="007204E0">
              <w:rPr>
                <w:rFonts w:ascii="Times New Roman" w:eastAsia="Times New Roman" w:hAnsi="Times New Roman" w:cs="Times New Roman"/>
                <w:sz w:val="24"/>
                <w:szCs w:val="24"/>
              </w:rPr>
              <w:t>UC009_</w:t>
            </w:r>
            <w:r w:rsidR="000345E2" w:rsidRPr="007204E0">
              <w:rPr>
                <w:rFonts w:ascii="Times New Roman" w:eastAsia="Times New Roman" w:hAnsi="Times New Roman" w:cs="Times New Roman"/>
                <w:sz w:val="24"/>
                <w:szCs w:val="24"/>
              </w:rPr>
              <w:t>Thêm Khách Hàng</w:t>
            </w:r>
          </w:p>
        </w:tc>
      </w:tr>
      <w:tr w:rsidR="007B6473" w14:paraId="391710A5" w14:textId="77777777" w:rsidTr="007204E0">
        <w:trPr>
          <w:trHeight w:val="54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016DE9E" w14:textId="77777777" w:rsidR="007B6473" w:rsidRPr="007204E0" w:rsidRDefault="00646F9F">
            <w:pPr>
              <w:spacing w:before="120" w:after="120" w:line="276" w:lineRule="auto"/>
              <w:ind w:right="-60"/>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Mục đích:</w:t>
            </w:r>
          </w:p>
        </w:tc>
        <w:tc>
          <w:tcPr>
            <w:tcW w:w="718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8672C30" w14:textId="3F2FA251" w:rsidR="007B6473" w:rsidRPr="007204E0" w:rsidRDefault="70D76728" w:rsidP="00CD3755">
            <w:pPr>
              <w:spacing w:before="120" w:after="120"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Thêm</w:t>
            </w:r>
            <w:r w:rsidR="00646F9F" w:rsidRPr="007204E0">
              <w:rPr>
                <w:rFonts w:ascii="Times New Roman" w:eastAsia="Times New Roman" w:hAnsi="Times New Roman" w:cs="Times New Roman"/>
                <w:sz w:val="24"/>
                <w:szCs w:val="24"/>
              </w:rPr>
              <w:t xml:space="preserve"> thông tin </w:t>
            </w:r>
            <w:r w:rsidR="32D1852C" w:rsidRPr="007204E0">
              <w:rPr>
                <w:rFonts w:ascii="Times New Roman" w:eastAsia="Times New Roman" w:hAnsi="Times New Roman" w:cs="Times New Roman"/>
                <w:sz w:val="24"/>
                <w:szCs w:val="24"/>
              </w:rPr>
              <w:t>khách hàng mới vào CSDL</w:t>
            </w:r>
          </w:p>
        </w:tc>
      </w:tr>
      <w:tr w:rsidR="007B6473" w14:paraId="61180155" w14:textId="77777777" w:rsidTr="007204E0">
        <w:trPr>
          <w:trHeight w:val="54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4E6504D" w14:textId="77777777" w:rsidR="007B6473" w:rsidRPr="007204E0" w:rsidRDefault="00646F9F">
            <w:pPr>
              <w:spacing w:before="120" w:after="120" w:line="276" w:lineRule="auto"/>
              <w:ind w:right="-60"/>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Mô tả sơ lược:</w:t>
            </w:r>
          </w:p>
        </w:tc>
        <w:tc>
          <w:tcPr>
            <w:tcW w:w="718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2A362F4" w14:textId="2614FE41" w:rsidR="007B6473" w:rsidRPr="007204E0" w:rsidRDefault="72818530" w:rsidP="00CD3755">
            <w:pPr>
              <w:spacing w:before="120" w:after="120"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NVBH</w:t>
            </w:r>
            <w:r w:rsidR="780A631C" w:rsidRPr="007204E0">
              <w:rPr>
                <w:rFonts w:ascii="Times New Roman" w:eastAsia="Times New Roman" w:hAnsi="Times New Roman" w:cs="Times New Roman"/>
                <w:sz w:val="24"/>
                <w:szCs w:val="24"/>
              </w:rPr>
              <w:t xml:space="preserve"> thêm</w:t>
            </w:r>
            <w:r w:rsidR="00646F9F" w:rsidRPr="007204E0">
              <w:rPr>
                <w:rFonts w:ascii="Times New Roman" w:eastAsia="Times New Roman" w:hAnsi="Times New Roman" w:cs="Times New Roman"/>
                <w:sz w:val="24"/>
                <w:szCs w:val="24"/>
              </w:rPr>
              <w:t xml:space="preserve"> thông tin </w:t>
            </w:r>
            <w:r w:rsidR="756F54A9" w:rsidRPr="007204E0">
              <w:rPr>
                <w:rFonts w:ascii="Times New Roman" w:eastAsia="Times New Roman" w:hAnsi="Times New Roman" w:cs="Times New Roman"/>
                <w:sz w:val="24"/>
                <w:szCs w:val="24"/>
              </w:rPr>
              <w:t>khách hàng vào CSDL và hiển thị trên danh sách</w:t>
            </w:r>
          </w:p>
        </w:tc>
      </w:tr>
      <w:tr w:rsidR="007B6473" w14:paraId="6A01418F" w14:textId="77777777" w:rsidTr="007204E0">
        <w:trPr>
          <w:trHeight w:val="54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0F7F9C9" w14:textId="77777777" w:rsidR="007B6473" w:rsidRPr="007204E0" w:rsidRDefault="00646F9F">
            <w:pPr>
              <w:spacing w:before="120" w:after="120" w:line="276" w:lineRule="auto"/>
              <w:ind w:right="-60"/>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Actor chính:</w:t>
            </w:r>
          </w:p>
        </w:tc>
        <w:tc>
          <w:tcPr>
            <w:tcW w:w="718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436810A" w14:textId="6FC20678" w:rsidR="007B6473" w:rsidRPr="007204E0" w:rsidRDefault="3EC6C9D9">
            <w:pPr>
              <w:spacing w:before="120" w:after="120"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NVBH</w:t>
            </w:r>
          </w:p>
        </w:tc>
      </w:tr>
      <w:tr w:rsidR="007B6473" w14:paraId="42E19BDD" w14:textId="77777777" w:rsidTr="007204E0">
        <w:trPr>
          <w:trHeight w:val="54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D3CFE90" w14:textId="77777777" w:rsidR="007B6473" w:rsidRPr="007204E0" w:rsidRDefault="00646F9F">
            <w:pPr>
              <w:spacing w:before="120" w:after="120"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Actor phụ:</w:t>
            </w:r>
          </w:p>
        </w:tc>
        <w:tc>
          <w:tcPr>
            <w:tcW w:w="718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7FEBE91" w14:textId="77777777" w:rsidR="007B6473" w:rsidRPr="007204E0" w:rsidRDefault="00646F9F" w:rsidP="00CD3755">
            <w:pPr>
              <w:spacing w:before="120" w:after="120"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Không</w:t>
            </w:r>
          </w:p>
        </w:tc>
      </w:tr>
      <w:tr w:rsidR="007B6473" w14:paraId="2B7603D4" w14:textId="77777777" w:rsidTr="007204E0">
        <w:trPr>
          <w:trHeight w:val="94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425494C" w14:textId="77777777" w:rsidR="007B6473" w:rsidRPr="007204E0" w:rsidRDefault="00646F9F" w:rsidP="00CD3755">
            <w:pPr>
              <w:spacing w:before="120" w:after="0" w:line="276" w:lineRule="auto"/>
              <w:ind w:right="-60"/>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Tiền điều kiện:</w:t>
            </w:r>
          </w:p>
        </w:tc>
        <w:tc>
          <w:tcPr>
            <w:tcW w:w="718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579C48D" w14:textId="75BB142C" w:rsidR="0069285A" w:rsidRPr="007204E0" w:rsidRDefault="504C586D" w:rsidP="00CD3755">
            <w:pPr>
              <w:spacing w:before="120" w:after="0"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NVBH</w:t>
            </w:r>
            <w:r w:rsidR="00646F9F" w:rsidRPr="007204E0">
              <w:rPr>
                <w:rFonts w:ascii="Times New Roman" w:eastAsia="Times New Roman" w:hAnsi="Times New Roman" w:cs="Times New Roman"/>
                <w:sz w:val="24"/>
                <w:szCs w:val="24"/>
              </w:rPr>
              <w:t xml:space="preserve"> phải có tài khoản và đăng nhập thành công vào hệ thống</w:t>
            </w:r>
            <w:r w:rsidR="52F97AED" w:rsidRPr="007204E0">
              <w:rPr>
                <w:rFonts w:ascii="Times New Roman" w:eastAsia="Times New Roman" w:hAnsi="Times New Roman" w:cs="Times New Roman"/>
                <w:sz w:val="24"/>
                <w:szCs w:val="24"/>
              </w:rPr>
              <w:t xml:space="preserve"> và</w:t>
            </w:r>
            <w:r w:rsidR="00646F9F" w:rsidRPr="007204E0">
              <w:rPr>
                <w:rFonts w:ascii="Times New Roman" w:eastAsia="Times New Roman" w:hAnsi="Times New Roman" w:cs="Times New Roman"/>
                <w:sz w:val="24"/>
                <w:szCs w:val="24"/>
              </w:rPr>
              <w:t xml:space="preserve"> chọn chức năng </w:t>
            </w:r>
            <w:r w:rsidR="5419D814" w:rsidRPr="007204E0">
              <w:rPr>
                <w:rFonts w:ascii="Times New Roman" w:eastAsia="Times New Roman" w:hAnsi="Times New Roman" w:cs="Times New Roman"/>
                <w:sz w:val="24"/>
                <w:szCs w:val="24"/>
              </w:rPr>
              <w:t>thêm khách hàng</w:t>
            </w:r>
            <w:r w:rsidR="0069285A" w:rsidRPr="007204E0">
              <w:rPr>
                <w:rFonts w:ascii="Times New Roman" w:eastAsia="Times New Roman" w:hAnsi="Times New Roman" w:cs="Times New Roman"/>
                <w:sz w:val="24"/>
                <w:szCs w:val="24"/>
              </w:rPr>
              <w:t>, mã khách hàng được tạo tự động</w:t>
            </w:r>
            <w:r w:rsidR="00E06CC7" w:rsidRPr="007204E0">
              <w:rPr>
                <w:rFonts w:ascii="Times New Roman" w:eastAsia="Times New Roman" w:hAnsi="Times New Roman" w:cs="Times New Roman"/>
                <w:sz w:val="24"/>
                <w:szCs w:val="24"/>
              </w:rPr>
              <w:t>, số điện thoại chưa đăng ký</w:t>
            </w:r>
            <w:r w:rsidR="00B30A40" w:rsidRPr="007204E0">
              <w:rPr>
                <w:rFonts w:ascii="Times New Roman" w:eastAsia="Times New Roman" w:hAnsi="Times New Roman" w:cs="Times New Roman"/>
                <w:sz w:val="24"/>
                <w:szCs w:val="24"/>
              </w:rPr>
              <w:t xml:space="preserve"> trong CSDL</w:t>
            </w:r>
          </w:p>
        </w:tc>
      </w:tr>
      <w:tr w:rsidR="007B6473" w14:paraId="1F6FE1EB" w14:textId="77777777" w:rsidTr="007204E0">
        <w:trPr>
          <w:trHeight w:val="525"/>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97DB51A" w14:textId="77777777" w:rsidR="007B6473" w:rsidRPr="007204E0" w:rsidRDefault="00646F9F">
            <w:pPr>
              <w:spacing w:before="120" w:after="120" w:line="276" w:lineRule="auto"/>
              <w:ind w:right="-40"/>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Hậu điều kiện:</w:t>
            </w:r>
          </w:p>
        </w:tc>
        <w:tc>
          <w:tcPr>
            <w:tcW w:w="718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699A587" w14:textId="6604A88D" w:rsidR="007B6473" w:rsidRPr="007204E0" w:rsidRDefault="2017F8BC" w:rsidP="00CD3755">
            <w:pPr>
              <w:spacing w:before="120" w:after="120"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Thông tin khách hàng được thêm vào CSDL</w:t>
            </w:r>
          </w:p>
        </w:tc>
      </w:tr>
      <w:tr w:rsidR="007B6473" w14:paraId="42B879CD" w14:textId="77777777" w:rsidTr="089F17F5">
        <w:trPr>
          <w:trHeight w:val="540"/>
        </w:trPr>
        <w:tc>
          <w:tcPr>
            <w:tcW w:w="8880"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223ABEDA" w14:textId="77777777" w:rsidR="007B6473" w:rsidRPr="007204E0" w:rsidRDefault="00646F9F">
            <w:pPr>
              <w:spacing w:before="120" w:after="120" w:line="276" w:lineRule="auto"/>
              <w:rPr>
                <w:rFonts w:ascii="Times New Roman" w:eastAsia="Times New Roman" w:hAnsi="Times New Roman" w:cs="Times New Roman"/>
                <w:b/>
                <w:sz w:val="24"/>
                <w:szCs w:val="24"/>
              </w:rPr>
            </w:pPr>
            <w:r w:rsidRPr="007204E0">
              <w:rPr>
                <w:rFonts w:ascii="Times New Roman" w:eastAsia="Times New Roman" w:hAnsi="Times New Roman" w:cs="Times New Roman"/>
                <w:b/>
                <w:sz w:val="24"/>
                <w:szCs w:val="24"/>
              </w:rPr>
              <w:t>Luồng sự kiện chính:</w:t>
            </w:r>
          </w:p>
        </w:tc>
      </w:tr>
      <w:tr w:rsidR="007B6473" w14:paraId="5E41EC23" w14:textId="77777777" w:rsidTr="00706EB0">
        <w:trPr>
          <w:trHeight w:val="540"/>
        </w:trPr>
        <w:tc>
          <w:tcPr>
            <w:tcW w:w="4134"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A2587B0" w14:textId="748C9C87" w:rsidR="007B6473" w:rsidRPr="007204E0" w:rsidRDefault="4877E453" w:rsidP="008539A7">
            <w:pPr>
              <w:spacing w:before="120" w:after="120" w:line="276" w:lineRule="auto"/>
              <w:jc w:val="center"/>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NVBH</w:t>
            </w:r>
          </w:p>
        </w:tc>
        <w:tc>
          <w:tcPr>
            <w:tcW w:w="4746"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CD33916" w14:textId="515DE658" w:rsidR="007B6473" w:rsidRPr="007204E0" w:rsidRDefault="00646F9F" w:rsidP="008539A7">
            <w:pPr>
              <w:spacing w:before="120" w:after="120" w:line="276" w:lineRule="auto"/>
              <w:jc w:val="center"/>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Hệ thống</w:t>
            </w:r>
          </w:p>
        </w:tc>
      </w:tr>
      <w:tr w:rsidR="007B6473" w14:paraId="73D84899" w14:textId="77777777" w:rsidTr="00706EB0">
        <w:trPr>
          <w:trHeight w:val="442"/>
        </w:trPr>
        <w:tc>
          <w:tcPr>
            <w:tcW w:w="4134"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20CF12E" w14:textId="5AEAE271" w:rsidR="007B6473" w:rsidRPr="007204E0" w:rsidRDefault="00646F9F">
            <w:pPr>
              <w:spacing w:before="120" w:after="120"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 xml:space="preserve">1. </w:t>
            </w:r>
            <w:r w:rsidR="5C06FE67" w:rsidRPr="007204E0">
              <w:rPr>
                <w:rFonts w:ascii="Times New Roman" w:eastAsia="Times New Roman" w:hAnsi="Times New Roman" w:cs="Times New Roman"/>
                <w:sz w:val="24"/>
                <w:szCs w:val="24"/>
              </w:rPr>
              <w:t>Nhập thông tin khách hàng cần thêm</w:t>
            </w:r>
          </w:p>
        </w:tc>
        <w:tc>
          <w:tcPr>
            <w:tcW w:w="4746"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58D2BDA" w14:textId="77777777" w:rsidR="007B6473" w:rsidRPr="007204E0" w:rsidRDefault="007B6473">
            <w:pPr>
              <w:rPr>
                <w:rFonts w:ascii="Times New Roman" w:eastAsia="Times New Roman" w:hAnsi="Times New Roman" w:cs="Times New Roman"/>
                <w:sz w:val="24"/>
                <w:szCs w:val="24"/>
              </w:rPr>
            </w:pPr>
          </w:p>
        </w:tc>
      </w:tr>
      <w:tr w:rsidR="007B6473" w14:paraId="5E769A77" w14:textId="77777777" w:rsidTr="00706EB0">
        <w:trPr>
          <w:trHeight w:val="540"/>
        </w:trPr>
        <w:tc>
          <w:tcPr>
            <w:tcW w:w="4134"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B65FFD4" w14:textId="77777777" w:rsidR="007B6473" w:rsidRPr="007204E0" w:rsidRDefault="00646F9F">
            <w:pPr>
              <w:spacing w:before="120" w:after="120"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 xml:space="preserve"> </w:t>
            </w:r>
          </w:p>
        </w:tc>
        <w:tc>
          <w:tcPr>
            <w:tcW w:w="4746"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31457BC" w14:textId="521BF928" w:rsidR="007B6473" w:rsidRPr="007204E0" w:rsidRDefault="00646F9F">
            <w:pPr>
              <w:spacing w:before="120" w:after="120"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 xml:space="preserve">2. </w:t>
            </w:r>
            <w:r w:rsidR="5083F249" w:rsidRPr="007204E0">
              <w:rPr>
                <w:rFonts w:ascii="Times New Roman" w:eastAsia="Times New Roman" w:hAnsi="Times New Roman" w:cs="Times New Roman"/>
                <w:sz w:val="24"/>
                <w:szCs w:val="24"/>
              </w:rPr>
              <w:t xml:space="preserve">Kiểm tra </w:t>
            </w:r>
            <w:r w:rsidR="00616284" w:rsidRPr="007204E0">
              <w:rPr>
                <w:rFonts w:ascii="Times New Roman" w:eastAsia="Times New Roman" w:hAnsi="Times New Roman" w:cs="Times New Roman"/>
                <w:sz w:val="24"/>
                <w:szCs w:val="24"/>
              </w:rPr>
              <w:t>định dạng dữ liệu</w:t>
            </w:r>
          </w:p>
        </w:tc>
      </w:tr>
      <w:tr w:rsidR="75862845" w14:paraId="440C3259" w14:textId="77777777" w:rsidTr="00706EB0">
        <w:trPr>
          <w:trHeight w:val="540"/>
        </w:trPr>
        <w:tc>
          <w:tcPr>
            <w:tcW w:w="4134"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1691877" w14:textId="1157C2A7" w:rsidR="278B658E" w:rsidRPr="007204E0" w:rsidRDefault="278B658E" w:rsidP="75862845">
            <w:pPr>
              <w:spacing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3. Chọn Lưu</w:t>
            </w:r>
          </w:p>
        </w:tc>
        <w:tc>
          <w:tcPr>
            <w:tcW w:w="4746"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C012DE6" w14:textId="19EDACB9" w:rsidR="75862845" w:rsidRPr="007204E0" w:rsidRDefault="75862845" w:rsidP="75862845">
            <w:pPr>
              <w:spacing w:line="276" w:lineRule="auto"/>
              <w:rPr>
                <w:rFonts w:ascii="Times New Roman" w:eastAsia="Times New Roman" w:hAnsi="Times New Roman" w:cs="Times New Roman"/>
                <w:sz w:val="24"/>
                <w:szCs w:val="24"/>
              </w:rPr>
            </w:pPr>
          </w:p>
        </w:tc>
      </w:tr>
      <w:tr w:rsidR="4273BB93" w14:paraId="38640B0B" w14:textId="77777777" w:rsidTr="00706EB0">
        <w:trPr>
          <w:trHeight w:val="540"/>
        </w:trPr>
        <w:tc>
          <w:tcPr>
            <w:tcW w:w="4134"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DAC2DC1" w14:textId="504A356B" w:rsidR="4273BB93" w:rsidRPr="007204E0" w:rsidRDefault="4273BB93" w:rsidP="4273BB93">
            <w:pPr>
              <w:spacing w:line="276" w:lineRule="auto"/>
              <w:rPr>
                <w:rFonts w:ascii="Times New Roman" w:eastAsia="Times New Roman" w:hAnsi="Times New Roman" w:cs="Times New Roman"/>
                <w:sz w:val="24"/>
                <w:szCs w:val="24"/>
              </w:rPr>
            </w:pPr>
          </w:p>
        </w:tc>
        <w:tc>
          <w:tcPr>
            <w:tcW w:w="4746"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26FA6DB" w14:textId="37B10D61" w:rsidR="4273BB93" w:rsidRPr="007204E0" w:rsidRDefault="278B658E" w:rsidP="4273BB93">
            <w:pPr>
              <w:spacing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4. Lưu thông tin vừa nhập vào CSDL và hiển thị trên danh sách</w:t>
            </w:r>
          </w:p>
        </w:tc>
      </w:tr>
      <w:tr w:rsidR="0A4B270E" w14:paraId="54C209C3" w14:textId="77777777" w:rsidTr="00706EB0">
        <w:trPr>
          <w:trHeight w:val="540"/>
        </w:trPr>
        <w:tc>
          <w:tcPr>
            <w:tcW w:w="4134"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F608B10" w14:textId="76CD4A7A" w:rsidR="0A4B270E" w:rsidRPr="007204E0" w:rsidRDefault="0A4B270E" w:rsidP="0A4B270E">
            <w:pPr>
              <w:spacing w:line="276" w:lineRule="auto"/>
              <w:rPr>
                <w:rFonts w:ascii="Times New Roman" w:eastAsia="Times New Roman" w:hAnsi="Times New Roman" w:cs="Times New Roman"/>
                <w:sz w:val="24"/>
                <w:szCs w:val="24"/>
              </w:rPr>
            </w:pPr>
          </w:p>
        </w:tc>
        <w:tc>
          <w:tcPr>
            <w:tcW w:w="4746"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3D1F337" w14:textId="48A27FA6" w:rsidR="5083F249" w:rsidRPr="007204E0" w:rsidRDefault="278B658E" w:rsidP="0A4B270E">
            <w:pPr>
              <w:spacing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5</w:t>
            </w:r>
            <w:r w:rsidR="5083F249" w:rsidRPr="007204E0">
              <w:rPr>
                <w:rFonts w:ascii="Times New Roman" w:eastAsia="Times New Roman" w:hAnsi="Times New Roman" w:cs="Times New Roman"/>
                <w:sz w:val="24"/>
                <w:szCs w:val="24"/>
              </w:rPr>
              <w:t>. Thông báo thêm thành công</w:t>
            </w:r>
          </w:p>
        </w:tc>
      </w:tr>
      <w:tr w:rsidR="0A4B270E" w14:paraId="70D1BAE6" w14:textId="77777777" w:rsidTr="0A4B270E">
        <w:trPr>
          <w:trHeight w:val="540"/>
        </w:trPr>
        <w:tc>
          <w:tcPr>
            <w:tcW w:w="8880"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08ED2661" w14:textId="0BC79CCC" w:rsidR="29E3E449" w:rsidRPr="007204E0" w:rsidRDefault="29E3E449" w:rsidP="0A4B270E">
            <w:pPr>
              <w:spacing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b/>
                <w:bCs/>
                <w:sz w:val="24"/>
                <w:szCs w:val="24"/>
              </w:rPr>
              <w:t>Luồng sự kiện thay thế:</w:t>
            </w:r>
          </w:p>
        </w:tc>
      </w:tr>
      <w:tr w:rsidR="0A4B270E" w14:paraId="673FA6D9" w14:textId="77777777" w:rsidTr="00706EB0">
        <w:trPr>
          <w:trHeight w:val="540"/>
        </w:trPr>
        <w:tc>
          <w:tcPr>
            <w:tcW w:w="4134"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F21043A" w14:textId="51DCE0D3" w:rsidR="0A4B270E" w:rsidRPr="007204E0" w:rsidRDefault="0A4B270E" w:rsidP="0A4B270E">
            <w:pPr>
              <w:spacing w:line="276" w:lineRule="auto"/>
              <w:rPr>
                <w:rFonts w:ascii="Times New Roman" w:eastAsia="Times New Roman" w:hAnsi="Times New Roman" w:cs="Times New Roman"/>
                <w:sz w:val="24"/>
                <w:szCs w:val="24"/>
              </w:rPr>
            </w:pPr>
          </w:p>
        </w:tc>
        <w:tc>
          <w:tcPr>
            <w:tcW w:w="4746"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1037984" w14:textId="4EE913E4" w:rsidR="29E3E449" w:rsidRPr="007204E0" w:rsidRDefault="29E3E449" w:rsidP="0A4B270E">
            <w:pPr>
              <w:spacing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 xml:space="preserve">2.1. Thông báo </w:t>
            </w:r>
            <w:r w:rsidR="00237BF7" w:rsidRPr="007204E0">
              <w:rPr>
                <w:rFonts w:ascii="Times New Roman" w:eastAsia="Times New Roman" w:hAnsi="Times New Roman" w:cs="Times New Roman"/>
                <w:sz w:val="24"/>
                <w:szCs w:val="24"/>
              </w:rPr>
              <w:t>dữ liệu sai định dạng</w:t>
            </w:r>
            <w:r w:rsidRPr="007204E0">
              <w:rPr>
                <w:rFonts w:ascii="Times New Roman" w:eastAsia="Times New Roman" w:hAnsi="Times New Roman" w:cs="Times New Roman"/>
                <w:sz w:val="24"/>
                <w:szCs w:val="24"/>
              </w:rPr>
              <w:t>, yêu cầu nhập lại</w:t>
            </w:r>
          </w:p>
        </w:tc>
      </w:tr>
      <w:tr w:rsidR="0A4B270E" w14:paraId="00A0E7AA" w14:textId="77777777" w:rsidTr="00706EB0">
        <w:trPr>
          <w:trHeight w:val="540"/>
        </w:trPr>
        <w:tc>
          <w:tcPr>
            <w:tcW w:w="4134"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6EA0838" w14:textId="1ED244B1" w:rsidR="29E3E449" w:rsidRPr="007204E0" w:rsidRDefault="29E3E449" w:rsidP="0A4B270E">
            <w:pPr>
              <w:spacing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2.2. Chọn OK</w:t>
            </w:r>
          </w:p>
        </w:tc>
        <w:tc>
          <w:tcPr>
            <w:tcW w:w="4746"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EC182D5" w14:textId="442EE915" w:rsidR="0A4B270E" w:rsidRPr="007204E0" w:rsidRDefault="0A4B270E" w:rsidP="0A4B270E">
            <w:pPr>
              <w:spacing w:line="276" w:lineRule="auto"/>
              <w:rPr>
                <w:rFonts w:ascii="Times New Roman" w:eastAsia="Times New Roman" w:hAnsi="Times New Roman" w:cs="Times New Roman"/>
                <w:sz w:val="24"/>
                <w:szCs w:val="24"/>
              </w:rPr>
            </w:pPr>
          </w:p>
        </w:tc>
      </w:tr>
      <w:tr w:rsidR="0A4B270E" w14:paraId="409C1510" w14:textId="77777777" w:rsidTr="00706EB0">
        <w:trPr>
          <w:trHeight w:val="540"/>
        </w:trPr>
        <w:tc>
          <w:tcPr>
            <w:tcW w:w="4134"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4D6199ED" w14:textId="28767A4B" w:rsidR="0A4B270E" w:rsidRPr="007204E0" w:rsidRDefault="0A4B270E" w:rsidP="0A4B270E">
            <w:pPr>
              <w:spacing w:line="276" w:lineRule="auto"/>
              <w:rPr>
                <w:rFonts w:ascii="Times New Roman" w:eastAsia="Times New Roman" w:hAnsi="Times New Roman" w:cs="Times New Roman"/>
                <w:sz w:val="24"/>
                <w:szCs w:val="24"/>
              </w:rPr>
            </w:pPr>
          </w:p>
        </w:tc>
        <w:tc>
          <w:tcPr>
            <w:tcW w:w="4746"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6B0097CF" w14:textId="0675FFB4" w:rsidR="29E3E449" w:rsidRPr="007204E0" w:rsidRDefault="29E3E449" w:rsidP="0A4B270E">
            <w:pPr>
              <w:spacing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2.3. Quay lại bước 1</w:t>
            </w:r>
          </w:p>
        </w:tc>
      </w:tr>
      <w:tr w:rsidR="00117DEF" w14:paraId="05B5FA07" w14:textId="77777777" w:rsidTr="00706EB0">
        <w:trPr>
          <w:trHeight w:val="540"/>
        </w:trPr>
        <w:tc>
          <w:tcPr>
            <w:tcW w:w="413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2876F0F" w14:textId="77777777" w:rsidR="00117DEF" w:rsidRPr="007204E0" w:rsidRDefault="00117DEF" w:rsidP="0A4B270E">
            <w:pPr>
              <w:spacing w:line="276" w:lineRule="auto"/>
              <w:rPr>
                <w:rFonts w:ascii="Times New Roman" w:eastAsia="Times New Roman" w:hAnsi="Times New Roman" w:cs="Times New Roman"/>
                <w:sz w:val="24"/>
                <w:szCs w:val="24"/>
              </w:rPr>
            </w:pPr>
          </w:p>
        </w:tc>
        <w:tc>
          <w:tcPr>
            <w:tcW w:w="4746"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0BC5FD9" w14:textId="296B359B" w:rsidR="00117DEF" w:rsidRPr="007204E0" w:rsidRDefault="00117DEF" w:rsidP="0A4B270E">
            <w:pPr>
              <w:spacing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4.1.</w:t>
            </w:r>
            <w:r w:rsidR="00B30A40" w:rsidRPr="007204E0">
              <w:rPr>
                <w:rFonts w:ascii="Times New Roman" w:eastAsia="Times New Roman" w:hAnsi="Times New Roman" w:cs="Times New Roman"/>
                <w:sz w:val="24"/>
                <w:szCs w:val="24"/>
              </w:rPr>
              <w:t xml:space="preserve"> Hiển thị</w:t>
            </w:r>
            <w:r w:rsidRPr="007204E0">
              <w:rPr>
                <w:rFonts w:ascii="Times New Roman" w:eastAsia="Times New Roman" w:hAnsi="Times New Roman" w:cs="Times New Roman"/>
                <w:sz w:val="24"/>
                <w:szCs w:val="24"/>
              </w:rPr>
              <w:t xml:space="preserve"> </w:t>
            </w:r>
            <w:r w:rsidR="00B30A40" w:rsidRPr="007204E0">
              <w:rPr>
                <w:rFonts w:ascii="Times New Roman" w:eastAsia="Times New Roman" w:hAnsi="Times New Roman" w:cs="Times New Roman"/>
                <w:sz w:val="24"/>
                <w:szCs w:val="24"/>
              </w:rPr>
              <w:t>s</w:t>
            </w:r>
            <w:r w:rsidRPr="007204E0">
              <w:rPr>
                <w:rFonts w:ascii="Times New Roman" w:eastAsia="Times New Roman" w:hAnsi="Times New Roman" w:cs="Times New Roman"/>
                <w:sz w:val="24"/>
                <w:szCs w:val="24"/>
              </w:rPr>
              <w:t>ố điện thoại đã tồn tại trong CSDL</w:t>
            </w:r>
          </w:p>
        </w:tc>
      </w:tr>
      <w:tr w:rsidR="00B30A40" w14:paraId="4B3C4BD2" w14:textId="77777777" w:rsidTr="00706EB0">
        <w:trPr>
          <w:trHeight w:val="540"/>
        </w:trPr>
        <w:tc>
          <w:tcPr>
            <w:tcW w:w="413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0EA917B" w14:textId="347BDB27" w:rsidR="00B30A40" w:rsidRPr="007204E0" w:rsidRDefault="00986C81" w:rsidP="0A4B270E">
            <w:pPr>
              <w:spacing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 xml:space="preserve">4.2. </w:t>
            </w:r>
            <w:r w:rsidR="0048502C" w:rsidRPr="007204E0">
              <w:rPr>
                <w:rFonts w:ascii="Times New Roman" w:eastAsia="Times New Roman" w:hAnsi="Times New Roman" w:cs="Times New Roman"/>
                <w:sz w:val="24"/>
                <w:szCs w:val="24"/>
              </w:rPr>
              <w:t>Nhập lại số điện thoại</w:t>
            </w:r>
          </w:p>
        </w:tc>
        <w:tc>
          <w:tcPr>
            <w:tcW w:w="4746"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1DBE064" w14:textId="77777777" w:rsidR="00B30A40" w:rsidRPr="007204E0" w:rsidRDefault="00B30A40" w:rsidP="0A4B270E">
            <w:pPr>
              <w:spacing w:line="276" w:lineRule="auto"/>
              <w:rPr>
                <w:rFonts w:ascii="Times New Roman" w:eastAsia="Times New Roman" w:hAnsi="Times New Roman" w:cs="Times New Roman"/>
                <w:sz w:val="24"/>
                <w:szCs w:val="24"/>
              </w:rPr>
            </w:pPr>
          </w:p>
        </w:tc>
      </w:tr>
      <w:tr w:rsidR="00986C81" w14:paraId="3F751C4B" w14:textId="77777777" w:rsidTr="00706EB0">
        <w:trPr>
          <w:trHeight w:val="540"/>
        </w:trPr>
        <w:tc>
          <w:tcPr>
            <w:tcW w:w="413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CDD2E0" w14:textId="77777777" w:rsidR="00986C81" w:rsidRPr="007204E0" w:rsidRDefault="00986C81" w:rsidP="0A4B270E">
            <w:pPr>
              <w:spacing w:line="276" w:lineRule="auto"/>
              <w:rPr>
                <w:rFonts w:ascii="Times New Roman" w:eastAsia="Times New Roman" w:hAnsi="Times New Roman" w:cs="Times New Roman"/>
                <w:sz w:val="24"/>
                <w:szCs w:val="24"/>
              </w:rPr>
            </w:pPr>
          </w:p>
        </w:tc>
        <w:tc>
          <w:tcPr>
            <w:tcW w:w="4746"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91FAE79" w14:textId="356D6319" w:rsidR="00986C81" w:rsidRPr="007204E0" w:rsidRDefault="00986C81" w:rsidP="004F662D">
            <w:pPr>
              <w:keepNext/>
              <w:spacing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 xml:space="preserve">4.3. Quay lại bước </w:t>
            </w:r>
            <w:r w:rsidR="005F0689" w:rsidRPr="007204E0">
              <w:rPr>
                <w:rFonts w:ascii="Times New Roman" w:eastAsia="Times New Roman" w:hAnsi="Times New Roman" w:cs="Times New Roman"/>
                <w:sz w:val="24"/>
                <w:szCs w:val="24"/>
              </w:rPr>
              <w:t>2</w:t>
            </w:r>
          </w:p>
        </w:tc>
      </w:tr>
    </w:tbl>
    <w:p w14:paraId="5830BCE7" w14:textId="49039DA0" w:rsidR="004F662D" w:rsidRDefault="004F662D" w:rsidP="004F662D">
      <w:pPr>
        <w:pStyle w:val="Caption"/>
        <w:jc w:val="center"/>
      </w:pPr>
      <w:bookmarkStart w:id="151" w:name="_Toc146233553"/>
      <w:bookmarkStart w:id="152" w:name="_Toc146318006"/>
      <w:r>
        <w:t xml:space="preserve">Bảng </w:t>
      </w:r>
      <w:fldSimple w:instr=" SEQ Bảng \* ARABIC ">
        <w:r w:rsidR="00B061CF">
          <w:rPr>
            <w:noProof/>
          </w:rPr>
          <w:t>13</w:t>
        </w:r>
      </w:fldSimple>
      <w:r>
        <w:t xml:space="preserve">. </w:t>
      </w:r>
      <w:r w:rsidRPr="00AE15A8">
        <w:t xml:space="preserve"> Đặc tả Usecase Thêm Khách Hàng</w:t>
      </w:r>
    </w:p>
    <w:p w14:paraId="580EB474" w14:textId="3530F239" w:rsidR="007B6473" w:rsidRDefault="00646F9F" w:rsidP="00DB701A">
      <w:pPr>
        <w:pStyle w:val="Top3"/>
      </w:pPr>
      <w:bookmarkStart w:id="153" w:name="_Toc152431152"/>
      <w:bookmarkStart w:id="154" w:name="_Toc152432048"/>
      <w:r>
        <w:t>Biểu đồ</w:t>
      </w:r>
      <w:bookmarkEnd w:id="151"/>
      <w:bookmarkEnd w:id="152"/>
      <w:bookmarkEnd w:id="153"/>
      <w:bookmarkEnd w:id="154"/>
    </w:p>
    <w:p w14:paraId="472DA9A5" w14:textId="77777777" w:rsidR="007B6473" w:rsidRPr="00B569DD" w:rsidRDefault="00646F9F">
      <w:pPr>
        <w:spacing w:after="120" w:line="240" w:lineRule="auto"/>
        <w:rPr>
          <w:rFonts w:ascii="Times New Roman" w:eastAsia="Times New Roman" w:hAnsi="Times New Roman" w:cs="Times New Roman"/>
          <w:b/>
          <w:i/>
          <w:sz w:val="26"/>
          <w:szCs w:val="26"/>
        </w:rPr>
      </w:pPr>
      <w:r w:rsidRPr="00B569DD">
        <w:rPr>
          <w:rFonts w:ascii="Times New Roman" w:eastAsia="Times New Roman" w:hAnsi="Times New Roman" w:cs="Times New Roman"/>
          <w:b/>
          <w:i/>
          <w:sz w:val="26"/>
          <w:szCs w:val="26"/>
        </w:rPr>
        <w:t>Activity</w:t>
      </w:r>
    </w:p>
    <w:p w14:paraId="12F8AA1E" w14:textId="77777777" w:rsidR="007B6473" w:rsidRDefault="00B569DD" w:rsidP="00723337">
      <w:r>
        <w:rPr>
          <w:noProof/>
        </w:rPr>
        <w:drawing>
          <wp:inline distT="0" distB="0" distL="0" distR="0" wp14:anchorId="0888D218" wp14:editId="725AEC34">
            <wp:extent cx="6511636" cy="5222875"/>
            <wp:effectExtent l="0" t="0" r="3810" b="0"/>
            <wp:docPr id="604044204" name="Picture 60404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204" name="Picture 604044204"/>
                    <pic:cNvPicPr/>
                  </pic:nvPicPr>
                  <pic:blipFill>
                    <a:blip r:embed="rId30" cstate="email">
                      <a:extLst>
                        <a:ext uri="{28A0092B-C50C-407E-A947-70E740481C1C}">
                          <a14:useLocalDpi xmlns:a14="http://schemas.microsoft.com/office/drawing/2010/main"/>
                        </a:ext>
                      </a:extLst>
                    </a:blip>
                    <a:stretch>
                      <a:fillRect/>
                    </a:stretch>
                  </pic:blipFill>
                  <pic:spPr>
                    <a:xfrm>
                      <a:off x="0" y="0"/>
                      <a:ext cx="6511636" cy="5222875"/>
                    </a:xfrm>
                    <a:prstGeom prst="rect">
                      <a:avLst/>
                    </a:prstGeom>
                  </pic:spPr>
                </pic:pic>
              </a:graphicData>
            </a:graphic>
          </wp:inline>
        </w:drawing>
      </w:r>
    </w:p>
    <w:p w14:paraId="42016066" w14:textId="6ADEE388" w:rsidR="0064029C" w:rsidRPr="00B569DD" w:rsidRDefault="00F65F41" w:rsidP="00E952C5">
      <w:pPr>
        <w:pStyle w:val="Caption"/>
        <w:jc w:val="center"/>
      </w:pPr>
      <w:r>
        <w:t xml:space="preserve">Hình </w:t>
      </w:r>
      <w:fldSimple w:instr=" SEQ Hình \* ARABIC ">
        <w:r w:rsidR="00B061CF">
          <w:rPr>
            <w:noProof/>
          </w:rPr>
          <w:t>18</w:t>
        </w:r>
      </w:fldSimple>
      <w:r w:rsidR="00E952C5">
        <w:t>.</w:t>
      </w:r>
      <w:r>
        <w:t xml:space="preserve"> Activity Thêm Khách Hàng</w:t>
      </w:r>
    </w:p>
    <w:p w14:paraId="64A235A3" w14:textId="77777777" w:rsidR="00DB701A" w:rsidRDefault="00DB701A">
      <w:pPr>
        <w:spacing w:after="120" w:line="240" w:lineRule="auto"/>
        <w:rPr>
          <w:rFonts w:ascii="Times New Roman" w:eastAsia="Times New Roman" w:hAnsi="Times New Roman" w:cs="Times New Roman"/>
          <w:b/>
          <w:i/>
          <w:sz w:val="26"/>
          <w:szCs w:val="26"/>
        </w:rPr>
      </w:pPr>
    </w:p>
    <w:p w14:paraId="533269A2" w14:textId="77777777" w:rsidR="00DB701A" w:rsidRDefault="00DB701A">
      <w:pPr>
        <w:spacing w:after="120" w:line="240" w:lineRule="auto"/>
        <w:rPr>
          <w:rFonts w:ascii="Times New Roman" w:eastAsia="Times New Roman" w:hAnsi="Times New Roman" w:cs="Times New Roman"/>
          <w:b/>
          <w:i/>
          <w:sz w:val="26"/>
          <w:szCs w:val="26"/>
        </w:rPr>
      </w:pPr>
    </w:p>
    <w:p w14:paraId="5A80745A" w14:textId="77777777" w:rsidR="00DB701A" w:rsidRDefault="00DB701A">
      <w:pPr>
        <w:spacing w:after="120" w:line="240" w:lineRule="auto"/>
        <w:rPr>
          <w:rFonts w:ascii="Times New Roman" w:eastAsia="Times New Roman" w:hAnsi="Times New Roman" w:cs="Times New Roman"/>
          <w:b/>
          <w:i/>
          <w:sz w:val="26"/>
          <w:szCs w:val="26"/>
        </w:rPr>
      </w:pPr>
    </w:p>
    <w:p w14:paraId="4F7F4E37" w14:textId="77777777" w:rsidR="00DB701A" w:rsidRDefault="00DB701A">
      <w:pPr>
        <w:spacing w:after="120" w:line="240" w:lineRule="auto"/>
        <w:rPr>
          <w:rFonts w:ascii="Times New Roman" w:eastAsia="Times New Roman" w:hAnsi="Times New Roman" w:cs="Times New Roman"/>
          <w:b/>
          <w:i/>
          <w:sz w:val="26"/>
          <w:szCs w:val="26"/>
        </w:rPr>
      </w:pPr>
    </w:p>
    <w:p w14:paraId="2B20761A" w14:textId="77777777" w:rsidR="00DB701A" w:rsidRDefault="00DB701A">
      <w:pPr>
        <w:spacing w:after="120" w:line="240" w:lineRule="auto"/>
        <w:rPr>
          <w:rFonts w:ascii="Times New Roman" w:eastAsia="Times New Roman" w:hAnsi="Times New Roman" w:cs="Times New Roman"/>
          <w:b/>
          <w:i/>
          <w:sz w:val="26"/>
          <w:szCs w:val="26"/>
        </w:rPr>
      </w:pPr>
    </w:p>
    <w:p w14:paraId="497B12B1" w14:textId="77777777" w:rsidR="00DB701A" w:rsidRDefault="00DB701A">
      <w:pPr>
        <w:spacing w:after="120" w:line="240" w:lineRule="auto"/>
        <w:rPr>
          <w:rFonts w:ascii="Times New Roman" w:eastAsia="Times New Roman" w:hAnsi="Times New Roman" w:cs="Times New Roman"/>
          <w:b/>
          <w:i/>
          <w:sz w:val="26"/>
          <w:szCs w:val="26"/>
        </w:rPr>
      </w:pPr>
    </w:p>
    <w:p w14:paraId="4DCD2A44" w14:textId="77777777" w:rsidR="00DB701A" w:rsidRDefault="00DB701A">
      <w:pPr>
        <w:spacing w:after="120" w:line="240" w:lineRule="auto"/>
        <w:rPr>
          <w:rFonts w:ascii="Times New Roman" w:eastAsia="Times New Roman" w:hAnsi="Times New Roman" w:cs="Times New Roman"/>
          <w:b/>
          <w:i/>
          <w:sz w:val="26"/>
          <w:szCs w:val="26"/>
        </w:rPr>
      </w:pPr>
    </w:p>
    <w:p w14:paraId="41D50503" w14:textId="77777777" w:rsidR="00DB701A" w:rsidRDefault="00DB701A">
      <w:pPr>
        <w:spacing w:after="120" w:line="240" w:lineRule="auto"/>
        <w:rPr>
          <w:rFonts w:ascii="Times New Roman" w:eastAsia="Times New Roman" w:hAnsi="Times New Roman" w:cs="Times New Roman"/>
          <w:b/>
          <w:i/>
          <w:sz w:val="26"/>
          <w:szCs w:val="26"/>
        </w:rPr>
      </w:pPr>
    </w:p>
    <w:p w14:paraId="1A446DDB" w14:textId="77777777" w:rsidR="00DB701A" w:rsidRDefault="00DB701A">
      <w:pPr>
        <w:spacing w:after="120" w:line="240" w:lineRule="auto"/>
        <w:rPr>
          <w:rFonts w:ascii="Times New Roman" w:eastAsia="Times New Roman" w:hAnsi="Times New Roman" w:cs="Times New Roman"/>
          <w:b/>
          <w:i/>
          <w:sz w:val="26"/>
          <w:szCs w:val="26"/>
        </w:rPr>
      </w:pPr>
    </w:p>
    <w:p w14:paraId="2862DDA9" w14:textId="242E2B6B" w:rsidR="007B6473" w:rsidRDefault="00646F9F">
      <w:pPr>
        <w:spacing w:after="120" w:line="240" w:lineRule="auto"/>
        <w:rPr>
          <w:rFonts w:ascii="Times New Roman" w:eastAsia="Times New Roman" w:hAnsi="Times New Roman" w:cs="Times New Roman"/>
          <w:b/>
          <w:sz w:val="26"/>
          <w:szCs w:val="26"/>
        </w:rPr>
      </w:pPr>
      <w:r w:rsidRPr="00B569DD">
        <w:rPr>
          <w:rFonts w:ascii="Times New Roman" w:eastAsia="Times New Roman" w:hAnsi="Times New Roman" w:cs="Times New Roman"/>
          <w:b/>
          <w:i/>
          <w:sz w:val="26"/>
          <w:szCs w:val="26"/>
        </w:rPr>
        <w:t>Sequence</w:t>
      </w:r>
    </w:p>
    <w:p w14:paraId="68345B8D" w14:textId="77777777" w:rsidR="009E470C" w:rsidRDefault="00C9013D" w:rsidP="00723337">
      <w:r>
        <w:rPr>
          <w:noProof/>
        </w:rPr>
        <w:drawing>
          <wp:inline distT="0" distB="0" distL="0" distR="0" wp14:anchorId="2CCCD5E5" wp14:editId="0A3102FC">
            <wp:extent cx="6511925" cy="4697730"/>
            <wp:effectExtent l="0" t="0" r="3175" b="7620"/>
            <wp:docPr id="2021811803" name="Picture 202181180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1803" name="Picture 10" descr="A diagram of a projec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11925" cy="4697730"/>
                    </a:xfrm>
                    <a:prstGeom prst="rect">
                      <a:avLst/>
                    </a:prstGeom>
                    <a:noFill/>
                    <a:ln>
                      <a:noFill/>
                    </a:ln>
                  </pic:spPr>
                </pic:pic>
              </a:graphicData>
            </a:graphic>
          </wp:inline>
        </w:drawing>
      </w:r>
    </w:p>
    <w:p w14:paraId="73DE6E37" w14:textId="76995BD8" w:rsidR="007B6473" w:rsidRDefault="009E470C" w:rsidP="009E470C">
      <w:pPr>
        <w:pStyle w:val="Caption"/>
        <w:jc w:val="center"/>
        <w:rPr>
          <w:rFonts w:ascii="Times New Roman" w:eastAsia="Times New Roman" w:hAnsi="Times New Roman" w:cs="Times New Roman"/>
          <w:b/>
          <w:sz w:val="26"/>
          <w:szCs w:val="26"/>
        </w:rPr>
      </w:pPr>
      <w:r>
        <w:t xml:space="preserve">Hình </w:t>
      </w:r>
      <w:fldSimple w:instr=" SEQ Hình \* ARABIC ">
        <w:r w:rsidR="00B061CF">
          <w:rPr>
            <w:noProof/>
          </w:rPr>
          <w:t>19</w:t>
        </w:r>
      </w:fldSimple>
      <w:r>
        <w:t xml:space="preserve">. </w:t>
      </w:r>
      <w:r w:rsidRPr="00DA2C2D">
        <w:t>Sequence Thêm Khách Hàng</w:t>
      </w:r>
    </w:p>
    <w:p w14:paraId="37371B4F" w14:textId="0E79DA4B" w:rsidR="007B6473" w:rsidRDefault="00646F9F" w:rsidP="005B2AAD">
      <w:pPr>
        <w:pStyle w:val="Top2"/>
      </w:pPr>
      <w:bookmarkStart w:id="155" w:name="_Toc146233554"/>
      <w:bookmarkStart w:id="156" w:name="_Toc146318007"/>
      <w:bookmarkStart w:id="157" w:name="_Toc152431153"/>
      <w:bookmarkStart w:id="158" w:name="_Toc152432049"/>
      <w:r>
        <w:t>UC010_</w:t>
      </w:r>
      <w:r w:rsidR="00497CF4" w:rsidRPr="00434AB4">
        <w:t xml:space="preserve">Cập </w:t>
      </w:r>
      <w:r w:rsidR="0002313C" w:rsidRPr="00434AB4">
        <w:t>Nhật Thông Tin Khách Hàng</w:t>
      </w:r>
      <w:bookmarkEnd w:id="155"/>
      <w:bookmarkEnd w:id="156"/>
      <w:bookmarkEnd w:id="157"/>
      <w:bookmarkEnd w:id="158"/>
    </w:p>
    <w:p w14:paraId="581F6BC2" w14:textId="24EFE729" w:rsidR="007B6473" w:rsidRDefault="00646F9F" w:rsidP="005B2AAD">
      <w:pPr>
        <w:pStyle w:val="Top3"/>
      </w:pPr>
      <w:bookmarkStart w:id="159" w:name="_Toc146233555"/>
      <w:bookmarkStart w:id="160" w:name="_Toc146318008"/>
      <w:bookmarkStart w:id="161" w:name="_Toc152431154"/>
      <w:bookmarkStart w:id="162" w:name="_Toc152432050"/>
      <w:r>
        <w:t xml:space="preserve">Mô tả </w:t>
      </w:r>
      <w:r w:rsidRPr="00434AB4">
        <w:t>use case UC010</w:t>
      </w:r>
      <w:bookmarkEnd w:id="159"/>
      <w:bookmarkEnd w:id="160"/>
      <w:bookmarkEnd w:id="161"/>
      <w:bookmarkEnd w:id="162"/>
    </w:p>
    <w:tbl>
      <w:tblPr>
        <w:tblW w:w="977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5"/>
        <w:gridCol w:w="1561"/>
        <w:gridCol w:w="6379"/>
      </w:tblGrid>
      <w:tr w:rsidR="007B6473" w14:paraId="69115F17" w14:textId="77777777" w:rsidTr="002D2FF7">
        <w:trPr>
          <w:trHeight w:val="540"/>
        </w:trPr>
        <w:tc>
          <w:tcPr>
            <w:tcW w:w="9775"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4875C4F2" w14:textId="5027FC63" w:rsidR="007B6473" w:rsidRPr="007E6138" w:rsidRDefault="00646F9F" w:rsidP="002D2FF7">
            <w:pPr>
              <w:spacing w:before="120" w:after="120" w:line="276" w:lineRule="auto"/>
              <w:ind w:right="-102"/>
              <w:rPr>
                <w:rFonts w:ascii="Times New Roman" w:eastAsia="Times New Roman" w:hAnsi="Times New Roman" w:cs="Times New Roman"/>
                <w:sz w:val="24"/>
                <w:szCs w:val="24"/>
              </w:rPr>
            </w:pPr>
            <w:r w:rsidRPr="007E6138">
              <w:rPr>
                <w:rFonts w:ascii="Times New Roman" w:eastAsia="Times New Roman" w:hAnsi="Times New Roman" w:cs="Times New Roman"/>
                <w:b/>
                <w:sz w:val="24"/>
                <w:szCs w:val="24"/>
              </w:rPr>
              <w:t xml:space="preserve">Use case: </w:t>
            </w:r>
            <w:r w:rsidRPr="007E6138">
              <w:rPr>
                <w:rFonts w:ascii="Times New Roman" w:eastAsia="Times New Roman" w:hAnsi="Times New Roman" w:cs="Times New Roman"/>
                <w:sz w:val="24"/>
                <w:szCs w:val="24"/>
              </w:rPr>
              <w:t>UC010_</w:t>
            </w:r>
            <w:r w:rsidR="00497CF4" w:rsidRPr="007E6138">
              <w:rPr>
                <w:rFonts w:ascii="Times New Roman" w:eastAsia="Times New Roman" w:hAnsi="Times New Roman" w:cs="Times New Roman"/>
                <w:sz w:val="24"/>
                <w:szCs w:val="24"/>
              </w:rPr>
              <w:t xml:space="preserve">Cập Nhật Thông Tin </w:t>
            </w:r>
            <w:r w:rsidR="0007781E" w:rsidRPr="007E6138">
              <w:rPr>
                <w:rFonts w:ascii="Times New Roman" w:eastAsia="Times New Roman" w:hAnsi="Times New Roman" w:cs="Times New Roman"/>
                <w:sz w:val="24"/>
                <w:szCs w:val="24"/>
              </w:rPr>
              <w:t>Khách</w:t>
            </w:r>
            <w:r w:rsidR="00497CF4" w:rsidRPr="007E6138">
              <w:rPr>
                <w:rFonts w:ascii="Times New Roman" w:eastAsia="Times New Roman" w:hAnsi="Times New Roman" w:cs="Times New Roman"/>
                <w:sz w:val="24"/>
                <w:szCs w:val="24"/>
              </w:rPr>
              <w:t xml:space="preserve"> Hàng</w:t>
            </w:r>
          </w:p>
        </w:tc>
      </w:tr>
      <w:tr w:rsidR="007B6473" w14:paraId="24856077" w14:textId="77777777" w:rsidTr="002D2FF7">
        <w:trPr>
          <w:trHeight w:val="540"/>
        </w:trPr>
        <w:tc>
          <w:tcPr>
            <w:tcW w:w="183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A79D3C4" w14:textId="77777777" w:rsidR="007B6473" w:rsidRPr="007E6138" w:rsidRDefault="00646F9F" w:rsidP="00636B93">
            <w:pPr>
              <w:spacing w:before="120" w:after="120" w:line="276" w:lineRule="auto"/>
              <w:ind w:right="-60"/>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Mục đích:</w:t>
            </w:r>
          </w:p>
        </w:tc>
        <w:tc>
          <w:tcPr>
            <w:tcW w:w="7940"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EBDDAF3" w14:textId="24F1C7E2" w:rsidR="007B6473" w:rsidRPr="007E6138" w:rsidRDefault="44467FB1" w:rsidP="00311539">
            <w:pPr>
              <w:spacing w:before="120" w:after="120" w:line="276" w:lineRule="auto"/>
              <w:ind w:right="1"/>
              <w:jc w:val="both"/>
              <w:rPr>
                <w:sz w:val="24"/>
                <w:szCs w:val="24"/>
              </w:rPr>
            </w:pPr>
            <w:r w:rsidRPr="007E6138">
              <w:rPr>
                <w:rFonts w:ascii="Times New Roman" w:eastAsia="Times New Roman" w:hAnsi="Times New Roman" w:cs="Times New Roman"/>
                <w:sz w:val="24"/>
                <w:szCs w:val="24"/>
              </w:rPr>
              <w:t>Cập nhật thông tin khách hàng</w:t>
            </w:r>
          </w:p>
        </w:tc>
      </w:tr>
      <w:tr w:rsidR="007B6473" w14:paraId="5AA36F96" w14:textId="77777777" w:rsidTr="002D2FF7">
        <w:trPr>
          <w:trHeight w:val="540"/>
        </w:trPr>
        <w:tc>
          <w:tcPr>
            <w:tcW w:w="183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BD273F2" w14:textId="77777777" w:rsidR="007B6473" w:rsidRPr="007E6138" w:rsidRDefault="00646F9F" w:rsidP="00636B93">
            <w:pPr>
              <w:spacing w:before="120" w:after="120" w:line="276" w:lineRule="auto"/>
              <w:ind w:right="-60"/>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Mô tả sơ lược:</w:t>
            </w:r>
          </w:p>
        </w:tc>
        <w:tc>
          <w:tcPr>
            <w:tcW w:w="7940"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3B6E607" w14:textId="48D271DF" w:rsidR="007B6473" w:rsidRPr="007E6138" w:rsidRDefault="799F17AC" w:rsidP="00311539">
            <w:pPr>
              <w:spacing w:before="120" w:after="120" w:line="276" w:lineRule="auto"/>
              <w:ind w:right="1"/>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NVBH</w:t>
            </w:r>
            <w:r w:rsidR="6449FF10" w:rsidRPr="007E6138">
              <w:rPr>
                <w:rFonts w:ascii="Times New Roman" w:eastAsia="Times New Roman" w:hAnsi="Times New Roman" w:cs="Times New Roman"/>
                <w:sz w:val="24"/>
                <w:szCs w:val="24"/>
              </w:rPr>
              <w:t xml:space="preserve"> cập nhật thông tin khách hàng</w:t>
            </w:r>
            <w:r w:rsidR="00220515">
              <w:rPr>
                <w:rFonts w:ascii="Times New Roman" w:eastAsia="Times New Roman" w:hAnsi="Times New Roman" w:cs="Times New Roman"/>
                <w:sz w:val="24"/>
                <w:szCs w:val="24"/>
              </w:rPr>
              <w:t xml:space="preserve">, kiểm tra </w:t>
            </w:r>
            <w:r w:rsidR="007B4786">
              <w:rPr>
                <w:rFonts w:ascii="Times New Roman" w:eastAsia="Times New Roman" w:hAnsi="Times New Roman" w:cs="Times New Roman"/>
                <w:sz w:val="24"/>
                <w:szCs w:val="24"/>
              </w:rPr>
              <w:t>dữ liệu</w:t>
            </w:r>
            <w:r w:rsidR="00220515">
              <w:rPr>
                <w:rFonts w:ascii="Times New Roman" w:eastAsia="Times New Roman" w:hAnsi="Times New Roman" w:cs="Times New Roman"/>
                <w:sz w:val="24"/>
                <w:szCs w:val="24"/>
              </w:rPr>
              <w:t xml:space="preserve"> nhập</w:t>
            </w:r>
            <w:r w:rsidR="00C57FC9">
              <w:rPr>
                <w:rFonts w:ascii="Times New Roman" w:eastAsia="Times New Roman" w:hAnsi="Times New Roman" w:cs="Times New Roman"/>
                <w:sz w:val="24"/>
                <w:szCs w:val="24"/>
              </w:rPr>
              <w:t>,</w:t>
            </w:r>
            <w:r w:rsidR="00220515">
              <w:rPr>
                <w:rFonts w:ascii="Times New Roman" w:eastAsia="Times New Roman" w:hAnsi="Times New Roman" w:cs="Times New Roman"/>
                <w:sz w:val="24"/>
                <w:szCs w:val="24"/>
              </w:rPr>
              <w:t xml:space="preserve"> cập nhật vào CSDL</w:t>
            </w:r>
          </w:p>
        </w:tc>
      </w:tr>
      <w:tr w:rsidR="007B6473" w14:paraId="7FFD0489" w14:textId="77777777" w:rsidTr="002D2FF7">
        <w:trPr>
          <w:trHeight w:val="540"/>
        </w:trPr>
        <w:tc>
          <w:tcPr>
            <w:tcW w:w="183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AFCAD8D" w14:textId="77777777" w:rsidR="007B6473" w:rsidRPr="007E6138" w:rsidRDefault="00646F9F" w:rsidP="00636B93">
            <w:pPr>
              <w:spacing w:before="120" w:after="120" w:line="276" w:lineRule="auto"/>
              <w:ind w:right="-60"/>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Actor chính:</w:t>
            </w:r>
          </w:p>
        </w:tc>
        <w:tc>
          <w:tcPr>
            <w:tcW w:w="7940"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A9ACED1" w14:textId="44D7EAA8" w:rsidR="007B6473" w:rsidRPr="007E6138" w:rsidRDefault="2827F3D2" w:rsidP="00311539">
            <w:pPr>
              <w:spacing w:before="120" w:after="120" w:line="276" w:lineRule="auto"/>
              <w:ind w:right="1"/>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NVBH</w:t>
            </w:r>
          </w:p>
        </w:tc>
      </w:tr>
      <w:tr w:rsidR="007B6473" w14:paraId="1E15DBCE" w14:textId="77777777" w:rsidTr="002D2FF7">
        <w:trPr>
          <w:trHeight w:val="540"/>
        </w:trPr>
        <w:tc>
          <w:tcPr>
            <w:tcW w:w="183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8A3E917" w14:textId="77777777" w:rsidR="007B6473" w:rsidRPr="007E6138" w:rsidRDefault="00646F9F" w:rsidP="00636B93">
            <w:pPr>
              <w:spacing w:before="120" w:after="120" w:line="276" w:lineRule="auto"/>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Actor phụ:</w:t>
            </w:r>
          </w:p>
        </w:tc>
        <w:tc>
          <w:tcPr>
            <w:tcW w:w="7940"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331F1CC" w14:textId="77777777" w:rsidR="007B6473" w:rsidRPr="007E6138" w:rsidRDefault="00646F9F" w:rsidP="00311539">
            <w:pPr>
              <w:spacing w:before="120" w:after="120" w:line="276" w:lineRule="auto"/>
              <w:ind w:right="1"/>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Không</w:t>
            </w:r>
          </w:p>
        </w:tc>
      </w:tr>
      <w:tr w:rsidR="007B6473" w14:paraId="286C1179" w14:textId="77777777" w:rsidTr="002D2FF7">
        <w:trPr>
          <w:trHeight w:val="932"/>
        </w:trPr>
        <w:tc>
          <w:tcPr>
            <w:tcW w:w="183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79E2642" w14:textId="77777777" w:rsidR="007B6473" w:rsidRPr="007E6138" w:rsidRDefault="00646F9F" w:rsidP="00636B93">
            <w:pPr>
              <w:spacing w:before="120" w:after="120" w:line="276" w:lineRule="auto"/>
              <w:ind w:right="-60"/>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lastRenderedPageBreak/>
              <w:t>Tiền điều kiện:</w:t>
            </w:r>
          </w:p>
        </w:tc>
        <w:tc>
          <w:tcPr>
            <w:tcW w:w="7940"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92E8334" w14:textId="0E3F615F" w:rsidR="007B6473" w:rsidRPr="007E6138" w:rsidRDefault="188CEEA1" w:rsidP="00311539">
            <w:pPr>
              <w:spacing w:before="120" w:after="120" w:line="276" w:lineRule="auto"/>
              <w:ind w:right="1"/>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 xml:space="preserve">NVBH </w:t>
            </w:r>
            <w:r w:rsidR="00646F9F" w:rsidRPr="007E6138">
              <w:rPr>
                <w:rFonts w:ascii="Times New Roman" w:eastAsia="Times New Roman" w:hAnsi="Times New Roman" w:cs="Times New Roman"/>
                <w:sz w:val="24"/>
                <w:szCs w:val="24"/>
              </w:rPr>
              <w:t xml:space="preserve"> phải có tài khoản và đăng nhập thành công vào hệ thống và chọn chức năng</w:t>
            </w:r>
            <w:r w:rsidR="21DD3DEE" w:rsidRPr="007E6138">
              <w:rPr>
                <w:rFonts w:ascii="Times New Roman" w:eastAsia="Times New Roman" w:hAnsi="Times New Roman" w:cs="Times New Roman"/>
                <w:sz w:val="24"/>
                <w:szCs w:val="24"/>
              </w:rPr>
              <w:t xml:space="preserve"> cập nhật khách hàng</w:t>
            </w:r>
            <w:r w:rsidR="00AF6D1F" w:rsidRPr="007E6138">
              <w:rPr>
                <w:rFonts w:ascii="Times New Roman" w:eastAsia="Times New Roman" w:hAnsi="Times New Roman" w:cs="Times New Roman"/>
                <w:sz w:val="24"/>
                <w:szCs w:val="24"/>
              </w:rPr>
              <w:t>, khách hàng cần cập nhật phải có trong CSDL</w:t>
            </w:r>
            <w:r w:rsidR="009E5D79" w:rsidRPr="007E6138">
              <w:rPr>
                <w:rFonts w:ascii="Times New Roman" w:eastAsia="Times New Roman" w:hAnsi="Times New Roman" w:cs="Times New Roman"/>
                <w:sz w:val="24"/>
                <w:szCs w:val="24"/>
              </w:rPr>
              <w:t>, không được cập nhật mã khách hàng</w:t>
            </w:r>
          </w:p>
        </w:tc>
      </w:tr>
      <w:tr w:rsidR="007B6473" w14:paraId="69F4CBE4" w14:textId="77777777" w:rsidTr="002D2FF7">
        <w:trPr>
          <w:trHeight w:val="525"/>
        </w:trPr>
        <w:tc>
          <w:tcPr>
            <w:tcW w:w="183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4E70F8B" w14:textId="77777777" w:rsidR="007B6473" w:rsidRPr="007E6138" w:rsidRDefault="00646F9F" w:rsidP="00636B93">
            <w:pPr>
              <w:spacing w:before="120" w:after="120" w:line="276" w:lineRule="auto"/>
              <w:ind w:right="-40"/>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Hậu điều kiện:</w:t>
            </w:r>
          </w:p>
        </w:tc>
        <w:tc>
          <w:tcPr>
            <w:tcW w:w="7940"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F4C375D" w14:textId="04A7DDB7" w:rsidR="007B6473" w:rsidRPr="007E6138" w:rsidRDefault="7B349A0B" w:rsidP="00311539">
            <w:pPr>
              <w:spacing w:before="120" w:after="120" w:line="276" w:lineRule="auto"/>
              <w:ind w:right="1"/>
              <w:jc w:val="both"/>
              <w:rPr>
                <w:sz w:val="24"/>
                <w:szCs w:val="24"/>
              </w:rPr>
            </w:pPr>
            <w:r w:rsidRPr="007E6138">
              <w:rPr>
                <w:rFonts w:ascii="Times New Roman" w:eastAsia="Times New Roman" w:hAnsi="Times New Roman" w:cs="Times New Roman"/>
                <w:sz w:val="24"/>
                <w:szCs w:val="24"/>
              </w:rPr>
              <w:t>Cập nhật thành công thông tin khách hàng trong CSDL</w:t>
            </w:r>
          </w:p>
        </w:tc>
      </w:tr>
      <w:tr w:rsidR="007B6473" w14:paraId="583B2DE4" w14:textId="77777777" w:rsidTr="002D2FF7">
        <w:trPr>
          <w:trHeight w:val="540"/>
        </w:trPr>
        <w:tc>
          <w:tcPr>
            <w:tcW w:w="9775"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6F3ED340" w14:textId="77777777" w:rsidR="007B6473" w:rsidRPr="007E6138" w:rsidRDefault="00646F9F">
            <w:pPr>
              <w:spacing w:before="120" w:after="120" w:line="276" w:lineRule="auto"/>
              <w:rPr>
                <w:rFonts w:ascii="Times New Roman" w:eastAsia="Times New Roman" w:hAnsi="Times New Roman" w:cs="Times New Roman"/>
                <w:b/>
                <w:sz w:val="24"/>
                <w:szCs w:val="24"/>
              </w:rPr>
            </w:pPr>
            <w:r w:rsidRPr="007E6138">
              <w:rPr>
                <w:rFonts w:ascii="Times New Roman" w:eastAsia="Times New Roman" w:hAnsi="Times New Roman" w:cs="Times New Roman"/>
                <w:b/>
                <w:sz w:val="24"/>
                <w:szCs w:val="24"/>
              </w:rPr>
              <w:t>Luồng sự kiện chính:</w:t>
            </w:r>
          </w:p>
        </w:tc>
      </w:tr>
      <w:tr w:rsidR="007B6473" w14:paraId="4567AAFC" w14:textId="77777777" w:rsidTr="007E6138">
        <w:trPr>
          <w:trHeight w:val="540"/>
        </w:trPr>
        <w:tc>
          <w:tcPr>
            <w:tcW w:w="3396"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15C768A" w14:textId="659FF785" w:rsidR="007B6473" w:rsidRPr="007E6138" w:rsidRDefault="5947A0B6" w:rsidP="00F61028">
            <w:pPr>
              <w:spacing w:before="120" w:after="120" w:line="276" w:lineRule="auto"/>
              <w:jc w:val="center"/>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NVBH</w:t>
            </w:r>
          </w:p>
        </w:tc>
        <w:tc>
          <w:tcPr>
            <w:tcW w:w="637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33C8FDC" w14:textId="0E4C80BC" w:rsidR="007B6473" w:rsidRPr="007E6138" w:rsidRDefault="00646F9F" w:rsidP="00F61028">
            <w:pPr>
              <w:spacing w:before="120" w:after="120" w:line="276" w:lineRule="auto"/>
              <w:jc w:val="center"/>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Hệ thống</w:t>
            </w:r>
          </w:p>
        </w:tc>
      </w:tr>
      <w:tr w:rsidR="00F24E89" w14:paraId="05F20EA6" w14:textId="77777777" w:rsidTr="007E6138">
        <w:trPr>
          <w:trHeight w:val="540"/>
        </w:trPr>
        <w:tc>
          <w:tcPr>
            <w:tcW w:w="3396"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A4F14C7" w14:textId="4917E1A7" w:rsidR="00F24E89" w:rsidRPr="007E6138" w:rsidRDefault="00F24E89">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1. Chọn khách hàng cần cập nhật</w:t>
            </w:r>
          </w:p>
        </w:tc>
        <w:tc>
          <w:tcPr>
            <w:tcW w:w="637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6DCF6BA" w14:textId="77777777" w:rsidR="00F24E89" w:rsidRPr="007E6138" w:rsidRDefault="00F24E89">
            <w:pPr>
              <w:spacing w:before="120" w:after="120" w:line="276" w:lineRule="auto"/>
              <w:rPr>
                <w:rFonts w:ascii="Times New Roman" w:eastAsia="Times New Roman" w:hAnsi="Times New Roman" w:cs="Times New Roman"/>
                <w:sz w:val="24"/>
                <w:szCs w:val="24"/>
              </w:rPr>
            </w:pPr>
          </w:p>
        </w:tc>
      </w:tr>
      <w:tr w:rsidR="007B6473" w14:paraId="288C1DF5" w14:textId="77777777" w:rsidTr="007E6138">
        <w:trPr>
          <w:trHeight w:val="477"/>
        </w:trPr>
        <w:tc>
          <w:tcPr>
            <w:tcW w:w="3396"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5176B01" w14:textId="2552CEF5" w:rsidR="007B6473" w:rsidRDefault="004F7B93" w:rsidP="004F7B93">
            <w:pPr>
              <w:pStyle w:val="flow"/>
              <w:numPr>
                <w:ilvl w:val="0"/>
                <w:numId w:val="0"/>
              </w:numPr>
              <w:ind w:left="322" w:hanging="245"/>
            </w:pPr>
            <w:r>
              <w:t xml:space="preserve">2. </w:t>
            </w:r>
            <w:r w:rsidR="0088110E">
              <w:t>Nhập thông tin cần cập nhật</w:t>
            </w:r>
          </w:p>
        </w:tc>
        <w:tc>
          <w:tcPr>
            <w:tcW w:w="637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E70CD98" w14:textId="77777777" w:rsidR="007B6473" w:rsidRPr="007E6138" w:rsidRDefault="00646F9F">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 xml:space="preserve"> </w:t>
            </w:r>
          </w:p>
        </w:tc>
      </w:tr>
      <w:tr w:rsidR="007B6473" w14:paraId="6F22C06F" w14:textId="77777777" w:rsidTr="007E6138">
        <w:trPr>
          <w:trHeight w:val="540"/>
        </w:trPr>
        <w:tc>
          <w:tcPr>
            <w:tcW w:w="3396"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2265FC66" w14:textId="77777777" w:rsidR="007B6473" w:rsidRPr="007E6138" w:rsidRDefault="00646F9F">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 xml:space="preserve"> </w:t>
            </w:r>
          </w:p>
        </w:tc>
        <w:tc>
          <w:tcPr>
            <w:tcW w:w="6379"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3D9097F7" w14:textId="49F987DA" w:rsidR="007B6473" w:rsidRPr="007E6138" w:rsidRDefault="00BB55D6">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3.K</w:t>
            </w:r>
            <w:r w:rsidR="00646F9F" w:rsidRPr="007E6138">
              <w:rPr>
                <w:rFonts w:ascii="Times New Roman" w:eastAsia="Times New Roman" w:hAnsi="Times New Roman" w:cs="Times New Roman"/>
                <w:sz w:val="24"/>
                <w:szCs w:val="24"/>
              </w:rPr>
              <w:t>iểm tra</w:t>
            </w:r>
            <w:r w:rsidR="0088110E" w:rsidRPr="007E6138">
              <w:rPr>
                <w:rFonts w:ascii="Times New Roman" w:eastAsia="Times New Roman" w:hAnsi="Times New Roman" w:cs="Times New Roman"/>
                <w:sz w:val="24"/>
                <w:szCs w:val="24"/>
              </w:rPr>
              <w:t xml:space="preserve"> </w:t>
            </w:r>
            <w:r w:rsidR="00EC5569">
              <w:rPr>
                <w:rFonts w:ascii="Times New Roman" w:eastAsia="Times New Roman" w:hAnsi="Times New Roman" w:cs="Times New Roman"/>
                <w:sz w:val="24"/>
                <w:szCs w:val="24"/>
              </w:rPr>
              <w:t xml:space="preserve">định </w:t>
            </w:r>
            <w:r w:rsidR="00B161C4">
              <w:rPr>
                <w:rFonts w:ascii="Times New Roman" w:eastAsia="Times New Roman" w:hAnsi="Times New Roman" w:cs="Times New Roman"/>
                <w:sz w:val="24"/>
                <w:szCs w:val="24"/>
              </w:rPr>
              <w:t>dạng</w:t>
            </w:r>
            <w:r w:rsidR="00C7684A">
              <w:rPr>
                <w:rFonts w:ascii="Times New Roman" w:eastAsia="Times New Roman" w:hAnsi="Times New Roman" w:cs="Times New Roman"/>
                <w:sz w:val="24"/>
                <w:szCs w:val="24"/>
              </w:rPr>
              <w:t xml:space="preserve"> số điện thoại</w:t>
            </w:r>
          </w:p>
        </w:tc>
      </w:tr>
      <w:tr w:rsidR="5CC95AA2" w14:paraId="772B8FAB" w14:textId="77777777" w:rsidTr="007E6138">
        <w:trPr>
          <w:trHeight w:val="540"/>
        </w:trPr>
        <w:tc>
          <w:tcPr>
            <w:tcW w:w="3396"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166065F0" w14:textId="0CEDF454" w:rsidR="5CC95AA2" w:rsidRPr="007E6138" w:rsidRDefault="0088110E" w:rsidP="5CC95AA2">
            <w:pPr>
              <w:spacing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4</w:t>
            </w:r>
            <w:r w:rsidR="6EFCCB29" w:rsidRPr="007E6138">
              <w:rPr>
                <w:rFonts w:ascii="Times New Roman" w:eastAsia="Times New Roman" w:hAnsi="Times New Roman" w:cs="Times New Roman"/>
                <w:sz w:val="24"/>
                <w:szCs w:val="24"/>
              </w:rPr>
              <w:t>. Chọn Lưu</w:t>
            </w:r>
          </w:p>
        </w:tc>
        <w:tc>
          <w:tcPr>
            <w:tcW w:w="6379"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6A0F3A19" w14:textId="461BF521" w:rsidR="5CC95AA2" w:rsidRPr="007E6138" w:rsidRDefault="5CC95AA2" w:rsidP="5CC95AA2">
            <w:pPr>
              <w:spacing w:line="276" w:lineRule="auto"/>
              <w:rPr>
                <w:rFonts w:ascii="Times New Roman" w:eastAsia="Times New Roman" w:hAnsi="Times New Roman" w:cs="Times New Roman"/>
                <w:sz w:val="24"/>
                <w:szCs w:val="24"/>
              </w:rPr>
            </w:pPr>
          </w:p>
        </w:tc>
      </w:tr>
      <w:tr w:rsidR="007B6473" w14:paraId="74B2AB9C" w14:textId="77777777" w:rsidTr="007E6138">
        <w:trPr>
          <w:trHeight w:val="540"/>
        </w:trPr>
        <w:tc>
          <w:tcPr>
            <w:tcW w:w="339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33D5D22" w14:textId="77777777" w:rsidR="007B6473" w:rsidRPr="007E6138" w:rsidRDefault="00646F9F">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 xml:space="preserve"> </w:t>
            </w: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42AB01B" w14:textId="12A16CED" w:rsidR="007B6473" w:rsidRPr="007E6138" w:rsidRDefault="0088110E">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5</w:t>
            </w:r>
            <w:r w:rsidR="6579CC60" w:rsidRPr="007E6138">
              <w:rPr>
                <w:rFonts w:ascii="Times New Roman" w:eastAsia="Times New Roman" w:hAnsi="Times New Roman" w:cs="Times New Roman"/>
                <w:sz w:val="24"/>
                <w:szCs w:val="24"/>
              </w:rPr>
              <w:t>. Lưu thông tin vừa cập nhật vào CSDL và hiển thị trên danh sách</w:t>
            </w:r>
          </w:p>
        </w:tc>
      </w:tr>
      <w:tr w:rsidR="007B6473" w14:paraId="7A2E35F5" w14:textId="77777777" w:rsidTr="007E6138">
        <w:trPr>
          <w:trHeight w:val="540"/>
        </w:trPr>
        <w:tc>
          <w:tcPr>
            <w:tcW w:w="339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56E7B88" w14:textId="77777777" w:rsidR="007B6473" w:rsidRPr="007E6138" w:rsidRDefault="00646F9F">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 xml:space="preserve"> </w:t>
            </w: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A85CD9F" w14:textId="0AA62F52" w:rsidR="007B6473" w:rsidRPr="007E6138" w:rsidRDefault="00AE5E32">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6</w:t>
            </w:r>
            <w:r w:rsidR="1ED2014D" w:rsidRPr="007E6138">
              <w:rPr>
                <w:rFonts w:ascii="Times New Roman" w:eastAsia="Times New Roman" w:hAnsi="Times New Roman" w:cs="Times New Roman"/>
                <w:sz w:val="24"/>
                <w:szCs w:val="24"/>
              </w:rPr>
              <w:t>. Thông báo cập nhật thành công</w:t>
            </w:r>
          </w:p>
        </w:tc>
      </w:tr>
      <w:tr w:rsidR="007B6473" w14:paraId="5533BEED" w14:textId="77777777" w:rsidTr="002D2FF7">
        <w:trPr>
          <w:trHeight w:val="540"/>
        </w:trPr>
        <w:tc>
          <w:tcPr>
            <w:tcW w:w="9775"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6D75A47A" w14:textId="77777777" w:rsidR="007B6473" w:rsidRPr="007E6138" w:rsidRDefault="00646F9F">
            <w:pPr>
              <w:spacing w:before="120" w:after="120" w:line="276" w:lineRule="auto"/>
              <w:rPr>
                <w:rFonts w:ascii="Times New Roman" w:eastAsia="Times New Roman" w:hAnsi="Times New Roman" w:cs="Times New Roman"/>
                <w:b/>
                <w:sz w:val="24"/>
                <w:szCs w:val="24"/>
              </w:rPr>
            </w:pPr>
            <w:r w:rsidRPr="007E6138">
              <w:rPr>
                <w:rFonts w:ascii="Times New Roman" w:eastAsia="Times New Roman" w:hAnsi="Times New Roman" w:cs="Times New Roman"/>
                <w:b/>
                <w:sz w:val="24"/>
                <w:szCs w:val="24"/>
              </w:rPr>
              <w:t>Luồng sự kiện thay thế:</w:t>
            </w:r>
          </w:p>
        </w:tc>
      </w:tr>
      <w:tr w:rsidR="007B6473" w14:paraId="782B7A1F" w14:textId="77777777" w:rsidTr="007E6138">
        <w:trPr>
          <w:trHeight w:val="540"/>
        </w:trPr>
        <w:tc>
          <w:tcPr>
            <w:tcW w:w="339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D306570" w14:textId="77777777" w:rsidR="007B6473" w:rsidRPr="007E6138" w:rsidRDefault="00646F9F">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 xml:space="preserve"> </w:t>
            </w: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4B03D47" w14:textId="7B796AB8" w:rsidR="007B6473" w:rsidRPr="007E6138" w:rsidRDefault="004F7B93">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3</w:t>
            </w:r>
            <w:r w:rsidR="00646F9F" w:rsidRPr="007E6138">
              <w:rPr>
                <w:rFonts w:ascii="Times New Roman" w:eastAsia="Times New Roman" w:hAnsi="Times New Roman" w:cs="Times New Roman"/>
                <w:sz w:val="24"/>
                <w:szCs w:val="24"/>
              </w:rPr>
              <w:t xml:space="preserve">.1. </w:t>
            </w:r>
            <w:r w:rsidR="00C7684A">
              <w:rPr>
                <w:rFonts w:ascii="Times New Roman" w:eastAsia="Times New Roman" w:hAnsi="Times New Roman" w:cs="Times New Roman"/>
                <w:sz w:val="24"/>
                <w:szCs w:val="24"/>
              </w:rPr>
              <w:t>T</w:t>
            </w:r>
            <w:r w:rsidR="07CCF87E" w:rsidRPr="007E6138">
              <w:rPr>
                <w:rFonts w:ascii="Times New Roman" w:eastAsia="Times New Roman" w:hAnsi="Times New Roman" w:cs="Times New Roman"/>
                <w:sz w:val="24"/>
                <w:szCs w:val="24"/>
              </w:rPr>
              <w:t>hông</w:t>
            </w:r>
            <w:r w:rsidRPr="007E6138">
              <w:rPr>
                <w:rFonts w:ascii="Times New Roman" w:eastAsia="Times New Roman" w:hAnsi="Times New Roman" w:cs="Times New Roman"/>
                <w:sz w:val="24"/>
                <w:szCs w:val="24"/>
              </w:rPr>
              <w:t xml:space="preserve"> báo nhập sai </w:t>
            </w:r>
            <w:r w:rsidR="00C7684A">
              <w:rPr>
                <w:rFonts w:ascii="Times New Roman" w:eastAsia="Times New Roman" w:hAnsi="Times New Roman" w:cs="Times New Roman"/>
                <w:sz w:val="24"/>
                <w:szCs w:val="24"/>
              </w:rPr>
              <w:t>định dạng</w:t>
            </w:r>
            <w:r w:rsidR="07CCF87E" w:rsidRPr="007E6138">
              <w:rPr>
                <w:rFonts w:ascii="Times New Roman" w:eastAsia="Times New Roman" w:hAnsi="Times New Roman" w:cs="Times New Roman"/>
                <w:sz w:val="24"/>
                <w:szCs w:val="24"/>
              </w:rPr>
              <w:t>, yêu cầu nhập lại.</w:t>
            </w:r>
          </w:p>
        </w:tc>
      </w:tr>
      <w:tr w:rsidR="007B6473" w14:paraId="11A9F453" w14:textId="77777777" w:rsidTr="007E6138">
        <w:trPr>
          <w:trHeight w:val="468"/>
        </w:trPr>
        <w:tc>
          <w:tcPr>
            <w:tcW w:w="339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6F8F358" w14:textId="09B992D7" w:rsidR="007B6473" w:rsidRPr="007E6138" w:rsidRDefault="004F7B93">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3</w:t>
            </w:r>
            <w:r w:rsidR="07CCF87E" w:rsidRPr="007E6138">
              <w:rPr>
                <w:rFonts w:ascii="Times New Roman" w:eastAsia="Times New Roman" w:hAnsi="Times New Roman" w:cs="Times New Roman"/>
                <w:sz w:val="24"/>
                <w:szCs w:val="24"/>
              </w:rPr>
              <w:t>.2. Chọn OK</w:t>
            </w:r>
            <w:r w:rsidR="00646F9F" w:rsidRPr="007E6138">
              <w:rPr>
                <w:rFonts w:ascii="Times New Roman" w:eastAsia="Times New Roman" w:hAnsi="Times New Roman" w:cs="Times New Roman"/>
                <w:sz w:val="24"/>
                <w:szCs w:val="24"/>
              </w:rPr>
              <w:t xml:space="preserve"> </w:t>
            </w: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79C4905" w14:textId="61FC0831" w:rsidR="007B6473" w:rsidRPr="007E6138" w:rsidRDefault="007B6473">
            <w:pPr>
              <w:spacing w:before="120" w:after="120" w:line="276" w:lineRule="auto"/>
              <w:rPr>
                <w:rFonts w:ascii="Times New Roman" w:eastAsia="Times New Roman" w:hAnsi="Times New Roman" w:cs="Times New Roman"/>
                <w:sz w:val="24"/>
                <w:szCs w:val="24"/>
              </w:rPr>
            </w:pPr>
          </w:p>
        </w:tc>
      </w:tr>
      <w:tr w:rsidR="007B6473" w14:paraId="737E1251" w14:textId="77777777" w:rsidTr="007E6138">
        <w:trPr>
          <w:trHeight w:val="241"/>
        </w:trPr>
        <w:tc>
          <w:tcPr>
            <w:tcW w:w="339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00ECDC6" w14:textId="1F0D7BCF" w:rsidR="007B6473" w:rsidRPr="007E6138" w:rsidRDefault="007B6473">
            <w:pPr>
              <w:spacing w:before="120" w:after="120" w:line="276" w:lineRule="auto"/>
              <w:rPr>
                <w:rFonts w:ascii="Times New Roman" w:eastAsia="Times New Roman" w:hAnsi="Times New Roman" w:cs="Times New Roman"/>
                <w:sz w:val="24"/>
                <w:szCs w:val="24"/>
              </w:rPr>
            </w:pP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2F8F28F" w14:textId="67476CF2" w:rsidR="007B6473" w:rsidRPr="007E6138" w:rsidRDefault="004F7B93" w:rsidP="00633063">
            <w:pPr>
              <w:keepNext/>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3</w:t>
            </w:r>
            <w:r w:rsidR="55F99842" w:rsidRPr="007E6138">
              <w:rPr>
                <w:rFonts w:ascii="Times New Roman" w:eastAsia="Times New Roman" w:hAnsi="Times New Roman" w:cs="Times New Roman"/>
                <w:sz w:val="24"/>
                <w:szCs w:val="24"/>
              </w:rPr>
              <w:t>.3. Quay lại bước</w:t>
            </w:r>
            <w:r w:rsidR="00646F9F" w:rsidRPr="007E6138">
              <w:rPr>
                <w:rFonts w:ascii="Times New Roman" w:eastAsia="Times New Roman" w:hAnsi="Times New Roman" w:cs="Times New Roman"/>
                <w:sz w:val="24"/>
                <w:szCs w:val="24"/>
              </w:rPr>
              <w:t xml:space="preserve"> </w:t>
            </w:r>
            <w:r w:rsidRPr="007E6138">
              <w:rPr>
                <w:rFonts w:ascii="Times New Roman" w:eastAsia="Times New Roman" w:hAnsi="Times New Roman" w:cs="Times New Roman"/>
                <w:sz w:val="24"/>
                <w:szCs w:val="24"/>
              </w:rPr>
              <w:t>2</w:t>
            </w:r>
            <w:r w:rsidR="00646F9F" w:rsidRPr="007E6138">
              <w:rPr>
                <w:rFonts w:ascii="Times New Roman" w:eastAsia="Times New Roman" w:hAnsi="Times New Roman" w:cs="Times New Roman"/>
                <w:sz w:val="24"/>
                <w:szCs w:val="24"/>
              </w:rPr>
              <w:t xml:space="preserve"> </w:t>
            </w:r>
          </w:p>
        </w:tc>
      </w:tr>
    </w:tbl>
    <w:p w14:paraId="22BEEF55" w14:textId="50ADEB03" w:rsidR="00715CC3" w:rsidRPr="00633063" w:rsidRDefault="001A5997" w:rsidP="00633063">
      <w:pPr>
        <w:pStyle w:val="Caption"/>
        <w:jc w:val="center"/>
      </w:pPr>
      <w:r>
        <w:t xml:space="preserve">Bảng </w:t>
      </w:r>
      <w:fldSimple w:instr=" SEQ Bảng \* ARABIC ">
        <w:r w:rsidR="00B061CF">
          <w:rPr>
            <w:noProof/>
          </w:rPr>
          <w:t>14</w:t>
        </w:r>
      </w:fldSimple>
      <w:r w:rsidR="00633063">
        <w:t>.</w:t>
      </w:r>
      <w:r>
        <w:t xml:space="preserve"> Đặc tả Usecase Cập Nhật Thông Tin Khách Hàng</w:t>
      </w:r>
      <w:r w:rsidR="00633063">
        <w:t>.</w:t>
      </w:r>
      <w:bookmarkStart w:id="163" w:name="_Toc146233556"/>
      <w:r w:rsidR="00715CC3">
        <w:br w:type="page"/>
      </w:r>
    </w:p>
    <w:p w14:paraId="5ADC0C8C" w14:textId="72AAEFD0" w:rsidR="007B6473" w:rsidRDefault="00646F9F" w:rsidP="00715CC3">
      <w:pPr>
        <w:pStyle w:val="Top3"/>
      </w:pPr>
      <w:bookmarkStart w:id="164" w:name="_Toc146318009"/>
      <w:bookmarkStart w:id="165" w:name="_Toc152431155"/>
      <w:bookmarkStart w:id="166" w:name="_Toc152432051"/>
      <w:r>
        <w:lastRenderedPageBreak/>
        <w:t>Biểu đồ</w:t>
      </w:r>
      <w:bookmarkEnd w:id="163"/>
      <w:bookmarkEnd w:id="164"/>
      <w:bookmarkEnd w:id="165"/>
      <w:bookmarkEnd w:id="166"/>
    </w:p>
    <w:p w14:paraId="46DA2F20" w14:textId="77777777" w:rsidR="007B6473" w:rsidRPr="00B06D90" w:rsidRDefault="00646F9F">
      <w:pPr>
        <w:spacing w:after="120" w:line="240" w:lineRule="auto"/>
        <w:rPr>
          <w:rFonts w:ascii="Times New Roman" w:eastAsia="Times New Roman" w:hAnsi="Times New Roman" w:cs="Times New Roman"/>
          <w:b/>
          <w:i/>
          <w:sz w:val="26"/>
          <w:szCs w:val="26"/>
        </w:rPr>
      </w:pPr>
      <w:r w:rsidRPr="00B06D90">
        <w:rPr>
          <w:rFonts w:ascii="Times New Roman" w:eastAsia="Times New Roman" w:hAnsi="Times New Roman" w:cs="Times New Roman"/>
          <w:b/>
          <w:i/>
          <w:sz w:val="26"/>
          <w:szCs w:val="26"/>
        </w:rPr>
        <w:t>Activity</w:t>
      </w:r>
    </w:p>
    <w:p w14:paraId="70C96D3C" w14:textId="77777777" w:rsidR="007B6473" w:rsidRDefault="00934961" w:rsidP="00723337">
      <w:r>
        <w:rPr>
          <w:noProof/>
        </w:rPr>
        <w:drawing>
          <wp:inline distT="0" distB="0" distL="0" distR="0" wp14:anchorId="73AEF4E2" wp14:editId="25247437">
            <wp:extent cx="6511925" cy="4997450"/>
            <wp:effectExtent l="0" t="0" r="3175" b="0"/>
            <wp:docPr id="1850620266" name="Picture 185062026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0266" name="Picture 10" descr="A diagram of a diagram&#10;&#10;Description automatically generated with medium confidence"/>
                    <pic:cNvPicPr/>
                  </pic:nvPicPr>
                  <pic:blipFill>
                    <a:blip r:embed="rId32" cstate="email">
                      <a:extLst>
                        <a:ext uri="{28A0092B-C50C-407E-A947-70E740481C1C}">
                          <a14:useLocalDpi xmlns:a14="http://schemas.microsoft.com/office/drawing/2010/main"/>
                        </a:ext>
                      </a:extLst>
                    </a:blip>
                    <a:stretch>
                      <a:fillRect/>
                    </a:stretch>
                  </pic:blipFill>
                  <pic:spPr>
                    <a:xfrm>
                      <a:off x="0" y="0"/>
                      <a:ext cx="6511925" cy="4997450"/>
                    </a:xfrm>
                    <a:prstGeom prst="rect">
                      <a:avLst/>
                    </a:prstGeom>
                  </pic:spPr>
                </pic:pic>
              </a:graphicData>
            </a:graphic>
          </wp:inline>
        </w:drawing>
      </w:r>
    </w:p>
    <w:p w14:paraId="7A707BF2" w14:textId="219428A3" w:rsidR="00401439" w:rsidRDefault="00401439" w:rsidP="00401439">
      <w:pPr>
        <w:pStyle w:val="Caption"/>
        <w:jc w:val="center"/>
      </w:pPr>
      <w:r>
        <w:t xml:space="preserve">Hình </w:t>
      </w:r>
      <w:fldSimple w:instr=" SEQ Hình \* ARABIC ">
        <w:r w:rsidR="00B061CF">
          <w:rPr>
            <w:noProof/>
          </w:rPr>
          <w:t>20</w:t>
        </w:r>
      </w:fldSimple>
      <w:r>
        <w:t xml:space="preserve">. </w:t>
      </w:r>
      <w:r w:rsidRPr="00E73EEE">
        <w:t>Activity Cập Nhật Thông Tin Khách Hàng</w:t>
      </w:r>
    </w:p>
    <w:p w14:paraId="61BDC240" w14:textId="5A14F35F" w:rsidR="00B06D90" w:rsidRDefault="00B06D90" w:rsidP="00401439">
      <w:pPr>
        <w:spacing w:after="120" w:line="240" w:lineRule="auto"/>
        <w:rPr>
          <w:rFonts w:ascii="Times New Roman" w:eastAsia="Times New Roman" w:hAnsi="Times New Roman" w:cs="Times New Roman"/>
          <w:b/>
          <w:i/>
          <w:color w:val="0000FF"/>
          <w:sz w:val="26"/>
          <w:szCs w:val="26"/>
        </w:rPr>
      </w:pPr>
      <w:r>
        <w:rPr>
          <w:rFonts w:ascii="Times New Roman" w:eastAsia="Times New Roman" w:hAnsi="Times New Roman" w:cs="Times New Roman"/>
          <w:b/>
          <w:i/>
          <w:color w:val="0000FF"/>
          <w:sz w:val="26"/>
          <w:szCs w:val="26"/>
        </w:rPr>
        <w:br w:type="page"/>
      </w:r>
    </w:p>
    <w:p w14:paraId="55DF40B6" w14:textId="738F7664" w:rsidR="007B6473" w:rsidRPr="00B06D90" w:rsidRDefault="00646F9F">
      <w:pPr>
        <w:spacing w:after="120" w:line="240" w:lineRule="auto"/>
        <w:rPr>
          <w:rFonts w:ascii="Times New Roman" w:eastAsia="Times New Roman" w:hAnsi="Times New Roman" w:cs="Times New Roman"/>
          <w:b/>
          <w:sz w:val="26"/>
          <w:szCs w:val="26"/>
        </w:rPr>
      </w:pPr>
      <w:r w:rsidRPr="00B06D90">
        <w:rPr>
          <w:rFonts w:ascii="Times New Roman" w:eastAsia="Times New Roman" w:hAnsi="Times New Roman" w:cs="Times New Roman"/>
          <w:b/>
          <w:i/>
          <w:sz w:val="26"/>
          <w:szCs w:val="26"/>
        </w:rPr>
        <w:lastRenderedPageBreak/>
        <w:t>Sequence</w:t>
      </w:r>
    </w:p>
    <w:p w14:paraId="6E7EF4EB" w14:textId="77777777" w:rsidR="006D0BE0" w:rsidRDefault="0015608E" w:rsidP="00723337">
      <w:r>
        <w:rPr>
          <w:noProof/>
        </w:rPr>
        <w:drawing>
          <wp:inline distT="0" distB="0" distL="0" distR="0" wp14:anchorId="1886DD10" wp14:editId="64D41538">
            <wp:extent cx="6511925" cy="5599430"/>
            <wp:effectExtent l="0" t="0" r="3175" b="1270"/>
            <wp:docPr id="1433924916" name="Picture 143392491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4916" name="Picture 11" descr="A diagram of a projec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11925" cy="5599430"/>
                    </a:xfrm>
                    <a:prstGeom prst="rect">
                      <a:avLst/>
                    </a:prstGeom>
                    <a:noFill/>
                    <a:ln>
                      <a:noFill/>
                    </a:ln>
                  </pic:spPr>
                </pic:pic>
              </a:graphicData>
            </a:graphic>
          </wp:inline>
        </w:drawing>
      </w:r>
    </w:p>
    <w:p w14:paraId="6EBC6B15" w14:textId="69E3D321" w:rsidR="007B6473" w:rsidRDefault="006D0BE0" w:rsidP="006D0BE0">
      <w:pPr>
        <w:pStyle w:val="Caption"/>
        <w:jc w:val="center"/>
        <w:rPr>
          <w:rFonts w:ascii="Times New Roman" w:eastAsia="Times New Roman" w:hAnsi="Times New Roman" w:cs="Times New Roman"/>
          <w:b/>
          <w:sz w:val="26"/>
          <w:szCs w:val="26"/>
        </w:rPr>
      </w:pPr>
      <w:r>
        <w:t xml:space="preserve">Hình </w:t>
      </w:r>
      <w:fldSimple w:instr=" SEQ Hình \* ARABIC ">
        <w:r w:rsidR="00B061CF">
          <w:rPr>
            <w:noProof/>
          </w:rPr>
          <w:t>21</w:t>
        </w:r>
      </w:fldSimple>
      <w:r>
        <w:t xml:space="preserve">. </w:t>
      </w:r>
      <w:r w:rsidRPr="00D24150">
        <w:t>Sequence Cập Nhật Thông Tin Khách Hàng</w:t>
      </w:r>
    </w:p>
    <w:p w14:paraId="4D6501D5" w14:textId="5A20F89E" w:rsidR="007B6473" w:rsidRDefault="00646F9F" w:rsidP="002F7D97">
      <w:pPr>
        <w:pStyle w:val="Top2"/>
      </w:pPr>
      <w:bookmarkStart w:id="167" w:name="_Toc146233557"/>
      <w:bookmarkStart w:id="168" w:name="_Toc146318010"/>
      <w:bookmarkStart w:id="169" w:name="_Toc152431156"/>
      <w:bookmarkStart w:id="170" w:name="_Toc152432052"/>
      <w:r>
        <w:t>UC011_</w:t>
      </w:r>
      <w:r w:rsidR="004E2D94" w:rsidRPr="00434AB4">
        <w:t xml:space="preserve">Tìm </w:t>
      </w:r>
      <w:r w:rsidR="00721FE2" w:rsidRPr="00434AB4">
        <w:t>Kiếm Khách Hàng</w:t>
      </w:r>
      <w:bookmarkEnd w:id="167"/>
      <w:bookmarkEnd w:id="168"/>
      <w:bookmarkEnd w:id="169"/>
      <w:bookmarkEnd w:id="170"/>
    </w:p>
    <w:p w14:paraId="3704364D" w14:textId="11FF3243" w:rsidR="007B6473" w:rsidRDefault="00646F9F" w:rsidP="002F7D97">
      <w:pPr>
        <w:pStyle w:val="Top3"/>
      </w:pPr>
      <w:bookmarkStart w:id="171" w:name="_Toc146233558"/>
      <w:bookmarkStart w:id="172" w:name="_Toc146318011"/>
      <w:bookmarkStart w:id="173" w:name="_Toc152431157"/>
      <w:bookmarkStart w:id="174" w:name="_Toc152432053"/>
      <w:r>
        <w:t xml:space="preserve">Mô tả use case </w:t>
      </w:r>
      <w:r w:rsidRPr="00434AB4">
        <w:rPr>
          <w:bCs/>
        </w:rPr>
        <w:t>UC011</w:t>
      </w:r>
      <w:bookmarkEnd w:id="171"/>
      <w:bookmarkEnd w:id="172"/>
      <w:bookmarkEnd w:id="173"/>
      <w:bookmarkEnd w:id="174"/>
    </w:p>
    <w:tbl>
      <w:tblPr>
        <w:tblW w:w="9917"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979"/>
        <w:gridCol w:w="2268"/>
        <w:gridCol w:w="5670"/>
      </w:tblGrid>
      <w:tr w:rsidR="007B6473" w14:paraId="26D59D8B" w14:textId="77777777" w:rsidTr="002D2FF7">
        <w:trPr>
          <w:trHeight w:val="540"/>
        </w:trPr>
        <w:tc>
          <w:tcPr>
            <w:tcW w:w="9917"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37A3ED5B" w14:textId="653EBAC5" w:rsidR="007B6473" w:rsidRPr="00463CF4" w:rsidRDefault="00646F9F" w:rsidP="002D2FF7">
            <w:pPr>
              <w:spacing w:before="120" w:after="12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b/>
                <w:sz w:val="24"/>
                <w:szCs w:val="24"/>
              </w:rPr>
              <w:t xml:space="preserve">Use case: </w:t>
            </w:r>
            <w:r w:rsidRPr="00463CF4">
              <w:rPr>
                <w:rFonts w:ascii="Times New Roman" w:eastAsia="Times New Roman" w:hAnsi="Times New Roman" w:cs="Times New Roman"/>
                <w:sz w:val="24"/>
                <w:szCs w:val="24"/>
              </w:rPr>
              <w:t>UC011_</w:t>
            </w:r>
            <w:r w:rsidR="000D44DF" w:rsidRPr="00463CF4">
              <w:rPr>
                <w:rFonts w:ascii="Times New Roman" w:eastAsia="Times New Roman" w:hAnsi="Times New Roman" w:cs="Times New Roman"/>
                <w:sz w:val="24"/>
                <w:szCs w:val="24"/>
              </w:rPr>
              <w:t>Tìm Kiếm Khách Hàng</w:t>
            </w:r>
          </w:p>
        </w:tc>
      </w:tr>
      <w:tr w:rsidR="007B6473" w14:paraId="1A6ECDDA" w14:textId="77777777" w:rsidTr="002D2FF7">
        <w:trPr>
          <w:trHeight w:val="540"/>
        </w:trPr>
        <w:tc>
          <w:tcPr>
            <w:tcW w:w="1979"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C099D08" w14:textId="77777777" w:rsidR="007B6473" w:rsidRPr="00463CF4" w:rsidRDefault="00646F9F" w:rsidP="00636B93">
            <w:pPr>
              <w:spacing w:before="120" w:after="120" w:line="276" w:lineRule="auto"/>
              <w:ind w:right="-60"/>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Mục đích:</w:t>
            </w:r>
          </w:p>
        </w:tc>
        <w:tc>
          <w:tcPr>
            <w:tcW w:w="7938"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7DA3D4F" w14:textId="7E48DAC8" w:rsidR="007B6473" w:rsidRPr="00463CF4" w:rsidRDefault="2446563B" w:rsidP="00495C10">
            <w:pPr>
              <w:spacing w:before="120" w:after="12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Tìm kiếm thông tin khách hàng</w:t>
            </w:r>
          </w:p>
        </w:tc>
      </w:tr>
      <w:tr w:rsidR="007B6473" w14:paraId="36886BAA" w14:textId="77777777" w:rsidTr="002D2FF7">
        <w:trPr>
          <w:trHeight w:val="569"/>
        </w:trPr>
        <w:tc>
          <w:tcPr>
            <w:tcW w:w="1979"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7DBE8FB" w14:textId="77777777" w:rsidR="007B6473" w:rsidRPr="00463CF4" w:rsidRDefault="00646F9F" w:rsidP="00495C10">
            <w:pPr>
              <w:spacing w:before="120" w:after="0" w:line="276" w:lineRule="auto"/>
              <w:ind w:right="-60"/>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Mô tả sơ lược:</w:t>
            </w:r>
          </w:p>
        </w:tc>
        <w:tc>
          <w:tcPr>
            <w:tcW w:w="7938"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A85B548" w14:textId="2EDDD68A" w:rsidR="007B6473" w:rsidRPr="00463CF4" w:rsidRDefault="62CF5AEC" w:rsidP="00495C10">
            <w:pPr>
              <w:spacing w:before="120" w:after="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Giúp NVBH tìm kiếm thông tin của khách hàng</w:t>
            </w:r>
          </w:p>
        </w:tc>
      </w:tr>
      <w:tr w:rsidR="007B6473" w14:paraId="4D734EA0" w14:textId="77777777" w:rsidTr="002F7D97">
        <w:trPr>
          <w:trHeight w:val="540"/>
        </w:trPr>
        <w:tc>
          <w:tcPr>
            <w:tcW w:w="1979" w:type="dxa"/>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2A9730CD" w14:textId="77777777" w:rsidR="007B6473" w:rsidRPr="00463CF4" w:rsidRDefault="00646F9F" w:rsidP="00636B93">
            <w:pPr>
              <w:spacing w:before="120" w:after="120" w:line="276" w:lineRule="auto"/>
              <w:ind w:right="-60"/>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Actor chính:</w:t>
            </w:r>
          </w:p>
        </w:tc>
        <w:tc>
          <w:tcPr>
            <w:tcW w:w="7938" w:type="dxa"/>
            <w:gridSpan w:val="2"/>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0537EC5D" w14:textId="456BB9A9" w:rsidR="007B6473" w:rsidRPr="00463CF4" w:rsidRDefault="2DFBC8E3" w:rsidP="00495C10">
            <w:pPr>
              <w:spacing w:before="120" w:after="12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NVBH</w:t>
            </w:r>
          </w:p>
        </w:tc>
      </w:tr>
      <w:tr w:rsidR="007B6473" w14:paraId="47E5E2E5" w14:textId="77777777" w:rsidTr="002F7D97">
        <w:trPr>
          <w:trHeight w:val="540"/>
        </w:trPr>
        <w:tc>
          <w:tcPr>
            <w:tcW w:w="19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9C3BB8" w14:textId="77777777" w:rsidR="007B6473" w:rsidRPr="00463CF4" w:rsidRDefault="00646F9F" w:rsidP="00636B93">
            <w:pPr>
              <w:spacing w:before="120" w:after="12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Actor phụ:</w:t>
            </w:r>
          </w:p>
        </w:tc>
        <w:tc>
          <w:tcPr>
            <w:tcW w:w="7938"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3ABFBC1" w14:textId="77777777" w:rsidR="007B6473" w:rsidRPr="00463CF4" w:rsidRDefault="00646F9F" w:rsidP="00495C10">
            <w:pPr>
              <w:spacing w:before="120" w:after="12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Không</w:t>
            </w:r>
          </w:p>
        </w:tc>
      </w:tr>
      <w:tr w:rsidR="007B6473" w14:paraId="1F4E2380" w14:textId="77777777" w:rsidTr="002F7D97">
        <w:trPr>
          <w:trHeight w:val="661"/>
        </w:trPr>
        <w:tc>
          <w:tcPr>
            <w:tcW w:w="19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93E457B" w14:textId="77777777" w:rsidR="007B6473" w:rsidRPr="00463CF4" w:rsidRDefault="00646F9F" w:rsidP="00636B93">
            <w:pPr>
              <w:spacing w:before="120" w:after="120" w:line="276" w:lineRule="auto"/>
              <w:ind w:right="-60"/>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lastRenderedPageBreak/>
              <w:t>Tiền điều kiện:</w:t>
            </w:r>
          </w:p>
        </w:tc>
        <w:tc>
          <w:tcPr>
            <w:tcW w:w="7938"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4FC54CD" w14:textId="19B236C0" w:rsidR="007B6473" w:rsidRPr="00463CF4" w:rsidRDefault="5AA7FEA8" w:rsidP="00495C10">
            <w:pPr>
              <w:spacing w:before="120" w:after="12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NVBH</w:t>
            </w:r>
            <w:r w:rsidR="00646F9F" w:rsidRPr="00463CF4">
              <w:rPr>
                <w:rFonts w:ascii="Times New Roman" w:eastAsia="Times New Roman" w:hAnsi="Times New Roman" w:cs="Times New Roman"/>
                <w:sz w:val="24"/>
                <w:szCs w:val="24"/>
              </w:rPr>
              <w:t xml:space="preserve"> phải có tài khoản và đăng nhập thành công vào hệ thống</w:t>
            </w:r>
            <w:r w:rsidR="78CFE714" w:rsidRPr="00463CF4">
              <w:rPr>
                <w:rFonts w:ascii="Times New Roman" w:eastAsia="Times New Roman" w:hAnsi="Times New Roman" w:cs="Times New Roman"/>
                <w:sz w:val="24"/>
                <w:szCs w:val="24"/>
              </w:rPr>
              <w:t xml:space="preserve"> và</w:t>
            </w:r>
            <w:r w:rsidR="00646F9F" w:rsidRPr="00463CF4">
              <w:rPr>
                <w:rFonts w:ascii="Times New Roman" w:eastAsia="Times New Roman" w:hAnsi="Times New Roman" w:cs="Times New Roman"/>
                <w:sz w:val="24"/>
                <w:szCs w:val="24"/>
              </w:rPr>
              <w:t xml:space="preserve"> chọn chức năng </w:t>
            </w:r>
            <w:r w:rsidR="698F5082" w:rsidRPr="00463CF4">
              <w:rPr>
                <w:rFonts w:ascii="Times New Roman" w:eastAsia="Times New Roman" w:hAnsi="Times New Roman" w:cs="Times New Roman"/>
                <w:sz w:val="24"/>
                <w:szCs w:val="24"/>
              </w:rPr>
              <w:t>tìm kiếm khách hàng</w:t>
            </w:r>
            <w:r w:rsidR="00587A05" w:rsidRPr="00463CF4">
              <w:rPr>
                <w:rFonts w:ascii="Times New Roman" w:eastAsia="Times New Roman" w:hAnsi="Times New Roman" w:cs="Times New Roman"/>
                <w:sz w:val="24"/>
                <w:szCs w:val="24"/>
              </w:rPr>
              <w:t>, khách hàng phải có trong CSDL</w:t>
            </w:r>
          </w:p>
        </w:tc>
      </w:tr>
      <w:tr w:rsidR="007B6473" w14:paraId="5C894ED9" w14:textId="77777777" w:rsidTr="002F7D97">
        <w:trPr>
          <w:trHeight w:val="347"/>
        </w:trPr>
        <w:tc>
          <w:tcPr>
            <w:tcW w:w="19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3B4B5FA" w14:textId="77777777" w:rsidR="007B6473" w:rsidRPr="00463CF4" w:rsidRDefault="00646F9F" w:rsidP="00636B93">
            <w:pPr>
              <w:spacing w:before="120" w:after="120" w:line="276" w:lineRule="auto"/>
              <w:ind w:right="-40"/>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Hậu điều kiện:</w:t>
            </w:r>
          </w:p>
        </w:tc>
        <w:tc>
          <w:tcPr>
            <w:tcW w:w="7938"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6B5EE72" w14:textId="1572BE82" w:rsidR="007B6473" w:rsidRPr="00463CF4" w:rsidRDefault="5DB0C658" w:rsidP="00495C10">
            <w:pPr>
              <w:spacing w:before="120" w:after="12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Tìm thành công khách khàng</w:t>
            </w:r>
          </w:p>
        </w:tc>
      </w:tr>
      <w:tr w:rsidR="007B6473" w14:paraId="71B75C99" w14:textId="77777777" w:rsidTr="002F7D97">
        <w:trPr>
          <w:trHeight w:val="540"/>
        </w:trPr>
        <w:tc>
          <w:tcPr>
            <w:tcW w:w="9917" w:type="dxa"/>
            <w:gridSpan w:val="3"/>
            <w:tcBorders>
              <w:top w:val="single" w:sz="4" w:space="0" w:color="auto"/>
              <w:left w:val="single" w:sz="5" w:space="0" w:color="000000" w:themeColor="text1"/>
              <w:bottom w:val="single" w:sz="4" w:space="0" w:color="auto"/>
              <w:right w:val="single" w:sz="5" w:space="0" w:color="000000" w:themeColor="text1"/>
            </w:tcBorders>
            <w:shd w:val="clear" w:color="auto" w:fill="BFBFBF" w:themeFill="background1" w:themeFillShade="BF"/>
            <w:tcMar>
              <w:top w:w="0" w:type="dxa"/>
              <w:left w:w="100" w:type="dxa"/>
              <w:bottom w:w="0" w:type="dxa"/>
              <w:right w:w="100" w:type="dxa"/>
            </w:tcMar>
          </w:tcPr>
          <w:p w14:paraId="1AA2C6F5" w14:textId="77777777" w:rsidR="007B6473" w:rsidRPr="00463CF4" w:rsidRDefault="00646F9F">
            <w:pPr>
              <w:spacing w:before="120" w:after="120" w:line="276" w:lineRule="auto"/>
              <w:rPr>
                <w:rFonts w:ascii="Times New Roman" w:eastAsia="Times New Roman" w:hAnsi="Times New Roman" w:cs="Times New Roman"/>
                <w:b/>
                <w:sz w:val="24"/>
                <w:szCs w:val="24"/>
              </w:rPr>
            </w:pPr>
            <w:r w:rsidRPr="00463CF4">
              <w:rPr>
                <w:rFonts w:ascii="Times New Roman" w:eastAsia="Times New Roman" w:hAnsi="Times New Roman" w:cs="Times New Roman"/>
                <w:b/>
                <w:sz w:val="24"/>
                <w:szCs w:val="24"/>
              </w:rPr>
              <w:t>Luồng sự kiện chính:</w:t>
            </w:r>
          </w:p>
        </w:tc>
      </w:tr>
      <w:tr w:rsidR="007B6473" w14:paraId="32AB2907" w14:textId="77777777" w:rsidTr="00463CF4">
        <w:trPr>
          <w:trHeight w:val="54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268513F" w14:textId="2685209E" w:rsidR="007B6473" w:rsidRPr="00463CF4" w:rsidRDefault="617C4E49" w:rsidP="00BF545A">
            <w:pPr>
              <w:spacing w:before="120" w:after="120" w:line="276" w:lineRule="auto"/>
              <w:jc w:val="center"/>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NVBH</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7019483" w14:textId="215E89FA" w:rsidR="007B6473" w:rsidRPr="00463CF4" w:rsidRDefault="00646F9F" w:rsidP="00BF545A">
            <w:pPr>
              <w:spacing w:before="120" w:after="120" w:line="276" w:lineRule="auto"/>
              <w:jc w:val="center"/>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Hệ thống</w:t>
            </w:r>
          </w:p>
        </w:tc>
      </w:tr>
      <w:tr w:rsidR="007B6473" w14:paraId="329BBC46" w14:textId="77777777" w:rsidTr="00125E9C">
        <w:trPr>
          <w:trHeight w:val="369"/>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B51B74D" w14:textId="4FBE9FFD" w:rsidR="007B6473" w:rsidRPr="00463CF4" w:rsidRDefault="00646F9F">
            <w:pPr>
              <w:spacing w:before="120" w:after="12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 xml:space="preserve">1. </w:t>
            </w:r>
            <w:r w:rsidR="259D64F5" w:rsidRPr="00463CF4">
              <w:rPr>
                <w:rFonts w:ascii="Times New Roman" w:eastAsia="Times New Roman" w:hAnsi="Times New Roman" w:cs="Times New Roman"/>
                <w:sz w:val="24"/>
                <w:szCs w:val="24"/>
              </w:rPr>
              <w:t xml:space="preserve">Nhập </w:t>
            </w:r>
            <w:r w:rsidR="009A6DAA" w:rsidRPr="00463CF4">
              <w:rPr>
                <w:rFonts w:ascii="Times New Roman" w:eastAsia="Times New Roman" w:hAnsi="Times New Roman" w:cs="Times New Roman"/>
                <w:sz w:val="24"/>
                <w:szCs w:val="24"/>
              </w:rPr>
              <w:t>số điện thoại</w:t>
            </w:r>
            <w:r w:rsidR="259D64F5" w:rsidRPr="00463CF4">
              <w:rPr>
                <w:rFonts w:ascii="Times New Roman" w:eastAsia="Times New Roman" w:hAnsi="Times New Roman" w:cs="Times New Roman"/>
                <w:sz w:val="24"/>
                <w:szCs w:val="24"/>
              </w:rPr>
              <w:t xml:space="preserve"> khách hàng cần tìm kiếm</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F1E2EF" w14:textId="77777777" w:rsidR="007B6473" w:rsidRPr="00463CF4" w:rsidRDefault="00646F9F">
            <w:pPr>
              <w:spacing w:before="120" w:after="12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 xml:space="preserve"> </w:t>
            </w:r>
          </w:p>
        </w:tc>
      </w:tr>
      <w:tr w:rsidR="007B6473" w14:paraId="2397CC36" w14:textId="77777777" w:rsidTr="00463CF4">
        <w:trPr>
          <w:trHeight w:val="54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B928DEB" w14:textId="6BF6ECDA" w:rsidR="007B6473" w:rsidRPr="00463CF4" w:rsidRDefault="00646F9F">
            <w:pPr>
              <w:spacing w:before="120" w:after="12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 xml:space="preserve"> </w:t>
            </w:r>
            <w:r w:rsidR="00792574">
              <w:rPr>
                <w:rFonts w:ascii="Times New Roman" w:eastAsia="Times New Roman" w:hAnsi="Times New Roman" w:cs="Times New Roman"/>
                <w:sz w:val="24"/>
                <w:szCs w:val="24"/>
              </w:rPr>
              <w:t>2. Chọn Tìm</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05B2498" w14:textId="4BC49EBC" w:rsidR="007B6473" w:rsidRPr="00463CF4" w:rsidRDefault="007B6473">
            <w:pPr>
              <w:spacing w:before="120" w:after="120" w:line="276" w:lineRule="auto"/>
              <w:rPr>
                <w:rFonts w:ascii="Times New Roman" w:eastAsia="Times New Roman" w:hAnsi="Times New Roman" w:cs="Times New Roman"/>
                <w:sz w:val="24"/>
                <w:szCs w:val="24"/>
              </w:rPr>
            </w:pPr>
          </w:p>
        </w:tc>
      </w:tr>
      <w:tr w:rsidR="007B6473" w14:paraId="78114B8B" w14:textId="77777777" w:rsidTr="00463CF4">
        <w:trPr>
          <w:trHeight w:val="6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820A2A" w14:textId="7AE95017" w:rsidR="007B6473" w:rsidRPr="00463CF4" w:rsidRDefault="007B6473">
            <w:pPr>
              <w:spacing w:before="120" w:after="12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4CC98DE" w14:textId="50230B84" w:rsidR="007B6473" w:rsidRPr="00463CF4" w:rsidRDefault="00215A98">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792574" w:rsidRPr="00463CF4">
              <w:rPr>
                <w:rFonts w:ascii="Times New Roman" w:eastAsia="Times New Roman" w:hAnsi="Times New Roman" w:cs="Times New Roman"/>
                <w:sz w:val="24"/>
                <w:szCs w:val="24"/>
              </w:rPr>
              <w:t xml:space="preserve">. Kiểm tra </w:t>
            </w:r>
            <w:r>
              <w:rPr>
                <w:rFonts w:ascii="Times New Roman" w:eastAsia="Times New Roman" w:hAnsi="Times New Roman" w:cs="Times New Roman"/>
                <w:sz w:val="24"/>
                <w:szCs w:val="24"/>
              </w:rPr>
              <w:t>định dạng</w:t>
            </w:r>
            <w:r w:rsidR="00792574" w:rsidRPr="00463CF4">
              <w:rPr>
                <w:rFonts w:ascii="Times New Roman" w:eastAsia="Times New Roman" w:hAnsi="Times New Roman" w:cs="Times New Roman"/>
                <w:sz w:val="24"/>
                <w:szCs w:val="24"/>
              </w:rPr>
              <w:t xml:space="preserve"> số điện thoại</w:t>
            </w:r>
          </w:p>
        </w:tc>
      </w:tr>
      <w:tr w:rsidR="00C46968" w14:paraId="41FBDA7C" w14:textId="77777777" w:rsidTr="00463CF4">
        <w:trPr>
          <w:trHeight w:val="248"/>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12FA433" w14:textId="77777777" w:rsidR="00C46968" w:rsidRPr="00463CF4" w:rsidRDefault="00C46968">
            <w:pPr>
              <w:spacing w:before="120" w:after="12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BBB0D59" w14:textId="3585B219" w:rsidR="00C46968" w:rsidRPr="00463CF4" w:rsidRDefault="00792574">
            <w:pPr>
              <w:spacing w:before="120" w:after="12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4. Tìm</w:t>
            </w:r>
            <w:r w:rsidR="005677E3">
              <w:rPr>
                <w:rFonts w:ascii="Times New Roman" w:eastAsia="Times New Roman" w:hAnsi="Times New Roman" w:cs="Times New Roman"/>
                <w:sz w:val="24"/>
                <w:szCs w:val="24"/>
              </w:rPr>
              <w:t xml:space="preserve"> thông tin</w:t>
            </w:r>
            <w:r w:rsidRPr="00463CF4">
              <w:rPr>
                <w:rFonts w:ascii="Times New Roman" w:eastAsia="Times New Roman" w:hAnsi="Times New Roman" w:cs="Times New Roman"/>
                <w:sz w:val="24"/>
                <w:szCs w:val="24"/>
              </w:rPr>
              <w:t xml:space="preserve"> khách hàng </w:t>
            </w:r>
            <w:r w:rsidR="005677E3">
              <w:rPr>
                <w:rFonts w:ascii="Times New Roman" w:eastAsia="Times New Roman" w:hAnsi="Times New Roman" w:cs="Times New Roman"/>
                <w:sz w:val="24"/>
                <w:szCs w:val="24"/>
              </w:rPr>
              <w:t xml:space="preserve">cần tìm theo số </w:t>
            </w:r>
            <w:r w:rsidR="00D22DAB">
              <w:rPr>
                <w:rFonts w:ascii="Times New Roman" w:eastAsia="Times New Roman" w:hAnsi="Times New Roman" w:cs="Times New Roman"/>
                <w:sz w:val="24"/>
                <w:szCs w:val="24"/>
              </w:rPr>
              <w:t>điện thoại</w:t>
            </w:r>
          </w:p>
        </w:tc>
      </w:tr>
      <w:tr w:rsidR="007B6473" w14:paraId="7D96D66F" w14:textId="77777777" w:rsidTr="00463CF4">
        <w:trPr>
          <w:trHeight w:val="6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A8C1DF7" w14:textId="77777777" w:rsidR="007B6473" w:rsidRPr="00463CF4" w:rsidRDefault="00646F9F">
            <w:pPr>
              <w:spacing w:before="120" w:after="12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 xml:space="preserve"> </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C6659FA" w14:textId="446BE26A" w:rsidR="007B6473" w:rsidRPr="00463CF4" w:rsidRDefault="00792574">
            <w:pPr>
              <w:spacing w:before="120" w:after="12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 xml:space="preserve">5. </w:t>
            </w:r>
            <w:r w:rsidR="00D22DAB">
              <w:rPr>
                <w:rFonts w:ascii="Times New Roman" w:eastAsia="Times New Roman" w:hAnsi="Times New Roman" w:cs="Times New Roman"/>
                <w:sz w:val="24"/>
                <w:szCs w:val="24"/>
              </w:rPr>
              <w:t xml:space="preserve">Hiển thị thông tin </w:t>
            </w:r>
            <w:r w:rsidR="00FE51E5">
              <w:rPr>
                <w:rFonts w:ascii="Times New Roman" w:eastAsia="Times New Roman" w:hAnsi="Times New Roman" w:cs="Times New Roman"/>
                <w:sz w:val="24"/>
                <w:szCs w:val="24"/>
              </w:rPr>
              <w:t>khách hàng</w:t>
            </w:r>
            <w:r w:rsidR="00D22DAB">
              <w:rPr>
                <w:rFonts w:ascii="Times New Roman" w:eastAsia="Times New Roman" w:hAnsi="Times New Roman" w:cs="Times New Roman"/>
                <w:sz w:val="24"/>
                <w:szCs w:val="24"/>
              </w:rPr>
              <w:t xml:space="preserve"> cần tìm</w:t>
            </w:r>
          </w:p>
        </w:tc>
      </w:tr>
      <w:tr w:rsidR="007B6473" w14:paraId="36F37ED6" w14:textId="77777777" w:rsidTr="00463CF4">
        <w:trPr>
          <w:trHeight w:val="540"/>
        </w:trPr>
        <w:tc>
          <w:tcPr>
            <w:tcW w:w="9917"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2063FD27" w14:textId="77777777" w:rsidR="007B6473" w:rsidRPr="00463CF4" w:rsidRDefault="00646F9F">
            <w:pPr>
              <w:spacing w:before="120" w:after="120" w:line="276" w:lineRule="auto"/>
              <w:rPr>
                <w:rFonts w:ascii="Times New Roman" w:eastAsia="Times New Roman" w:hAnsi="Times New Roman" w:cs="Times New Roman"/>
                <w:b/>
                <w:sz w:val="24"/>
                <w:szCs w:val="24"/>
              </w:rPr>
            </w:pPr>
            <w:r w:rsidRPr="00463CF4">
              <w:rPr>
                <w:rFonts w:ascii="Times New Roman" w:eastAsia="Times New Roman" w:hAnsi="Times New Roman" w:cs="Times New Roman"/>
                <w:b/>
                <w:sz w:val="24"/>
                <w:szCs w:val="24"/>
              </w:rPr>
              <w:t>Luồng sự kiện thay thế:</w:t>
            </w:r>
          </w:p>
        </w:tc>
      </w:tr>
      <w:tr w:rsidR="007B6473" w14:paraId="3C990666" w14:textId="77777777" w:rsidTr="00463CF4">
        <w:trPr>
          <w:trHeight w:val="6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6559E07" w14:textId="77777777" w:rsidR="007B6473" w:rsidRPr="00463CF4" w:rsidRDefault="00646F9F" w:rsidP="00F10CE1">
            <w:pPr>
              <w:spacing w:before="120" w:after="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 xml:space="preserve"> </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D9C348F" w14:textId="69472A09" w:rsidR="007B6473" w:rsidRPr="00463CF4" w:rsidRDefault="0079540B" w:rsidP="00F10CE1">
            <w:pPr>
              <w:spacing w:before="12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792574" w:rsidRPr="00463CF4">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EA6507">
              <w:rPr>
                <w:rFonts w:ascii="Times New Roman" w:eastAsia="Times New Roman" w:hAnsi="Times New Roman" w:cs="Times New Roman"/>
                <w:sz w:val="24"/>
                <w:szCs w:val="24"/>
              </w:rPr>
              <w:t>Hiện thông báo sai định dạng số điện th</w:t>
            </w:r>
            <w:r w:rsidR="005975B0">
              <w:rPr>
                <w:rFonts w:ascii="Times New Roman" w:eastAsia="Times New Roman" w:hAnsi="Times New Roman" w:cs="Times New Roman"/>
                <w:sz w:val="24"/>
                <w:szCs w:val="24"/>
              </w:rPr>
              <w:t>o</w:t>
            </w:r>
            <w:r w:rsidR="00B6047D">
              <w:rPr>
                <w:rFonts w:ascii="Times New Roman" w:eastAsia="Times New Roman" w:hAnsi="Times New Roman" w:cs="Times New Roman"/>
                <w:sz w:val="24"/>
                <w:szCs w:val="24"/>
              </w:rPr>
              <w:t>ại, yêu cầu nhập lại</w:t>
            </w:r>
          </w:p>
        </w:tc>
      </w:tr>
      <w:tr w:rsidR="007B6473" w14:paraId="511E915D" w14:textId="77777777" w:rsidTr="00463CF4">
        <w:trPr>
          <w:trHeight w:val="6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5975696" w14:textId="3CFFB23D" w:rsidR="007B6473" w:rsidRPr="00463CF4" w:rsidRDefault="00B6047D" w:rsidP="00F10CE1">
            <w:pPr>
              <w:spacing w:before="12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792574" w:rsidRPr="00463CF4">
              <w:rPr>
                <w:rFonts w:ascii="Times New Roman" w:eastAsia="Times New Roman" w:hAnsi="Times New Roman" w:cs="Times New Roman"/>
                <w:sz w:val="24"/>
                <w:szCs w:val="24"/>
              </w:rPr>
              <w:t>.</w:t>
            </w:r>
            <w:r w:rsidR="00646F9F" w:rsidRPr="00463CF4">
              <w:rPr>
                <w:rFonts w:ascii="Times New Roman" w:eastAsia="Times New Roman" w:hAnsi="Times New Roman" w:cs="Times New Roman"/>
                <w:sz w:val="24"/>
                <w:szCs w:val="24"/>
              </w:rPr>
              <w:t>2. Chọn OK</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9E1A909" w14:textId="77777777" w:rsidR="007B6473" w:rsidRPr="00463CF4" w:rsidRDefault="00646F9F" w:rsidP="00F10CE1">
            <w:pPr>
              <w:spacing w:before="120" w:after="0" w:line="276" w:lineRule="auto"/>
              <w:ind w:left="760"/>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 xml:space="preserve"> </w:t>
            </w:r>
          </w:p>
        </w:tc>
      </w:tr>
      <w:tr w:rsidR="7D6796A7" w14:paraId="4995D8A2" w14:textId="77777777" w:rsidTr="009F4A90">
        <w:trPr>
          <w:trHeight w:val="404"/>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F138A53" w14:textId="55D3BD87" w:rsidR="7D6796A7" w:rsidRPr="00463CF4" w:rsidRDefault="7D6796A7" w:rsidP="00F10CE1">
            <w:pPr>
              <w:spacing w:after="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B32E925" w14:textId="22A0BAD6" w:rsidR="4E35A3BE" w:rsidRPr="00463CF4" w:rsidRDefault="4E35A3BE" w:rsidP="00F10CE1">
            <w:pPr>
              <w:spacing w:after="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3.</w:t>
            </w:r>
            <w:r w:rsidR="00792574" w:rsidRPr="00463CF4">
              <w:rPr>
                <w:rFonts w:ascii="Times New Roman" w:eastAsia="Times New Roman" w:hAnsi="Times New Roman" w:cs="Times New Roman"/>
                <w:sz w:val="24"/>
                <w:szCs w:val="24"/>
              </w:rPr>
              <w:t>3.</w:t>
            </w:r>
            <w:r w:rsidRPr="00463CF4">
              <w:rPr>
                <w:rFonts w:ascii="Times New Roman" w:eastAsia="Times New Roman" w:hAnsi="Times New Roman" w:cs="Times New Roman"/>
                <w:sz w:val="24"/>
                <w:szCs w:val="24"/>
              </w:rPr>
              <w:t xml:space="preserve"> Quay lại bước 1.</w:t>
            </w:r>
          </w:p>
        </w:tc>
      </w:tr>
      <w:tr w:rsidR="00161CF7" w14:paraId="24B88B00" w14:textId="77777777" w:rsidTr="002D2FF7">
        <w:trPr>
          <w:trHeight w:val="564"/>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A73CE60" w14:textId="77777777" w:rsidR="00161CF7" w:rsidRPr="00463CF4" w:rsidRDefault="00161CF7" w:rsidP="00F10CE1">
            <w:pPr>
              <w:spacing w:after="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7C11111" w14:textId="523A1D7F" w:rsidR="00161CF7" w:rsidRPr="00463CF4" w:rsidRDefault="00F10CE1" w:rsidP="00F10CE1">
            <w:pPr>
              <w:spacing w:after="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4.1</w:t>
            </w:r>
            <w:r w:rsidR="00593E71">
              <w:rPr>
                <w:rFonts w:ascii="Times New Roman" w:eastAsia="Times New Roman" w:hAnsi="Times New Roman" w:cs="Times New Roman"/>
                <w:sz w:val="24"/>
                <w:szCs w:val="24"/>
              </w:rPr>
              <w:t>. Hiện thông</w:t>
            </w:r>
            <w:r w:rsidRPr="00463CF4">
              <w:rPr>
                <w:rFonts w:ascii="Times New Roman" w:eastAsia="Times New Roman" w:hAnsi="Times New Roman" w:cs="Times New Roman"/>
                <w:sz w:val="24"/>
                <w:szCs w:val="24"/>
              </w:rPr>
              <w:t xml:space="preserve"> báo không </w:t>
            </w:r>
            <w:r w:rsidR="00593E71">
              <w:rPr>
                <w:rFonts w:ascii="Times New Roman" w:eastAsia="Times New Roman" w:hAnsi="Times New Roman" w:cs="Times New Roman"/>
                <w:sz w:val="24"/>
                <w:szCs w:val="24"/>
              </w:rPr>
              <w:t>tìm thấy</w:t>
            </w:r>
            <w:r w:rsidRPr="00463CF4">
              <w:rPr>
                <w:rFonts w:ascii="Times New Roman" w:eastAsia="Times New Roman" w:hAnsi="Times New Roman" w:cs="Times New Roman"/>
                <w:sz w:val="24"/>
                <w:szCs w:val="24"/>
              </w:rPr>
              <w:t xml:space="preserve"> khách hàng </w:t>
            </w:r>
            <w:r w:rsidR="00593E71">
              <w:rPr>
                <w:rFonts w:ascii="Times New Roman" w:eastAsia="Times New Roman" w:hAnsi="Times New Roman" w:cs="Times New Roman"/>
                <w:sz w:val="24"/>
                <w:szCs w:val="24"/>
              </w:rPr>
              <w:t>cần tìm</w:t>
            </w:r>
          </w:p>
        </w:tc>
      </w:tr>
      <w:tr w:rsidR="00EA46E1" w14:paraId="3FEF5F71" w14:textId="77777777" w:rsidTr="002D2FF7">
        <w:trPr>
          <w:trHeight w:val="564"/>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0F68F32" w14:textId="26822343" w:rsidR="00EA46E1" w:rsidRPr="00463CF4" w:rsidRDefault="00EA46E1" w:rsidP="00792574">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 Chọn OK</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DE04623" w14:textId="77777777" w:rsidR="00EA46E1" w:rsidRDefault="00EA46E1" w:rsidP="00792574">
            <w:pPr>
              <w:spacing w:after="0" w:line="276" w:lineRule="auto"/>
              <w:rPr>
                <w:rFonts w:ascii="Times New Roman" w:eastAsia="Times New Roman" w:hAnsi="Times New Roman" w:cs="Times New Roman"/>
                <w:sz w:val="24"/>
                <w:szCs w:val="24"/>
              </w:rPr>
            </w:pPr>
          </w:p>
        </w:tc>
      </w:tr>
      <w:tr w:rsidR="00EA46E1" w14:paraId="2AA5367D" w14:textId="77777777" w:rsidTr="002D2FF7">
        <w:trPr>
          <w:trHeight w:val="564"/>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4991B42" w14:textId="77777777" w:rsidR="00EA46E1" w:rsidRDefault="00EA46E1" w:rsidP="00792574">
            <w:pPr>
              <w:spacing w:after="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0B77F8D" w14:textId="77D0D92B" w:rsidR="00EA46E1" w:rsidRDefault="00EA46E1" w:rsidP="00112F27">
            <w:pPr>
              <w:keepNext/>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 Quay lại bước 1</w:t>
            </w:r>
          </w:p>
        </w:tc>
      </w:tr>
    </w:tbl>
    <w:p w14:paraId="28DB87F3" w14:textId="4CDBD284" w:rsidR="00FB58DE" w:rsidRPr="00112F27" w:rsidRDefault="001A5997" w:rsidP="00112F27">
      <w:pPr>
        <w:pStyle w:val="Caption"/>
        <w:jc w:val="center"/>
      </w:pPr>
      <w:r>
        <w:t xml:space="preserve">Bảng </w:t>
      </w:r>
      <w:fldSimple w:instr=" SEQ Bảng \* ARABIC ">
        <w:r w:rsidR="00B061CF">
          <w:rPr>
            <w:noProof/>
          </w:rPr>
          <w:t>15</w:t>
        </w:r>
      </w:fldSimple>
      <w:r w:rsidR="00112F27">
        <w:t>.</w:t>
      </w:r>
      <w:r>
        <w:t xml:space="preserve"> Đặc tả Usecase Tìm Kiếm Khách Hàng</w:t>
      </w:r>
      <w:bookmarkStart w:id="175" w:name="_Toc146233559"/>
      <w:r w:rsidR="00FB58DE">
        <w:br w:type="page"/>
      </w:r>
    </w:p>
    <w:p w14:paraId="61496CB2" w14:textId="043964C5" w:rsidR="007B6473" w:rsidRDefault="00646F9F" w:rsidP="00E55E3B">
      <w:pPr>
        <w:pStyle w:val="Top3"/>
      </w:pPr>
      <w:bookmarkStart w:id="176" w:name="_Toc146318012"/>
      <w:bookmarkStart w:id="177" w:name="_Toc152431158"/>
      <w:bookmarkStart w:id="178" w:name="_Toc152432054"/>
      <w:r>
        <w:lastRenderedPageBreak/>
        <w:t>Biểu đồ</w:t>
      </w:r>
      <w:bookmarkEnd w:id="175"/>
      <w:bookmarkEnd w:id="176"/>
      <w:bookmarkEnd w:id="177"/>
      <w:bookmarkEnd w:id="178"/>
    </w:p>
    <w:p w14:paraId="58DBE1E6" w14:textId="2CF2FADE" w:rsidR="007B6473" w:rsidRPr="00573A88" w:rsidRDefault="00D514CB">
      <w:pPr>
        <w:spacing w:after="120" w:line="240" w:lineRule="auto"/>
        <w:rPr>
          <w:rFonts w:ascii="Times New Roman" w:eastAsia="Times New Roman" w:hAnsi="Times New Roman" w:cs="Times New Roman"/>
          <w:b/>
          <w:i/>
          <w:sz w:val="26"/>
          <w:szCs w:val="26"/>
        </w:rPr>
      </w:pPr>
      <w:r>
        <w:rPr>
          <w:noProof/>
        </w:rPr>
        <mc:AlternateContent>
          <mc:Choice Requires="wps">
            <w:drawing>
              <wp:anchor distT="0" distB="0" distL="114300" distR="114300" simplePos="0" relativeHeight="251658246" behindDoc="0" locked="0" layoutInCell="1" allowOverlap="1" wp14:anchorId="1D958D1D" wp14:editId="399ADC46">
                <wp:simplePos x="0" y="0"/>
                <wp:positionH relativeFrom="column">
                  <wp:posOffset>216867</wp:posOffset>
                </wp:positionH>
                <wp:positionV relativeFrom="paragraph">
                  <wp:posOffset>3545785</wp:posOffset>
                </wp:positionV>
                <wp:extent cx="5560695" cy="635"/>
                <wp:effectExtent l="0" t="0" r="0" b="0"/>
                <wp:wrapTopAndBottom/>
                <wp:docPr id="877479580" name="Text Box 877479580"/>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14:paraId="7E24BB5C" w14:textId="5A15105F" w:rsidR="00B412A1" w:rsidRPr="00D44754" w:rsidRDefault="00B412A1" w:rsidP="00B412A1">
                            <w:pPr>
                              <w:pStyle w:val="Caption"/>
                              <w:jc w:val="center"/>
                              <w:rPr>
                                <w:rFonts w:ascii="Times New Roman" w:eastAsia="Times New Roman" w:hAnsi="Times New Roman" w:cs="Times New Roman"/>
                                <w:b/>
                                <w:noProof/>
                                <w:sz w:val="26"/>
                                <w:szCs w:val="26"/>
                              </w:rPr>
                            </w:pPr>
                            <w:r>
                              <w:t xml:space="preserve">Hình </w:t>
                            </w:r>
                            <w:fldSimple w:instr=" SEQ Hình \* ARABIC ">
                              <w:r w:rsidR="00B061CF">
                                <w:rPr>
                                  <w:noProof/>
                                </w:rPr>
                                <w:t>22</w:t>
                              </w:r>
                            </w:fldSimple>
                            <w:r>
                              <w:t xml:space="preserve">. </w:t>
                            </w:r>
                            <w:r w:rsidRPr="00102042">
                              <w:t>Activity Tìm Kiếm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958D1D" id="_x0000_t202" coordsize="21600,21600" o:spt="202" path="m,l,21600r21600,l21600,xe">
                <v:stroke joinstyle="miter"/>
                <v:path gradientshapeok="t" o:connecttype="rect"/>
              </v:shapetype>
              <v:shape id="Text Box 877479580" o:spid="_x0000_s1027" type="#_x0000_t202" style="position:absolute;margin-left:17.1pt;margin-top:279.2pt;width:437.85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" stroked="f">
                <v:textbox style="mso-fit-shape-to-text:t" inset="0,0,0,0">
                  <w:txbxContent>
                    <w:p w14:paraId="7E24BB5C" w14:textId="5A15105F" w:rsidR="00B412A1" w:rsidRPr="00D44754" w:rsidRDefault="00B412A1" w:rsidP="00B412A1">
                      <w:pPr>
                        <w:pStyle w:val="Caption"/>
                        <w:jc w:val="center"/>
                        <w:rPr>
                          <w:rFonts w:ascii="Times New Roman" w:eastAsia="Times New Roman" w:hAnsi="Times New Roman" w:cs="Times New Roman"/>
                          <w:b/>
                          <w:noProof/>
                          <w:sz w:val="26"/>
                          <w:szCs w:val="26"/>
                        </w:rPr>
                      </w:pPr>
                      <w:r>
                        <w:t xml:space="preserve">Hình </w:t>
                      </w:r>
                      <w:fldSimple w:instr=" SEQ Hình \* ARABIC ">
                        <w:r w:rsidR="00B061CF">
                          <w:rPr>
                            <w:noProof/>
                          </w:rPr>
                          <w:t>22</w:t>
                        </w:r>
                      </w:fldSimple>
                      <w:r>
                        <w:t xml:space="preserve">. </w:t>
                      </w:r>
                      <w:r w:rsidRPr="00102042">
                        <w:t>Activity Tìm Kiếm Khách Hàng</w:t>
                      </w:r>
                    </w:p>
                  </w:txbxContent>
                </v:textbox>
                <w10:wrap type="topAndBottom"/>
              </v:shape>
            </w:pict>
          </mc:Fallback>
        </mc:AlternateContent>
      </w:r>
      <w:r>
        <w:rPr>
          <w:rFonts w:ascii="Times New Roman" w:eastAsia="Times New Roman" w:hAnsi="Times New Roman" w:cs="Times New Roman"/>
          <w:b/>
          <w:i/>
          <w:noProof/>
          <w:sz w:val="26"/>
          <w:szCs w:val="26"/>
        </w:rPr>
        <w:drawing>
          <wp:anchor distT="0" distB="0" distL="114300" distR="114300" simplePos="0" relativeHeight="251658245" behindDoc="0" locked="0" layoutInCell="1" allowOverlap="1" wp14:anchorId="780D4FDF" wp14:editId="1BEDB74B">
            <wp:simplePos x="0" y="0"/>
            <wp:positionH relativeFrom="page">
              <wp:posOffset>1296035</wp:posOffset>
            </wp:positionH>
            <wp:positionV relativeFrom="paragraph">
              <wp:posOffset>234950</wp:posOffset>
            </wp:positionV>
            <wp:extent cx="5064760" cy="3310890"/>
            <wp:effectExtent l="0" t="0" r="2540" b="3810"/>
            <wp:wrapTopAndBottom/>
            <wp:docPr id="1601910312" name="Picture 160191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10312" name="Picture 1601910312"/>
                    <pic:cNvPicPr/>
                  </pic:nvPicPr>
                  <pic:blipFill>
                    <a:blip r:embed="rId34">
                      <a:extLst>
                        <a:ext uri="{28A0092B-C50C-407E-A947-70E740481C1C}">
                          <a14:useLocalDpi xmlns:a14="http://schemas.microsoft.com/office/drawing/2010/main" val="0"/>
                        </a:ext>
                      </a:extLst>
                    </a:blip>
                    <a:stretch>
                      <a:fillRect/>
                    </a:stretch>
                  </pic:blipFill>
                  <pic:spPr>
                    <a:xfrm>
                      <a:off x="0" y="0"/>
                      <a:ext cx="5064760" cy="3310890"/>
                    </a:xfrm>
                    <a:prstGeom prst="rect">
                      <a:avLst/>
                    </a:prstGeom>
                  </pic:spPr>
                </pic:pic>
              </a:graphicData>
            </a:graphic>
            <wp14:sizeRelH relativeFrom="margin">
              <wp14:pctWidth>0</wp14:pctWidth>
            </wp14:sizeRelH>
            <wp14:sizeRelV relativeFrom="margin">
              <wp14:pctHeight>0</wp14:pctHeight>
            </wp14:sizeRelV>
          </wp:anchor>
        </w:drawing>
      </w:r>
      <w:r w:rsidR="00646F9F" w:rsidRPr="00573A88">
        <w:rPr>
          <w:rFonts w:ascii="Times New Roman" w:eastAsia="Times New Roman" w:hAnsi="Times New Roman" w:cs="Times New Roman"/>
          <w:b/>
          <w:i/>
          <w:sz w:val="26"/>
          <w:szCs w:val="26"/>
        </w:rPr>
        <w:t>Activity</w:t>
      </w:r>
    </w:p>
    <w:p w14:paraId="04A71515" w14:textId="76329B9A" w:rsidR="007B6473" w:rsidRDefault="00646F9F">
      <w:pPr>
        <w:spacing w:after="120" w:line="240" w:lineRule="auto"/>
        <w:rPr>
          <w:rFonts w:ascii="Times New Roman" w:eastAsia="Times New Roman" w:hAnsi="Times New Roman" w:cs="Times New Roman"/>
          <w:b/>
          <w:sz w:val="26"/>
          <w:szCs w:val="26"/>
        </w:rPr>
      </w:pPr>
      <w:r w:rsidRPr="00573A88">
        <w:rPr>
          <w:rFonts w:ascii="Times New Roman" w:eastAsia="Times New Roman" w:hAnsi="Times New Roman" w:cs="Times New Roman"/>
          <w:b/>
          <w:i/>
          <w:sz w:val="26"/>
          <w:szCs w:val="26"/>
        </w:rPr>
        <w:t>Sequence</w:t>
      </w:r>
    </w:p>
    <w:p w14:paraId="7E5A551F" w14:textId="77777777" w:rsidR="00D514CB" w:rsidRDefault="00CE29BF" w:rsidP="00D514CB">
      <w:pPr>
        <w:keepNext/>
        <w:jc w:val="center"/>
      </w:pPr>
      <w:r>
        <w:rPr>
          <w:noProof/>
        </w:rPr>
        <w:drawing>
          <wp:inline distT="0" distB="0" distL="0" distR="0" wp14:anchorId="6E035224" wp14:editId="6D382985">
            <wp:extent cx="5200153" cy="3945118"/>
            <wp:effectExtent l="0" t="0" r="635" b="0"/>
            <wp:docPr id="1654675825" name="Picture 1654675825"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75825" name="Picture 12" descr="A diagram of a project&#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7311" cy="3958135"/>
                    </a:xfrm>
                    <a:prstGeom prst="rect">
                      <a:avLst/>
                    </a:prstGeom>
                    <a:noFill/>
                    <a:ln>
                      <a:noFill/>
                    </a:ln>
                  </pic:spPr>
                </pic:pic>
              </a:graphicData>
            </a:graphic>
          </wp:inline>
        </w:drawing>
      </w:r>
    </w:p>
    <w:p w14:paraId="18E080B3" w14:textId="34C12744" w:rsidR="007B6473" w:rsidRDefault="00D514CB" w:rsidP="00D514CB">
      <w:pPr>
        <w:pStyle w:val="Caption"/>
        <w:jc w:val="center"/>
        <w:rPr>
          <w:rFonts w:ascii="Times New Roman" w:eastAsia="Times New Roman" w:hAnsi="Times New Roman" w:cs="Times New Roman"/>
          <w:b/>
          <w:sz w:val="26"/>
          <w:szCs w:val="26"/>
        </w:rPr>
      </w:pPr>
      <w:r>
        <w:t xml:space="preserve">Hình </w:t>
      </w:r>
      <w:fldSimple w:instr=" SEQ Hình \* ARABIC ">
        <w:r w:rsidR="00B061CF">
          <w:rPr>
            <w:noProof/>
          </w:rPr>
          <w:t>23</w:t>
        </w:r>
      </w:fldSimple>
      <w:r>
        <w:t xml:space="preserve">. </w:t>
      </w:r>
      <w:r w:rsidRPr="003674DA">
        <w:t>Sequence Tìm Kiếm Khách Hàng</w:t>
      </w:r>
    </w:p>
    <w:p w14:paraId="77B62419" w14:textId="437A5ABB" w:rsidR="007B6473" w:rsidRDefault="00DC0912" w:rsidP="00301EAE">
      <w:pPr>
        <w:pStyle w:val="Top2"/>
      </w:pPr>
      <w:bookmarkStart w:id="179" w:name="_Toc146233560"/>
      <w:bookmarkStart w:id="180" w:name="_Toc146318013"/>
      <w:bookmarkStart w:id="181" w:name="_Toc152431159"/>
      <w:bookmarkStart w:id="182" w:name="_Toc152432055"/>
      <w:r>
        <w:lastRenderedPageBreak/>
        <w:t>U</w:t>
      </w:r>
      <w:r w:rsidR="00646F9F">
        <w:t>C012_</w:t>
      </w:r>
      <w:r w:rsidR="00F244AE">
        <w:t xml:space="preserve">Xem </w:t>
      </w:r>
      <w:r w:rsidR="00FA7887" w:rsidRPr="00FA7887">
        <w:t>Thông Tin Khách Hàng</w:t>
      </w:r>
      <w:bookmarkEnd w:id="179"/>
      <w:bookmarkEnd w:id="180"/>
      <w:bookmarkEnd w:id="181"/>
      <w:bookmarkEnd w:id="182"/>
    </w:p>
    <w:p w14:paraId="2193C174" w14:textId="1D7EA3A1" w:rsidR="007B6473" w:rsidRDefault="00646F9F" w:rsidP="00301EAE">
      <w:pPr>
        <w:pStyle w:val="Top3"/>
      </w:pPr>
      <w:bookmarkStart w:id="183" w:name="_Toc146233561"/>
      <w:bookmarkStart w:id="184" w:name="_Toc146318014"/>
      <w:bookmarkStart w:id="185" w:name="_Toc152431160"/>
      <w:bookmarkStart w:id="186" w:name="_Toc152432056"/>
      <w:r>
        <w:t>Mô tả use case UC012</w:t>
      </w:r>
      <w:bookmarkEnd w:id="183"/>
      <w:bookmarkEnd w:id="184"/>
      <w:bookmarkEnd w:id="185"/>
      <w:bookmarkEnd w:id="186"/>
    </w:p>
    <w:tbl>
      <w:tblPr>
        <w:tblW w:w="10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1837"/>
        <w:gridCol w:w="3119"/>
        <w:gridCol w:w="5386"/>
      </w:tblGrid>
      <w:tr w:rsidR="007B6473" w14:paraId="60E5C415" w14:textId="77777777" w:rsidTr="00AA4684">
        <w:trPr>
          <w:trHeight w:val="540"/>
        </w:trPr>
        <w:tc>
          <w:tcPr>
            <w:tcW w:w="10342" w:type="dxa"/>
            <w:gridSpan w:val="3"/>
            <w:tcMar>
              <w:top w:w="0" w:type="dxa"/>
              <w:left w:w="100" w:type="dxa"/>
              <w:bottom w:w="0" w:type="dxa"/>
              <w:right w:w="100" w:type="dxa"/>
            </w:tcMar>
          </w:tcPr>
          <w:p w14:paraId="3C71480C" w14:textId="6C0AB1FE" w:rsidR="007B6473" w:rsidRPr="00AA4684" w:rsidRDefault="00646F9F" w:rsidP="002D2FF7">
            <w:pPr>
              <w:spacing w:before="120" w:after="120" w:line="276" w:lineRule="auto"/>
              <w:ind w:right="-106"/>
              <w:rPr>
                <w:rFonts w:ascii="Times New Roman" w:eastAsia="Times New Roman" w:hAnsi="Times New Roman" w:cs="Times New Roman"/>
                <w:sz w:val="24"/>
                <w:szCs w:val="24"/>
              </w:rPr>
            </w:pPr>
            <w:r w:rsidRPr="00AA4684">
              <w:rPr>
                <w:rFonts w:ascii="Times New Roman" w:eastAsia="Times New Roman" w:hAnsi="Times New Roman" w:cs="Times New Roman"/>
                <w:b/>
                <w:sz w:val="24"/>
                <w:szCs w:val="24"/>
              </w:rPr>
              <w:t xml:space="preserve">Use case: </w:t>
            </w:r>
            <w:r w:rsidRPr="00AA4684">
              <w:rPr>
                <w:rFonts w:ascii="Times New Roman" w:eastAsia="Times New Roman" w:hAnsi="Times New Roman" w:cs="Times New Roman"/>
                <w:sz w:val="24"/>
                <w:szCs w:val="24"/>
              </w:rPr>
              <w:t>UC012_</w:t>
            </w:r>
            <w:r w:rsidR="007B7FB2" w:rsidRPr="00AA4684">
              <w:rPr>
                <w:rFonts w:ascii="Times New Roman" w:eastAsia="Times New Roman" w:hAnsi="Times New Roman" w:cs="Times New Roman"/>
                <w:sz w:val="24"/>
                <w:szCs w:val="24"/>
              </w:rPr>
              <w:t>Xem Thông Tin Khách Hàng</w:t>
            </w:r>
          </w:p>
        </w:tc>
      </w:tr>
      <w:tr w:rsidR="007B6473" w14:paraId="5E8CCF39" w14:textId="77777777" w:rsidTr="00AA4684">
        <w:trPr>
          <w:trHeight w:val="540"/>
        </w:trPr>
        <w:tc>
          <w:tcPr>
            <w:tcW w:w="1837" w:type="dxa"/>
            <w:shd w:val="clear" w:color="auto" w:fill="auto"/>
            <w:tcMar>
              <w:top w:w="0" w:type="dxa"/>
              <w:left w:w="100" w:type="dxa"/>
              <w:bottom w:w="0" w:type="dxa"/>
              <w:right w:w="100" w:type="dxa"/>
            </w:tcMar>
          </w:tcPr>
          <w:p w14:paraId="69A03DA8" w14:textId="77777777" w:rsidR="007B6473" w:rsidRPr="00AA4684" w:rsidRDefault="00646F9F" w:rsidP="00BF545A">
            <w:pPr>
              <w:spacing w:before="120" w:after="120" w:line="276" w:lineRule="auto"/>
              <w:ind w:right="-6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Mục đích:</w:t>
            </w:r>
          </w:p>
        </w:tc>
        <w:tc>
          <w:tcPr>
            <w:tcW w:w="8505" w:type="dxa"/>
            <w:gridSpan w:val="2"/>
            <w:shd w:val="clear" w:color="auto" w:fill="auto"/>
            <w:tcMar>
              <w:top w:w="0" w:type="dxa"/>
              <w:left w:w="100" w:type="dxa"/>
              <w:bottom w:w="0" w:type="dxa"/>
              <w:right w:w="100" w:type="dxa"/>
            </w:tcMar>
          </w:tcPr>
          <w:p w14:paraId="436A42AD" w14:textId="1A71DAD1" w:rsidR="007B6473" w:rsidRPr="00AA4684" w:rsidRDefault="735277B8" w:rsidP="00BF545A">
            <w:pPr>
              <w:spacing w:before="120" w:after="120" w:line="276" w:lineRule="auto"/>
              <w:ind w:right="-12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Xem thông tin chi tiết khách hàng</w:t>
            </w:r>
          </w:p>
        </w:tc>
      </w:tr>
      <w:tr w:rsidR="007B6473" w14:paraId="365B4660" w14:textId="77777777" w:rsidTr="00C55DC4">
        <w:trPr>
          <w:trHeight w:val="201"/>
        </w:trPr>
        <w:tc>
          <w:tcPr>
            <w:tcW w:w="1837" w:type="dxa"/>
            <w:shd w:val="clear" w:color="auto" w:fill="auto"/>
            <w:tcMar>
              <w:top w:w="0" w:type="dxa"/>
              <w:left w:w="100" w:type="dxa"/>
              <w:bottom w:w="0" w:type="dxa"/>
              <w:right w:w="100" w:type="dxa"/>
            </w:tcMar>
          </w:tcPr>
          <w:p w14:paraId="5AF69885" w14:textId="77777777" w:rsidR="007B6473" w:rsidRPr="00AA4684" w:rsidRDefault="00646F9F" w:rsidP="00BF545A">
            <w:pPr>
              <w:spacing w:before="120" w:after="120" w:line="276" w:lineRule="auto"/>
              <w:ind w:right="-6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Mô tả sơ lược:</w:t>
            </w:r>
          </w:p>
        </w:tc>
        <w:tc>
          <w:tcPr>
            <w:tcW w:w="8505" w:type="dxa"/>
            <w:gridSpan w:val="2"/>
            <w:shd w:val="clear" w:color="auto" w:fill="auto"/>
            <w:tcMar>
              <w:top w:w="0" w:type="dxa"/>
              <w:left w:w="100" w:type="dxa"/>
              <w:bottom w:w="0" w:type="dxa"/>
              <w:right w:w="100" w:type="dxa"/>
            </w:tcMar>
          </w:tcPr>
          <w:p w14:paraId="414605DA" w14:textId="04B82244" w:rsidR="007B6473" w:rsidRPr="00AA4684" w:rsidRDefault="594D3D1B" w:rsidP="00BF545A">
            <w:pPr>
              <w:spacing w:before="120" w:after="120" w:line="276" w:lineRule="auto"/>
              <w:ind w:right="-12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NVBH</w:t>
            </w:r>
            <w:r w:rsidR="00646F9F" w:rsidRPr="00AA4684">
              <w:rPr>
                <w:rFonts w:ascii="Times New Roman" w:eastAsia="Times New Roman" w:hAnsi="Times New Roman" w:cs="Times New Roman"/>
                <w:sz w:val="24"/>
                <w:szCs w:val="24"/>
              </w:rPr>
              <w:t xml:space="preserve"> </w:t>
            </w:r>
            <w:r w:rsidR="365002F6" w:rsidRPr="00AA4684">
              <w:rPr>
                <w:rFonts w:ascii="Times New Roman" w:eastAsia="Times New Roman" w:hAnsi="Times New Roman" w:cs="Times New Roman"/>
                <w:sz w:val="24"/>
                <w:szCs w:val="24"/>
              </w:rPr>
              <w:t>xem chi tiết thông tin của khách hàng</w:t>
            </w:r>
          </w:p>
        </w:tc>
      </w:tr>
      <w:tr w:rsidR="007B6473" w14:paraId="654A7765" w14:textId="77777777" w:rsidTr="00AA4684">
        <w:trPr>
          <w:trHeight w:val="540"/>
        </w:trPr>
        <w:tc>
          <w:tcPr>
            <w:tcW w:w="1837" w:type="dxa"/>
            <w:shd w:val="clear" w:color="auto" w:fill="auto"/>
            <w:tcMar>
              <w:top w:w="0" w:type="dxa"/>
              <w:left w:w="100" w:type="dxa"/>
              <w:bottom w:w="0" w:type="dxa"/>
              <w:right w:w="100" w:type="dxa"/>
            </w:tcMar>
          </w:tcPr>
          <w:p w14:paraId="66A7A3F8" w14:textId="77777777" w:rsidR="007B6473" w:rsidRPr="00AA4684" w:rsidRDefault="00646F9F" w:rsidP="00BF545A">
            <w:pPr>
              <w:spacing w:before="120" w:after="120" w:line="276" w:lineRule="auto"/>
              <w:ind w:right="-6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Actor chính:</w:t>
            </w:r>
          </w:p>
        </w:tc>
        <w:tc>
          <w:tcPr>
            <w:tcW w:w="8505" w:type="dxa"/>
            <w:gridSpan w:val="2"/>
            <w:shd w:val="clear" w:color="auto" w:fill="auto"/>
            <w:tcMar>
              <w:top w:w="0" w:type="dxa"/>
              <w:left w:w="100" w:type="dxa"/>
              <w:bottom w:w="0" w:type="dxa"/>
              <w:right w:w="100" w:type="dxa"/>
            </w:tcMar>
          </w:tcPr>
          <w:p w14:paraId="484A4BCB" w14:textId="119E277A" w:rsidR="007B6473" w:rsidRPr="00AA4684" w:rsidRDefault="259E45ED" w:rsidP="00BF545A">
            <w:pPr>
              <w:spacing w:before="120" w:after="120" w:line="276" w:lineRule="auto"/>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NVBH</w:t>
            </w:r>
          </w:p>
        </w:tc>
      </w:tr>
      <w:tr w:rsidR="007B6473" w14:paraId="1361DEEC" w14:textId="77777777" w:rsidTr="00AA4684">
        <w:trPr>
          <w:trHeight w:val="540"/>
        </w:trPr>
        <w:tc>
          <w:tcPr>
            <w:tcW w:w="1837" w:type="dxa"/>
            <w:shd w:val="clear" w:color="auto" w:fill="auto"/>
            <w:tcMar>
              <w:top w:w="0" w:type="dxa"/>
              <w:left w:w="100" w:type="dxa"/>
              <w:bottom w:w="0" w:type="dxa"/>
              <w:right w:w="100" w:type="dxa"/>
            </w:tcMar>
          </w:tcPr>
          <w:p w14:paraId="74D356EC" w14:textId="77777777" w:rsidR="007B6473" w:rsidRPr="00AA4684" w:rsidRDefault="00646F9F" w:rsidP="00BF545A">
            <w:pPr>
              <w:spacing w:before="120" w:after="120" w:line="276" w:lineRule="auto"/>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Actor phụ:</w:t>
            </w:r>
          </w:p>
        </w:tc>
        <w:tc>
          <w:tcPr>
            <w:tcW w:w="8505" w:type="dxa"/>
            <w:gridSpan w:val="2"/>
            <w:shd w:val="clear" w:color="auto" w:fill="auto"/>
            <w:tcMar>
              <w:top w:w="0" w:type="dxa"/>
              <w:left w:w="100" w:type="dxa"/>
              <w:bottom w:w="0" w:type="dxa"/>
              <w:right w:w="100" w:type="dxa"/>
            </w:tcMar>
          </w:tcPr>
          <w:p w14:paraId="6ABA97E3" w14:textId="77777777" w:rsidR="007B6473" w:rsidRPr="00AA4684" w:rsidRDefault="00646F9F" w:rsidP="00BF545A">
            <w:pPr>
              <w:spacing w:before="120" w:after="120" w:line="276" w:lineRule="auto"/>
              <w:ind w:right="202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Không</w:t>
            </w:r>
          </w:p>
        </w:tc>
      </w:tr>
      <w:tr w:rsidR="007B6473" w14:paraId="6ACA0FE9" w14:textId="77777777" w:rsidTr="00C55DC4">
        <w:trPr>
          <w:trHeight w:val="339"/>
        </w:trPr>
        <w:tc>
          <w:tcPr>
            <w:tcW w:w="1837" w:type="dxa"/>
            <w:shd w:val="clear" w:color="auto" w:fill="auto"/>
            <w:tcMar>
              <w:top w:w="0" w:type="dxa"/>
              <w:left w:w="100" w:type="dxa"/>
              <w:bottom w:w="0" w:type="dxa"/>
              <w:right w:w="100" w:type="dxa"/>
            </w:tcMar>
          </w:tcPr>
          <w:p w14:paraId="2CB1B616" w14:textId="77777777" w:rsidR="007B6473" w:rsidRPr="00AA4684" w:rsidRDefault="00646F9F" w:rsidP="00BF545A">
            <w:pPr>
              <w:spacing w:before="120" w:after="120" w:line="276" w:lineRule="auto"/>
              <w:ind w:right="-6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Tiền điều kiện:</w:t>
            </w:r>
          </w:p>
        </w:tc>
        <w:tc>
          <w:tcPr>
            <w:tcW w:w="8505" w:type="dxa"/>
            <w:gridSpan w:val="2"/>
            <w:shd w:val="clear" w:color="auto" w:fill="auto"/>
            <w:tcMar>
              <w:top w:w="0" w:type="dxa"/>
              <w:left w:w="100" w:type="dxa"/>
              <w:bottom w:w="0" w:type="dxa"/>
              <w:right w:w="100" w:type="dxa"/>
            </w:tcMar>
          </w:tcPr>
          <w:p w14:paraId="38A3463B" w14:textId="067462F3" w:rsidR="007B6473" w:rsidRPr="00AA4684" w:rsidRDefault="007940E0" w:rsidP="00BF545A">
            <w:pPr>
              <w:spacing w:before="120" w:after="120" w:line="276" w:lineRule="auto"/>
              <w:ind w:right="-21"/>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NVBH</w:t>
            </w:r>
            <w:r w:rsidR="00646F9F" w:rsidRPr="00AA4684">
              <w:rPr>
                <w:rFonts w:ascii="Times New Roman" w:eastAsia="Times New Roman" w:hAnsi="Times New Roman" w:cs="Times New Roman"/>
                <w:sz w:val="24"/>
                <w:szCs w:val="24"/>
              </w:rPr>
              <w:t xml:space="preserve"> phải có tài khoản và đăng nhập thành công vào hệ thống</w:t>
            </w:r>
            <w:r w:rsidRPr="00AA4684">
              <w:rPr>
                <w:rFonts w:ascii="Times New Roman" w:eastAsia="Times New Roman" w:hAnsi="Times New Roman" w:cs="Times New Roman"/>
                <w:sz w:val="24"/>
                <w:szCs w:val="24"/>
              </w:rPr>
              <w:t xml:space="preserve"> và</w:t>
            </w:r>
            <w:r w:rsidR="00646F9F" w:rsidRPr="00AA4684">
              <w:rPr>
                <w:rFonts w:ascii="Times New Roman" w:eastAsia="Times New Roman" w:hAnsi="Times New Roman" w:cs="Times New Roman"/>
                <w:sz w:val="24"/>
                <w:szCs w:val="24"/>
              </w:rPr>
              <w:t xml:space="preserve"> chọn chức năng </w:t>
            </w:r>
            <w:r w:rsidRPr="00AA4684">
              <w:rPr>
                <w:rFonts w:ascii="Times New Roman" w:eastAsia="Times New Roman" w:hAnsi="Times New Roman" w:cs="Times New Roman"/>
                <w:sz w:val="24"/>
                <w:szCs w:val="24"/>
              </w:rPr>
              <w:t xml:space="preserve">xem thông tin </w:t>
            </w:r>
            <w:r w:rsidR="00075663" w:rsidRPr="00AA4684">
              <w:rPr>
                <w:rFonts w:ascii="Times New Roman" w:eastAsia="Times New Roman" w:hAnsi="Times New Roman" w:cs="Times New Roman"/>
                <w:sz w:val="24"/>
                <w:szCs w:val="24"/>
              </w:rPr>
              <w:t>khách hàng</w:t>
            </w:r>
            <w:r w:rsidR="009A6DAA" w:rsidRPr="00AA4684">
              <w:rPr>
                <w:rFonts w:ascii="Times New Roman" w:eastAsia="Times New Roman" w:hAnsi="Times New Roman" w:cs="Times New Roman"/>
                <w:sz w:val="24"/>
                <w:szCs w:val="24"/>
              </w:rPr>
              <w:t>, khách hàng phải có trong CSDL</w:t>
            </w:r>
          </w:p>
        </w:tc>
      </w:tr>
      <w:tr w:rsidR="007B6473" w14:paraId="3F272E45" w14:textId="77777777" w:rsidTr="00AA4684">
        <w:trPr>
          <w:trHeight w:val="525"/>
        </w:trPr>
        <w:tc>
          <w:tcPr>
            <w:tcW w:w="1837" w:type="dxa"/>
            <w:shd w:val="clear" w:color="auto" w:fill="auto"/>
            <w:tcMar>
              <w:top w:w="0" w:type="dxa"/>
              <w:left w:w="100" w:type="dxa"/>
              <w:bottom w:w="0" w:type="dxa"/>
              <w:right w:w="100" w:type="dxa"/>
            </w:tcMar>
          </w:tcPr>
          <w:p w14:paraId="64D14C9D" w14:textId="77777777" w:rsidR="007B6473" w:rsidRPr="00AA4684" w:rsidRDefault="00646F9F" w:rsidP="00BF545A">
            <w:pPr>
              <w:spacing w:before="120" w:after="120" w:line="276" w:lineRule="auto"/>
              <w:ind w:right="-4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Hậu điều kiện:</w:t>
            </w:r>
          </w:p>
        </w:tc>
        <w:tc>
          <w:tcPr>
            <w:tcW w:w="8505" w:type="dxa"/>
            <w:gridSpan w:val="2"/>
            <w:shd w:val="clear" w:color="auto" w:fill="auto"/>
            <w:tcMar>
              <w:top w:w="0" w:type="dxa"/>
              <w:left w:w="100" w:type="dxa"/>
              <w:bottom w:w="0" w:type="dxa"/>
              <w:right w:w="100" w:type="dxa"/>
            </w:tcMar>
          </w:tcPr>
          <w:p w14:paraId="4C74FD53" w14:textId="6849AFD3" w:rsidR="007B6473" w:rsidRPr="00AA4684" w:rsidRDefault="07051913" w:rsidP="00BF545A">
            <w:pPr>
              <w:spacing w:before="120" w:after="120" w:line="276" w:lineRule="auto"/>
              <w:ind w:right="202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Xem thành công thông tin chi tiết NVBH</w:t>
            </w:r>
          </w:p>
        </w:tc>
      </w:tr>
      <w:tr w:rsidR="007B6473" w14:paraId="3A6F0D31" w14:textId="77777777" w:rsidTr="00AA4684">
        <w:trPr>
          <w:trHeight w:val="540"/>
        </w:trPr>
        <w:tc>
          <w:tcPr>
            <w:tcW w:w="10342" w:type="dxa"/>
            <w:gridSpan w:val="3"/>
            <w:shd w:val="clear" w:color="auto" w:fill="BFBFBF" w:themeFill="background1" w:themeFillShade="BF"/>
            <w:tcMar>
              <w:top w:w="0" w:type="dxa"/>
              <w:left w:w="100" w:type="dxa"/>
              <w:bottom w:w="0" w:type="dxa"/>
              <w:right w:w="100" w:type="dxa"/>
            </w:tcMar>
          </w:tcPr>
          <w:p w14:paraId="5D26F417" w14:textId="77777777" w:rsidR="007B6473" w:rsidRPr="00AA4684" w:rsidRDefault="00646F9F">
            <w:pPr>
              <w:spacing w:before="120" w:after="120" w:line="276" w:lineRule="auto"/>
              <w:rPr>
                <w:rFonts w:ascii="Times New Roman" w:eastAsia="Times New Roman" w:hAnsi="Times New Roman" w:cs="Times New Roman"/>
                <w:b/>
                <w:sz w:val="24"/>
                <w:szCs w:val="24"/>
              </w:rPr>
            </w:pPr>
            <w:r w:rsidRPr="00AA4684">
              <w:rPr>
                <w:rFonts w:ascii="Times New Roman" w:eastAsia="Times New Roman" w:hAnsi="Times New Roman" w:cs="Times New Roman"/>
                <w:b/>
                <w:sz w:val="24"/>
                <w:szCs w:val="24"/>
              </w:rPr>
              <w:t>Luồng sự kiện chính:</w:t>
            </w:r>
          </w:p>
        </w:tc>
      </w:tr>
      <w:tr w:rsidR="007B6473" w14:paraId="73923B0B" w14:textId="77777777" w:rsidTr="00AA4684">
        <w:trPr>
          <w:trHeight w:val="540"/>
        </w:trPr>
        <w:tc>
          <w:tcPr>
            <w:tcW w:w="4956" w:type="dxa"/>
            <w:gridSpan w:val="2"/>
            <w:shd w:val="clear" w:color="auto" w:fill="auto"/>
            <w:tcMar>
              <w:top w:w="0" w:type="dxa"/>
              <w:left w:w="100" w:type="dxa"/>
              <w:bottom w:w="0" w:type="dxa"/>
              <w:right w:w="100" w:type="dxa"/>
            </w:tcMar>
          </w:tcPr>
          <w:p w14:paraId="5159EDC9" w14:textId="57D32B64" w:rsidR="007B6473" w:rsidRPr="00AA4684" w:rsidRDefault="54DD0EBD" w:rsidP="00AA4684">
            <w:pPr>
              <w:spacing w:before="120" w:after="120" w:line="276" w:lineRule="auto"/>
              <w:jc w:val="center"/>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NVBH</w:t>
            </w:r>
          </w:p>
        </w:tc>
        <w:tc>
          <w:tcPr>
            <w:tcW w:w="5386" w:type="dxa"/>
            <w:shd w:val="clear" w:color="auto" w:fill="auto"/>
            <w:tcMar>
              <w:top w:w="0" w:type="dxa"/>
              <w:left w:w="100" w:type="dxa"/>
              <w:bottom w:w="0" w:type="dxa"/>
              <w:right w:w="100" w:type="dxa"/>
            </w:tcMar>
          </w:tcPr>
          <w:p w14:paraId="020421D3" w14:textId="4C40251F" w:rsidR="007B6473" w:rsidRPr="00AA4684" w:rsidRDefault="00646F9F" w:rsidP="00AA4684">
            <w:pPr>
              <w:spacing w:before="120" w:after="120" w:line="276" w:lineRule="auto"/>
              <w:jc w:val="center"/>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Hệ thống</w:t>
            </w:r>
          </w:p>
        </w:tc>
      </w:tr>
      <w:tr w:rsidR="007B6473" w14:paraId="399EF112" w14:textId="77777777" w:rsidTr="00125E9C">
        <w:trPr>
          <w:trHeight w:val="753"/>
        </w:trPr>
        <w:tc>
          <w:tcPr>
            <w:tcW w:w="4956" w:type="dxa"/>
            <w:gridSpan w:val="2"/>
            <w:shd w:val="clear" w:color="auto" w:fill="auto"/>
            <w:tcMar>
              <w:top w:w="0" w:type="dxa"/>
              <w:left w:w="100" w:type="dxa"/>
              <w:bottom w:w="0" w:type="dxa"/>
              <w:right w:w="100" w:type="dxa"/>
            </w:tcMar>
          </w:tcPr>
          <w:p w14:paraId="4BF01952" w14:textId="68A8F3EF" w:rsidR="007B6473" w:rsidRPr="00AA4684" w:rsidRDefault="00646F9F">
            <w:pPr>
              <w:spacing w:before="120" w:after="120" w:line="276" w:lineRule="auto"/>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 xml:space="preserve">1. </w:t>
            </w:r>
            <w:r w:rsidR="17E87CFE" w:rsidRPr="00AA4684">
              <w:rPr>
                <w:rFonts w:ascii="Times New Roman" w:eastAsia="Times New Roman" w:hAnsi="Times New Roman" w:cs="Times New Roman"/>
                <w:sz w:val="24"/>
                <w:szCs w:val="24"/>
              </w:rPr>
              <w:t>Chọn khách hàng cần xem thông tin</w:t>
            </w:r>
            <w:r w:rsidR="00DB18BA" w:rsidRPr="00AA4684">
              <w:rPr>
                <w:rFonts w:ascii="Times New Roman" w:eastAsia="Times New Roman" w:hAnsi="Times New Roman" w:cs="Times New Roman"/>
                <w:sz w:val="24"/>
                <w:szCs w:val="24"/>
              </w:rPr>
              <w:t xml:space="preserve"> từ </w:t>
            </w:r>
            <w:r w:rsidR="00914A6A" w:rsidRPr="00AA4684">
              <w:rPr>
                <w:rFonts w:ascii="Times New Roman" w:eastAsia="Times New Roman" w:hAnsi="Times New Roman" w:cs="Times New Roman"/>
                <w:sz w:val="24"/>
                <w:szCs w:val="24"/>
              </w:rPr>
              <w:t>danh sách khách hàng</w:t>
            </w:r>
          </w:p>
        </w:tc>
        <w:tc>
          <w:tcPr>
            <w:tcW w:w="5386" w:type="dxa"/>
            <w:shd w:val="clear" w:color="auto" w:fill="auto"/>
            <w:tcMar>
              <w:top w:w="0" w:type="dxa"/>
              <w:left w:w="100" w:type="dxa"/>
              <w:bottom w:w="0" w:type="dxa"/>
              <w:right w:w="100" w:type="dxa"/>
            </w:tcMar>
          </w:tcPr>
          <w:p w14:paraId="5508472A" w14:textId="77777777" w:rsidR="007B6473" w:rsidRPr="00AA4684" w:rsidRDefault="00646F9F">
            <w:pPr>
              <w:spacing w:before="120" w:after="120" w:line="276" w:lineRule="auto"/>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 xml:space="preserve"> </w:t>
            </w:r>
          </w:p>
        </w:tc>
      </w:tr>
      <w:tr w:rsidR="007B6473" w14:paraId="5D5686B9" w14:textId="77777777" w:rsidTr="00AA4684">
        <w:trPr>
          <w:trHeight w:val="540"/>
        </w:trPr>
        <w:tc>
          <w:tcPr>
            <w:tcW w:w="4956" w:type="dxa"/>
            <w:gridSpan w:val="2"/>
            <w:shd w:val="clear" w:color="auto" w:fill="auto"/>
            <w:tcMar>
              <w:top w:w="0" w:type="dxa"/>
              <w:left w:w="100" w:type="dxa"/>
              <w:bottom w:w="0" w:type="dxa"/>
              <w:right w:w="100" w:type="dxa"/>
            </w:tcMar>
          </w:tcPr>
          <w:p w14:paraId="21931F13" w14:textId="77777777" w:rsidR="007B6473" w:rsidRPr="00AA4684" w:rsidRDefault="00646F9F">
            <w:pPr>
              <w:spacing w:before="120" w:after="120" w:line="276" w:lineRule="auto"/>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 xml:space="preserve"> </w:t>
            </w:r>
          </w:p>
        </w:tc>
        <w:tc>
          <w:tcPr>
            <w:tcW w:w="5386" w:type="dxa"/>
            <w:shd w:val="clear" w:color="auto" w:fill="auto"/>
            <w:tcMar>
              <w:top w:w="0" w:type="dxa"/>
              <w:left w:w="100" w:type="dxa"/>
              <w:bottom w:w="0" w:type="dxa"/>
              <w:right w:w="100" w:type="dxa"/>
            </w:tcMar>
          </w:tcPr>
          <w:p w14:paraId="241BE615" w14:textId="426ED1D5" w:rsidR="007B6473" w:rsidRPr="00AA4684" w:rsidRDefault="00E31B57">
            <w:pPr>
              <w:spacing w:before="120" w:after="120" w:line="276" w:lineRule="auto"/>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2. Lấy dữ liệu</w:t>
            </w:r>
            <w:r w:rsidR="23D94259" w:rsidRPr="00AA4684">
              <w:rPr>
                <w:rFonts w:ascii="Times New Roman" w:eastAsia="Times New Roman" w:hAnsi="Times New Roman" w:cs="Times New Roman"/>
                <w:sz w:val="24"/>
                <w:szCs w:val="24"/>
              </w:rPr>
              <w:t xml:space="preserve"> của khách hàng đã chọn</w:t>
            </w:r>
          </w:p>
        </w:tc>
      </w:tr>
      <w:tr w:rsidR="007B6473" w14:paraId="58778CB2" w14:textId="77777777" w:rsidTr="00AA4684">
        <w:trPr>
          <w:trHeight w:val="192"/>
        </w:trPr>
        <w:tc>
          <w:tcPr>
            <w:tcW w:w="4956" w:type="dxa"/>
            <w:gridSpan w:val="2"/>
            <w:shd w:val="clear" w:color="auto" w:fill="auto"/>
            <w:tcMar>
              <w:top w:w="0" w:type="dxa"/>
              <w:left w:w="100" w:type="dxa"/>
              <w:bottom w:w="0" w:type="dxa"/>
              <w:right w:w="100" w:type="dxa"/>
            </w:tcMar>
          </w:tcPr>
          <w:p w14:paraId="5B7B51E7" w14:textId="523DA2F3" w:rsidR="007B6473" w:rsidRPr="00AA4684" w:rsidRDefault="007B6473">
            <w:pPr>
              <w:spacing w:before="120" w:after="120" w:line="276" w:lineRule="auto"/>
              <w:rPr>
                <w:rFonts w:ascii="Times New Roman" w:eastAsia="Times New Roman" w:hAnsi="Times New Roman" w:cs="Times New Roman"/>
                <w:sz w:val="24"/>
                <w:szCs w:val="24"/>
              </w:rPr>
            </w:pPr>
          </w:p>
        </w:tc>
        <w:tc>
          <w:tcPr>
            <w:tcW w:w="5386" w:type="dxa"/>
            <w:shd w:val="clear" w:color="auto" w:fill="auto"/>
            <w:tcMar>
              <w:top w:w="0" w:type="dxa"/>
              <w:left w:w="100" w:type="dxa"/>
              <w:bottom w:w="0" w:type="dxa"/>
              <w:right w:w="100" w:type="dxa"/>
            </w:tcMar>
          </w:tcPr>
          <w:p w14:paraId="2501FDEF" w14:textId="4ACED98D" w:rsidR="007B6473" w:rsidRDefault="00E31B57" w:rsidP="00E31B57">
            <w:pPr>
              <w:pStyle w:val="flow"/>
            </w:pPr>
            <w:r>
              <w:t xml:space="preserve">Hiển thị thông tin chi tiết của khách </w:t>
            </w:r>
            <w:r w:rsidR="00A517BF">
              <w:t>hàng đã chọn</w:t>
            </w:r>
          </w:p>
        </w:tc>
      </w:tr>
      <w:tr w:rsidR="354CD26D" w14:paraId="0F2947A2" w14:textId="77777777" w:rsidTr="00AA4684">
        <w:trPr>
          <w:trHeight w:val="157"/>
        </w:trPr>
        <w:tc>
          <w:tcPr>
            <w:tcW w:w="4956" w:type="dxa"/>
            <w:gridSpan w:val="2"/>
            <w:shd w:val="clear" w:color="auto" w:fill="auto"/>
            <w:tcMar>
              <w:top w:w="0" w:type="dxa"/>
              <w:left w:w="100" w:type="dxa"/>
              <w:bottom w:w="0" w:type="dxa"/>
              <w:right w:w="100" w:type="dxa"/>
            </w:tcMar>
          </w:tcPr>
          <w:p w14:paraId="3779FA47" w14:textId="5EEECB21" w:rsidR="354CD26D" w:rsidRPr="00AA4684" w:rsidRDefault="00255543" w:rsidP="354CD26D">
            <w:pPr>
              <w:spacing w:line="276" w:lineRule="auto"/>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4</w:t>
            </w:r>
            <w:r w:rsidR="00A517BF" w:rsidRPr="00AA4684">
              <w:rPr>
                <w:rFonts w:ascii="Times New Roman" w:eastAsia="Times New Roman" w:hAnsi="Times New Roman" w:cs="Times New Roman"/>
                <w:sz w:val="24"/>
                <w:szCs w:val="24"/>
              </w:rPr>
              <w:t>. Chọn xem khách hàng khác</w:t>
            </w:r>
          </w:p>
        </w:tc>
        <w:tc>
          <w:tcPr>
            <w:tcW w:w="5386" w:type="dxa"/>
            <w:shd w:val="clear" w:color="auto" w:fill="auto"/>
            <w:tcMar>
              <w:top w:w="0" w:type="dxa"/>
              <w:left w:w="100" w:type="dxa"/>
              <w:bottom w:w="0" w:type="dxa"/>
              <w:right w:w="100" w:type="dxa"/>
            </w:tcMar>
          </w:tcPr>
          <w:p w14:paraId="1FB79B25" w14:textId="44B7146D" w:rsidR="354CD26D" w:rsidRPr="00AA4684" w:rsidRDefault="354CD26D" w:rsidP="354CD26D">
            <w:pPr>
              <w:spacing w:line="276" w:lineRule="auto"/>
              <w:rPr>
                <w:rFonts w:ascii="Times New Roman" w:eastAsia="Times New Roman" w:hAnsi="Times New Roman" w:cs="Times New Roman"/>
                <w:sz w:val="24"/>
                <w:szCs w:val="24"/>
              </w:rPr>
            </w:pPr>
          </w:p>
        </w:tc>
      </w:tr>
      <w:tr w:rsidR="007B6473" w14:paraId="44507CDE" w14:textId="77777777" w:rsidTr="00AA4684">
        <w:trPr>
          <w:trHeight w:val="540"/>
        </w:trPr>
        <w:tc>
          <w:tcPr>
            <w:tcW w:w="10342" w:type="dxa"/>
            <w:gridSpan w:val="3"/>
            <w:shd w:val="clear" w:color="auto" w:fill="BFBFBF" w:themeFill="background1" w:themeFillShade="BF"/>
            <w:tcMar>
              <w:top w:w="0" w:type="dxa"/>
              <w:left w:w="100" w:type="dxa"/>
              <w:bottom w:w="0" w:type="dxa"/>
              <w:right w:w="100" w:type="dxa"/>
            </w:tcMar>
          </w:tcPr>
          <w:p w14:paraId="71116B5B" w14:textId="77777777" w:rsidR="007B6473" w:rsidRPr="00AA4684" w:rsidRDefault="00646F9F">
            <w:pPr>
              <w:spacing w:before="120" w:after="120" w:line="276" w:lineRule="auto"/>
              <w:rPr>
                <w:rFonts w:ascii="Times New Roman" w:eastAsia="Times New Roman" w:hAnsi="Times New Roman" w:cs="Times New Roman"/>
                <w:b/>
                <w:sz w:val="24"/>
                <w:szCs w:val="24"/>
              </w:rPr>
            </w:pPr>
            <w:r w:rsidRPr="00AA4684">
              <w:rPr>
                <w:rFonts w:ascii="Times New Roman" w:eastAsia="Times New Roman" w:hAnsi="Times New Roman" w:cs="Times New Roman"/>
                <w:b/>
                <w:sz w:val="24"/>
                <w:szCs w:val="24"/>
              </w:rPr>
              <w:t>Luồng sự kiện thay thế:</w:t>
            </w:r>
          </w:p>
        </w:tc>
      </w:tr>
      <w:tr w:rsidR="007B6473" w14:paraId="138CFA34" w14:textId="77777777" w:rsidTr="00301EAE">
        <w:trPr>
          <w:trHeight w:val="229"/>
        </w:trPr>
        <w:tc>
          <w:tcPr>
            <w:tcW w:w="4956" w:type="dxa"/>
            <w:gridSpan w:val="2"/>
            <w:shd w:val="clear" w:color="auto" w:fill="auto"/>
            <w:tcMar>
              <w:top w:w="0" w:type="dxa"/>
              <w:left w:w="100" w:type="dxa"/>
              <w:bottom w:w="0" w:type="dxa"/>
              <w:right w:w="100" w:type="dxa"/>
            </w:tcMar>
          </w:tcPr>
          <w:p w14:paraId="5ED31F66" w14:textId="18275E7B" w:rsidR="007B6473" w:rsidRPr="00AA4684" w:rsidRDefault="00646F9F">
            <w:pPr>
              <w:spacing w:before="120" w:after="120" w:line="276" w:lineRule="auto"/>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 xml:space="preserve"> </w:t>
            </w:r>
            <w:r w:rsidR="00E32A6D" w:rsidRPr="00AA4684">
              <w:rPr>
                <w:rFonts w:ascii="Times New Roman" w:eastAsia="Times New Roman" w:hAnsi="Times New Roman" w:cs="Times New Roman"/>
                <w:sz w:val="24"/>
                <w:szCs w:val="24"/>
              </w:rPr>
              <w:t>4</w:t>
            </w:r>
            <w:r w:rsidR="659A3305" w:rsidRPr="00AA4684">
              <w:rPr>
                <w:rFonts w:ascii="Times New Roman" w:eastAsia="Times New Roman" w:hAnsi="Times New Roman" w:cs="Times New Roman"/>
                <w:sz w:val="24"/>
                <w:szCs w:val="24"/>
              </w:rPr>
              <w:t xml:space="preserve">.1. Chọn </w:t>
            </w:r>
            <w:r w:rsidR="00E32A6D" w:rsidRPr="00AA4684">
              <w:rPr>
                <w:rFonts w:ascii="Times New Roman" w:eastAsia="Times New Roman" w:hAnsi="Times New Roman" w:cs="Times New Roman"/>
                <w:sz w:val="24"/>
                <w:szCs w:val="24"/>
              </w:rPr>
              <w:t>kết thúc</w:t>
            </w:r>
          </w:p>
        </w:tc>
        <w:tc>
          <w:tcPr>
            <w:tcW w:w="5386" w:type="dxa"/>
            <w:shd w:val="clear" w:color="auto" w:fill="auto"/>
            <w:tcMar>
              <w:top w:w="0" w:type="dxa"/>
              <w:left w:w="100" w:type="dxa"/>
              <w:bottom w:w="0" w:type="dxa"/>
              <w:right w:w="100" w:type="dxa"/>
            </w:tcMar>
          </w:tcPr>
          <w:p w14:paraId="64686238" w14:textId="6F79FCC1" w:rsidR="007B6473" w:rsidRPr="00AA4684" w:rsidRDefault="007B6473" w:rsidP="00CC1086">
            <w:pPr>
              <w:keepNext/>
              <w:spacing w:before="120" w:after="120" w:line="276" w:lineRule="auto"/>
              <w:rPr>
                <w:rFonts w:ascii="Times New Roman" w:eastAsia="Times New Roman" w:hAnsi="Times New Roman" w:cs="Times New Roman"/>
                <w:sz w:val="24"/>
                <w:szCs w:val="24"/>
              </w:rPr>
            </w:pPr>
          </w:p>
        </w:tc>
      </w:tr>
    </w:tbl>
    <w:p w14:paraId="532A607B" w14:textId="514B98A4" w:rsidR="00301EAE" w:rsidRPr="00CC1086" w:rsidRDefault="001A1A07" w:rsidP="00CC1086">
      <w:pPr>
        <w:pStyle w:val="Caption"/>
        <w:jc w:val="center"/>
      </w:pPr>
      <w:r>
        <w:t xml:space="preserve">Bảng </w:t>
      </w:r>
      <w:fldSimple w:instr=" SEQ Bảng \* ARABIC ">
        <w:r w:rsidR="00B061CF">
          <w:rPr>
            <w:noProof/>
          </w:rPr>
          <w:t>16</w:t>
        </w:r>
      </w:fldSimple>
      <w:r w:rsidR="00CC1086">
        <w:t>.</w:t>
      </w:r>
      <w:r>
        <w:t xml:space="preserve"> Đặc tả </w:t>
      </w:r>
      <w:r w:rsidR="00CD321E">
        <w:t>Usecase Xem Thông Tin Khách Hàng</w:t>
      </w:r>
      <w:bookmarkStart w:id="187" w:name="_Toc146233562"/>
      <w:r w:rsidR="00301EAE">
        <w:br w:type="page"/>
      </w:r>
    </w:p>
    <w:p w14:paraId="29D503DC" w14:textId="4031D7A3" w:rsidR="007B6473" w:rsidRDefault="00646F9F" w:rsidP="00301EAE">
      <w:pPr>
        <w:pStyle w:val="Top3"/>
      </w:pPr>
      <w:bookmarkStart w:id="188" w:name="_Toc146318015"/>
      <w:bookmarkStart w:id="189" w:name="_Toc152431161"/>
      <w:bookmarkStart w:id="190" w:name="_Toc152432057"/>
      <w:r>
        <w:lastRenderedPageBreak/>
        <w:t>Biểu đồ</w:t>
      </w:r>
      <w:bookmarkEnd w:id="187"/>
      <w:bookmarkEnd w:id="188"/>
      <w:bookmarkEnd w:id="189"/>
      <w:bookmarkEnd w:id="190"/>
    </w:p>
    <w:p w14:paraId="6C01CE9C" w14:textId="77777777" w:rsidR="007B6473" w:rsidRPr="00C55DC4" w:rsidRDefault="00646F9F">
      <w:pPr>
        <w:spacing w:after="120" w:line="240" w:lineRule="auto"/>
        <w:rPr>
          <w:rFonts w:ascii="Times New Roman" w:eastAsia="Times New Roman" w:hAnsi="Times New Roman" w:cs="Times New Roman"/>
          <w:b/>
          <w:i/>
          <w:sz w:val="26"/>
          <w:szCs w:val="26"/>
        </w:rPr>
      </w:pPr>
      <w:r w:rsidRPr="00C55DC4">
        <w:rPr>
          <w:rFonts w:ascii="Times New Roman" w:eastAsia="Times New Roman" w:hAnsi="Times New Roman" w:cs="Times New Roman"/>
          <w:b/>
          <w:i/>
          <w:sz w:val="26"/>
          <w:szCs w:val="26"/>
        </w:rPr>
        <w:t>Activity</w:t>
      </w:r>
    </w:p>
    <w:p w14:paraId="23001AF4" w14:textId="77777777" w:rsidR="0093486C" w:rsidRDefault="00514D7C" w:rsidP="0093486C">
      <w:pPr>
        <w:keepNext/>
        <w:spacing w:after="120" w:line="240" w:lineRule="auto"/>
        <w:jc w:val="center"/>
      </w:pPr>
      <w:r>
        <w:rPr>
          <w:rFonts w:ascii="Times New Roman" w:eastAsia="Times New Roman" w:hAnsi="Times New Roman" w:cs="Times New Roman"/>
          <w:b/>
          <w:i/>
          <w:noProof/>
          <w:sz w:val="26"/>
          <w:szCs w:val="26"/>
        </w:rPr>
        <w:drawing>
          <wp:inline distT="0" distB="0" distL="0" distR="0" wp14:anchorId="2978C348" wp14:editId="4BFC11F6">
            <wp:extent cx="4491533" cy="3641841"/>
            <wp:effectExtent l="0" t="0" r="4445" b="0"/>
            <wp:docPr id="2071854271" name="Picture 207185427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54271" name="Picture 12"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523303" cy="3667601"/>
                    </a:xfrm>
                    <a:prstGeom prst="rect">
                      <a:avLst/>
                    </a:prstGeom>
                  </pic:spPr>
                </pic:pic>
              </a:graphicData>
            </a:graphic>
          </wp:inline>
        </w:drawing>
      </w:r>
    </w:p>
    <w:p w14:paraId="1C601FA6" w14:textId="25BA86A8" w:rsidR="007B6473" w:rsidRDefault="0093486C" w:rsidP="0093486C">
      <w:pPr>
        <w:pStyle w:val="Caption"/>
        <w:jc w:val="center"/>
        <w:rPr>
          <w:rFonts w:ascii="Times New Roman" w:eastAsia="Times New Roman" w:hAnsi="Times New Roman" w:cs="Times New Roman"/>
          <w:b/>
          <w:i w:val="0"/>
          <w:sz w:val="26"/>
          <w:szCs w:val="26"/>
        </w:rPr>
      </w:pPr>
      <w:r>
        <w:t xml:space="preserve">Hình </w:t>
      </w:r>
      <w:fldSimple w:instr=" SEQ Hình \* ARABIC ">
        <w:r w:rsidR="00B061CF">
          <w:rPr>
            <w:noProof/>
          </w:rPr>
          <w:t>24</w:t>
        </w:r>
      </w:fldSimple>
      <w:r>
        <w:t xml:space="preserve">. </w:t>
      </w:r>
      <w:r w:rsidRPr="009179EC">
        <w:t>Activity Xem Thông Tin Khách Hàng</w:t>
      </w:r>
    </w:p>
    <w:p w14:paraId="2EAAE937" w14:textId="77777777" w:rsidR="007B6473" w:rsidRDefault="00646F9F">
      <w:pPr>
        <w:spacing w:after="120" w:line="240" w:lineRule="auto"/>
        <w:rPr>
          <w:rFonts w:ascii="Times New Roman" w:eastAsia="Times New Roman" w:hAnsi="Times New Roman" w:cs="Times New Roman"/>
          <w:b/>
          <w:sz w:val="26"/>
          <w:szCs w:val="26"/>
        </w:rPr>
      </w:pPr>
      <w:r w:rsidRPr="00C55DC4">
        <w:rPr>
          <w:rFonts w:ascii="Times New Roman" w:eastAsia="Times New Roman" w:hAnsi="Times New Roman" w:cs="Times New Roman"/>
          <w:b/>
          <w:i/>
          <w:sz w:val="26"/>
          <w:szCs w:val="26"/>
        </w:rPr>
        <w:t>Sequence</w:t>
      </w:r>
    </w:p>
    <w:p w14:paraId="21FA2AB8" w14:textId="77777777" w:rsidR="003B09F3" w:rsidRDefault="00D86050" w:rsidP="00D86050">
      <w:pPr>
        <w:pStyle w:val="Subtitle"/>
      </w:pPr>
      <w:r>
        <w:rPr>
          <w:noProof/>
        </w:rPr>
        <w:drawing>
          <wp:inline distT="0" distB="0" distL="0" distR="0" wp14:anchorId="2B506B25" wp14:editId="1514D7C0">
            <wp:extent cx="6511925" cy="2786380"/>
            <wp:effectExtent l="0" t="0" r="3175" b="0"/>
            <wp:docPr id="1354947880" name="Picture 135494788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47880" name="Picture 13" descr="A diagram of a projec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1925" cy="2786380"/>
                    </a:xfrm>
                    <a:prstGeom prst="rect">
                      <a:avLst/>
                    </a:prstGeom>
                    <a:noFill/>
                    <a:ln>
                      <a:noFill/>
                    </a:ln>
                  </pic:spPr>
                </pic:pic>
              </a:graphicData>
            </a:graphic>
          </wp:inline>
        </w:drawing>
      </w:r>
    </w:p>
    <w:p w14:paraId="458B3B3D" w14:textId="26FCF2B4" w:rsidR="00301EAE" w:rsidRPr="00364B9E" w:rsidRDefault="00364B9E" w:rsidP="00364B9E">
      <w:pPr>
        <w:pStyle w:val="Caption"/>
        <w:jc w:val="center"/>
      </w:pPr>
      <w:r>
        <w:t xml:space="preserve">Hình </w:t>
      </w:r>
      <w:fldSimple w:instr=" SEQ Hình \* ARABIC ">
        <w:r w:rsidR="00B061CF">
          <w:rPr>
            <w:noProof/>
          </w:rPr>
          <w:t>25</w:t>
        </w:r>
      </w:fldSimple>
      <w:r>
        <w:t xml:space="preserve">. </w:t>
      </w:r>
      <w:r w:rsidRPr="00BB2D0A">
        <w:t>Sequence Xem Thông Tin Khách Hàng</w:t>
      </w:r>
      <w:r w:rsidR="00301EAE">
        <w:br w:type="page"/>
      </w:r>
      <w:bookmarkStart w:id="191" w:name="_Toc146233563"/>
    </w:p>
    <w:p w14:paraId="396A9902" w14:textId="7B715307" w:rsidR="007B6473" w:rsidRDefault="00646F9F" w:rsidP="00070C05">
      <w:pPr>
        <w:pStyle w:val="Top2"/>
      </w:pPr>
      <w:bookmarkStart w:id="192" w:name="_Toc146318016"/>
      <w:bookmarkStart w:id="193" w:name="_Toc152431162"/>
      <w:bookmarkStart w:id="194" w:name="_Toc152432058"/>
      <w:r>
        <w:lastRenderedPageBreak/>
        <w:t>UC013_</w:t>
      </w:r>
      <w:r w:rsidR="00CF432E">
        <w:t xml:space="preserve">Thêm </w:t>
      </w:r>
      <w:r w:rsidR="00FA7887" w:rsidRPr="00FA7887">
        <w:rPr>
          <w:bCs/>
        </w:rPr>
        <w:t>Nhân Viên</w:t>
      </w:r>
      <w:bookmarkEnd w:id="191"/>
      <w:bookmarkEnd w:id="192"/>
      <w:bookmarkEnd w:id="193"/>
      <w:bookmarkEnd w:id="194"/>
    </w:p>
    <w:p w14:paraId="497CBF76" w14:textId="48ABF371" w:rsidR="007B6473" w:rsidRDefault="00646F9F" w:rsidP="00070C05">
      <w:pPr>
        <w:pStyle w:val="Top3"/>
      </w:pPr>
      <w:bookmarkStart w:id="195" w:name="_Toc146233564"/>
      <w:bookmarkStart w:id="196" w:name="_Toc146318017"/>
      <w:bookmarkStart w:id="197" w:name="_Toc152431163"/>
      <w:bookmarkStart w:id="198" w:name="_Toc152432059"/>
      <w:r>
        <w:t>Mô tả use case UC013</w:t>
      </w:r>
      <w:bookmarkEnd w:id="195"/>
      <w:bookmarkEnd w:id="196"/>
      <w:bookmarkEnd w:id="197"/>
      <w:bookmarkEnd w:id="198"/>
    </w:p>
    <w:tbl>
      <w:tblPr>
        <w:tblW w:w="1034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7"/>
        <w:gridCol w:w="2410"/>
        <w:gridCol w:w="6095"/>
      </w:tblGrid>
      <w:tr w:rsidR="007B6473" w14:paraId="4BBA6109" w14:textId="77777777" w:rsidTr="002D2FF7">
        <w:trPr>
          <w:trHeight w:val="540"/>
        </w:trPr>
        <w:tc>
          <w:tcPr>
            <w:tcW w:w="10342"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51C9F49F" w14:textId="09558C33" w:rsidR="007B6473" w:rsidRPr="00070C05" w:rsidRDefault="00646F9F" w:rsidP="00480E7E">
            <w:pPr>
              <w:spacing w:before="120" w:after="0" w:line="276" w:lineRule="auto"/>
              <w:ind w:right="-106"/>
              <w:jc w:val="both"/>
              <w:rPr>
                <w:rFonts w:ascii="Times New Roman" w:eastAsia="Times New Roman" w:hAnsi="Times New Roman" w:cs="Times New Roman"/>
                <w:sz w:val="24"/>
                <w:szCs w:val="24"/>
              </w:rPr>
            </w:pPr>
            <w:r w:rsidRPr="00070C05">
              <w:rPr>
                <w:rFonts w:ascii="Times New Roman" w:eastAsia="Times New Roman" w:hAnsi="Times New Roman" w:cs="Times New Roman"/>
                <w:b/>
                <w:sz w:val="24"/>
                <w:szCs w:val="24"/>
              </w:rPr>
              <w:t xml:space="preserve">Use case: </w:t>
            </w:r>
            <w:r w:rsidRPr="00070C05">
              <w:rPr>
                <w:rFonts w:ascii="Times New Roman" w:eastAsia="Times New Roman" w:hAnsi="Times New Roman" w:cs="Times New Roman"/>
                <w:sz w:val="24"/>
                <w:szCs w:val="24"/>
              </w:rPr>
              <w:t>UC013_</w:t>
            </w:r>
            <w:r w:rsidR="00CF432E" w:rsidRPr="00070C05">
              <w:rPr>
                <w:rFonts w:ascii="Times New Roman" w:eastAsia="Times New Roman" w:hAnsi="Times New Roman" w:cs="Times New Roman"/>
                <w:sz w:val="24"/>
                <w:szCs w:val="24"/>
              </w:rPr>
              <w:t>Thêm Nhân Viên</w:t>
            </w:r>
          </w:p>
        </w:tc>
      </w:tr>
      <w:tr w:rsidR="007B6473" w14:paraId="01E7AD62" w14:textId="77777777" w:rsidTr="002D2FF7">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82977FA" w14:textId="77777777" w:rsidR="007B6473" w:rsidRPr="00070C05" w:rsidRDefault="00646F9F" w:rsidP="00480E7E">
            <w:pPr>
              <w:spacing w:before="120" w:after="0" w:line="276" w:lineRule="auto"/>
              <w:ind w:right="-60"/>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Mục đích:</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9EC8643" w14:textId="100A0343" w:rsidR="007B6473" w:rsidRPr="00070C05" w:rsidRDefault="2BD33C42" w:rsidP="00480E7E">
            <w:pPr>
              <w:spacing w:before="120" w:after="0" w:line="276" w:lineRule="auto"/>
              <w:ind w:right="-120"/>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Thêm NVBH vào CSDL</w:t>
            </w:r>
          </w:p>
        </w:tc>
      </w:tr>
      <w:tr w:rsidR="007B6473" w14:paraId="7793AAE2" w14:textId="77777777" w:rsidTr="002D2FF7">
        <w:trPr>
          <w:trHeight w:val="81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FF33197" w14:textId="77777777" w:rsidR="007B6473" w:rsidRPr="00070C05" w:rsidRDefault="00646F9F" w:rsidP="00480E7E">
            <w:pPr>
              <w:spacing w:before="120" w:after="0" w:line="276" w:lineRule="auto"/>
              <w:ind w:right="-60"/>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Mô tả sơ lược:</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FC22F0C" w14:textId="10B4B488" w:rsidR="007B6473" w:rsidRPr="00070C05" w:rsidRDefault="5705D028" w:rsidP="00480E7E">
            <w:pPr>
              <w:spacing w:before="120" w:after="0" w:line="276" w:lineRule="auto"/>
              <w:ind w:right="-120"/>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Giúp cho NVQL thêm mới một NVBH vào</w:t>
            </w:r>
            <w:r w:rsidR="00646F9F" w:rsidRPr="00070C05">
              <w:rPr>
                <w:rFonts w:ascii="Times New Roman" w:eastAsia="Times New Roman" w:hAnsi="Times New Roman" w:cs="Times New Roman"/>
                <w:sz w:val="24"/>
                <w:szCs w:val="24"/>
              </w:rPr>
              <w:t xml:space="preserve"> CSDL và hiển thị trên danh sách</w:t>
            </w:r>
          </w:p>
        </w:tc>
      </w:tr>
      <w:tr w:rsidR="007B6473" w14:paraId="27DBBAD1" w14:textId="77777777" w:rsidTr="002D2FF7">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70FA3E6" w14:textId="77777777" w:rsidR="007B6473" w:rsidRPr="00070C05" w:rsidRDefault="00646F9F" w:rsidP="00480E7E">
            <w:pPr>
              <w:spacing w:before="120" w:after="0" w:line="276" w:lineRule="auto"/>
              <w:ind w:right="-60"/>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Actor chính:</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E0F9BE0" w14:textId="06214770" w:rsidR="007B6473" w:rsidRPr="00070C05" w:rsidRDefault="6FFBD962" w:rsidP="00480E7E">
            <w:pPr>
              <w:spacing w:before="120" w:after="0" w:line="276" w:lineRule="auto"/>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NVQL</w:t>
            </w:r>
          </w:p>
        </w:tc>
      </w:tr>
      <w:tr w:rsidR="007B6473" w14:paraId="70AA584B" w14:textId="77777777" w:rsidTr="002D2FF7">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39AA09E" w14:textId="77777777" w:rsidR="007B6473" w:rsidRPr="00070C05" w:rsidRDefault="00646F9F" w:rsidP="00480E7E">
            <w:pPr>
              <w:spacing w:before="120" w:after="0" w:line="276" w:lineRule="auto"/>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Actor phụ:</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E10AC2F" w14:textId="77777777" w:rsidR="007B6473" w:rsidRPr="00070C05" w:rsidRDefault="00646F9F" w:rsidP="00480E7E">
            <w:pPr>
              <w:spacing w:before="120" w:after="0" w:line="276" w:lineRule="auto"/>
              <w:ind w:right="2020"/>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Không</w:t>
            </w:r>
          </w:p>
        </w:tc>
      </w:tr>
      <w:tr w:rsidR="007B6473" w14:paraId="02D0C8BA" w14:textId="77777777" w:rsidTr="002D2FF7">
        <w:trPr>
          <w:trHeight w:val="749"/>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20A318D" w14:textId="77777777" w:rsidR="007B6473" w:rsidRPr="00070C05" w:rsidRDefault="00646F9F" w:rsidP="00480E7E">
            <w:pPr>
              <w:spacing w:before="120" w:after="0" w:line="276" w:lineRule="auto"/>
              <w:ind w:right="-60"/>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Tiền điều kiện:</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C1BD53F" w14:textId="211CC00C" w:rsidR="007B6473" w:rsidRPr="00070C05" w:rsidRDefault="6A6C5D4A" w:rsidP="00480E7E">
            <w:pPr>
              <w:spacing w:before="120" w:after="0" w:line="276" w:lineRule="auto"/>
              <w:ind w:right="-21"/>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NVQL</w:t>
            </w:r>
            <w:r w:rsidR="00646F9F" w:rsidRPr="00070C05">
              <w:rPr>
                <w:rFonts w:ascii="Times New Roman" w:eastAsia="Times New Roman" w:hAnsi="Times New Roman" w:cs="Times New Roman"/>
                <w:sz w:val="24"/>
                <w:szCs w:val="24"/>
              </w:rPr>
              <w:t xml:space="preserve"> phải có tài khoản và đăng nhập thành công vào hệ thống</w:t>
            </w:r>
            <w:r w:rsidR="6E8F0B19" w:rsidRPr="00070C05">
              <w:rPr>
                <w:rFonts w:ascii="Times New Roman" w:eastAsia="Times New Roman" w:hAnsi="Times New Roman" w:cs="Times New Roman"/>
                <w:sz w:val="24"/>
                <w:szCs w:val="24"/>
              </w:rPr>
              <w:t xml:space="preserve"> và</w:t>
            </w:r>
            <w:r w:rsidR="00646F9F" w:rsidRPr="00070C05">
              <w:rPr>
                <w:rFonts w:ascii="Times New Roman" w:eastAsia="Times New Roman" w:hAnsi="Times New Roman" w:cs="Times New Roman"/>
                <w:sz w:val="24"/>
                <w:szCs w:val="24"/>
              </w:rPr>
              <w:t xml:space="preserve"> chọn chức năng </w:t>
            </w:r>
            <w:r w:rsidR="1B94A011" w:rsidRPr="00070C05">
              <w:rPr>
                <w:rFonts w:ascii="Times New Roman" w:eastAsia="Times New Roman" w:hAnsi="Times New Roman" w:cs="Times New Roman"/>
                <w:sz w:val="24"/>
                <w:szCs w:val="24"/>
              </w:rPr>
              <w:t>thêm nhân viên</w:t>
            </w:r>
            <w:r w:rsidR="00577343" w:rsidRPr="00070C05">
              <w:rPr>
                <w:rFonts w:ascii="Times New Roman" w:eastAsia="Times New Roman" w:hAnsi="Times New Roman" w:cs="Times New Roman"/>
                <w:sz w:val="24"/>
                <w:szCs w:val="24"/>
              </w:rPr>
              <w:t>, mã nhân viên được tạo tự động</w:t>
            </w:r>
          </w:p>
        </w:tc>
      </w:tr>
      <w:tr w:rsidR="007B6473" w14:paraId="05A20F7E" w14:textId="77777777" w:rsidTr="002D2FF7">
        <w:trPr>
          <w:trHeight w:val="364"/>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EB13E58" w14:textId="77777777" w:rsidR="007B6473" w:rsidRPr="00070C05" w:rsidRDefault="00646F9F" w:rsidP="00480E7E">
            <w:pPr>
              <w:spacing w:before="120" w:after="0" w:line="276" w:lineRule="auto"/>
              <w:ind w:right="-40"/>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Hậu điều kiện:</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0B18759" w14:textId="7DA5BBAF" w:rsidR="007B6473" w:rsidRPr="00070C05" w:rsidRDefault="29664980" w:rsidP="00480E7E">
            <w:pPr>
              <w:spacing w:before="120" w:after="0" w:line="276" w:lineRule="auto"/>
              <w:ind w:right="-21"/>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Thêm thành công NVBH vào CSDL</w:t>
            </w:r>
          </w:p>
        </w:tc>
      </w:tr>
      <w:tr w:rsidR="007B6473" w14:paraId="675D5829" w14:textId="77777777" w:rsidTr="002D2FF7">
        <w:trPr>
          <w:trHeight w:val="540"/>
        </w:trPr>
        <w:tc>
          <w:tcPr>
            <w:tcW w:w="10342"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3539040E" w14:textId="77777777" w:rsidR="007B6473" w:rsidRPr="00070C05" w:rsidRDefault="00646F9F" w:rsidP="00480E7E">
            <w:pPr>
              <w:spacing w:before="120" w:after="0" w:line="276" w:lineRule="auto"/>
              <w:rPr>
                <w:rFonts w:ascii="Times New Roman" w:eastAsia="Times New Roman" w:hAnsi="Times New Roman" w:cs="Times New Roman"/>
                <w:b/>
                <w:sz w:val="24"/>
                <w:szCs w:val="24"/>
              </w:rPr>
            </w:pPr>
            <w:r w:rsidRPr="00070C05">
              <w:rPr>
                <w:rFonts w:ascii="Times New Roman" w:eastAsia="Times New Roman" w:hAnsi="Times New Roman" w:cs="Times New Roman"/>
                <w:b/>
                <w:sz w:val="24"/>
                <w:szCs w:val="24"/>
              </w:rPr>
              <w:t>Luồng sự kiện chính:</w:t>
            </w:r>
          </w:p>
        </w:tc>
      </w:tr>
      <w:tr w:rsidR="007B6473" w14:paraId="3B06AE49" w14:textId="77777777" w:rsidTr="002C6B89">
        <w:trPr>
          <w:trHeight w:val="540"/>
        </w:trPr>
        <w:tc>
          <w:tcPr>
            <w:tcW w:w="4247"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30C1D40" w14:textId="2285F945" w:rsidR="007B6473" w:rsidRPr="00070C05" w:rsidRDefault="080EAE11" w:rsidP="00480E7E">
            <w:pPr>
              <w:spacing w:before="120" w:after="0" w:line="276" w:lineRule="auto"/>
              <w:jc w:val="center"/>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NVQL</w:t>
            </w:r>
          </w:p>
        </w:tc>
        <w:tc>
          <w:tcPr>
            <w:tcW w:w="60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2CAD980" w14:textId="207A2617" w:rsidR="007B6473" w:rsidRPr="00070C05" w:rsidRDefault="00646F9F" w:rsidP="00480E7E">
            <w:pPr>
              <w:spacing w:before="120" w:after="0" w:line="276" w:lineRule="auto"/>
              <w:jc w:val="center"/>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Hệ thống</w:t>
            </w:r>
          </w:p>
        </w:tc>
      </w:tr>
      <w:tr w:rsidR="007B6473" w14:paraId="7D47D2CC" w14:textId="77777777" w:rsidTr="002C6B89">
        <w:trPr>
          <w:trHeight w:val="287"/>
        </w:trPr>
        <w:tc>
          <w:tcPr>
            <w:tcW w:w="4247"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A590C7F" w14:textId="59A21E4B" w:rsidR="007B6473" w:rsidRPr="00070C05" w:rsidRDefault="00646F9F" w:rsidP="00480E7E">
            <w:pPr>
              <w:spacing w:before="120"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 xml:space="preserve">1. </w:t>
            </w:r>
            <w:r w:rsidR="2C89E243" w:rsidRPr="00070C05">
              <w:rPr>
                <w:rFonts w:ascii="Times New Roman" w:eastAsia="Times New Roman" w:hAnsi="Times New Roman" w:cs="Times New Roman"/>
                <w:sz w:val="24"/>
                <w:szCs w:val="24"/>
              </w:rPr>
              <w:t>Nhập thông tin nhân viên cần thêm</w:t>
            </w:r>
          </w:p>
        </w:tc>
        <w:tc>
          <w:tcPr>
            <w:tcW w:w="60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5411824" w14:textId="77777777" w:rsidR="007B6473" w:rsidRPr="00070C05" w:rsidRDefault="00646F9F" w:rsidP="00480E7E">
            <w:pPr>
              <w:spacing w:before="120"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 xml:space="preserve"> </w:t>
            </w:r>
          </w:p>
        </w:tc>
      </w:tr>
      <w:tr w:rsidR="007B6473" w14:paraId="537EA475" w14:textId="77777777" w:rsidTr="002C6B89">
        <w:trPr>
          <w:trHeight w:val="540"/>
        </w:trPr>
        <w:tc>
          <w:tcPr>
            <w:tcW w:w="4247"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76EE561" w14:textId="77777777" w:rsidR="007B6473" w:rsidRPr="00070C05" w:rsidRDefault="00646F9F" w:rsidP="00480E7E">
            <w:pPr>
              <w:spacing w:before="120"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 xml:space="preserve"> </w:t>
            </w:r>
          </w:p>
        </w:tc>
        <w:tc>
          <w:tcPr>
            <w:tcW w:w="60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4628B17" w14:textId="314D43A4" w:rsidR="007B6473" w:rsidRPr="00070C05" w:rsidRDefault="00646F9F" w:rsidP="00480E7E">
            <w:pPr>
              <w:spacing w:before="120"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 xml:space="preserve">2. </w:t>
            </w:r>
            <w:r w:rsidR="563E7C1C" w:rsidRPr="00070C05">
              <w:rPr>
                <w:rFonts w:ascii="Times New Roman" w:eastAsia="Times New Roman" w:hAnsi="Times New Roman" w:cs="Times New Roman"/>
                <w:sz w:val="24"/>
                <w:szCs w:val="24"/>
              </w:rPr>
              <w:t xml:space="preserve">Kiểm </w:t>
            </w:r>
            <w:r w:rsidR="000F14BF" w:rsidRPr="00070C05">
              <w:rPr>
                <w:rFonts w:ascii="Times New Roman" w:eastAsia="Times New Roman" w:hAnsi="Times New Roman" w:cs="Times New Roman"/>
                <w:sz w:val="24"/>
                <w:szCs w:val="24"/>
              </w:rPr>
              <w:t>tra</w:t>
            </w:r>
            <w:r w:rsidR="004955D5" w:rsidRPr="00070C05">
              <w:rPr>
                <w:rFonts w:ascii="Times New Roman" w:eastAsia="Times New Roman" w:hAnsi="Times New Roman" w:cs="Times New Roman"/>
                <w:sz w:val="24"/>
                <w:szCs w:val="24"/>
              </w:rPr>
              <w:t xml:space="preserve"> đinh dạng </w:t>
            </w:r>
            <w:r w:rsidR="00463467" w:rsidRPr="00070C05">
              <w:rPr>
                <w:rFonts w:ascii="Times New Roman" w:eastAsia="Times New Roman" w:hAnsi="Times New Roman" w:cs="Times New Roman"/>
                <w:sz w:val="24"/>
                <w:szCs w:val="24"/>
              </w:rPr>
              <w:t>dữ liệu</w:t>
            </w:r>
          </w:p>
        </w:tc>
      </w:tr>
      <w:tr w:rsidR="007B6473" w14:paraId="2F7E4ABF" w14:textId="77777777" w:rsidTr="00480E7E">
        <w:trPr>
          <w:trHeight w:val="54"/>
        </w:trPr>
        <w:tc>
          <w:tcPr>
            <w:tcW w:w="4247"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C77F1B3" w14:textId="7923E772" w:rsidR="007B6473" w:rsidRPr="00070C05" w:rsidRDefault="00646F9F" w:rsidP="00480E7E">
            <w:pPr>
              <w:spacing w:before="120"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 xml:space="preserve">3. </w:t>
            </w:r>
            <w:r w:rsidR="17BCFDE0" w:rsidRPr="00070C05">
              <w:rPr>
                <w:rFonts w:ascii="Times New Roman" w:eastAsia="Times New Roman" w:hAnsi="Times New Roman" w:cs="Times New Roman"/>
                <w:sz w:val="24"/>
                <w:szCs w:val="24"/>
              </w:rPr>
              <w:t>Chọn Lưu</w:t>
            </w:r>
          </w:p>
        </w:tc>
        <w:tc>
          <w:tcPr>
            <w:tcW w:w="60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08027A8" w14:textId="77777777" w:rsidR="007B6473" w:rsidRPr="00070C05" w:rsidRDefault="00646F9F" w:rsidP="00480E7E">
            <w:pPr>
              <w:spacing w:before="120"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 xml:space="preserve"> </w:t>
            </w:r>
          </w:p>
        </w:tc>
      </w:tr>
      <w:tr w:rsidR="007B6473" w14:paraId="305F7046" w14:textId="77777777" w:rsidTr="00480E7E">
        <w:trPr>
          <w:trHeight w:val="54"/>
        </w:trPr>
        <w:tc>
          <w:tcPr>
            <w:tcW w:w="4247"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B065EC0" w14:textId="77777777" w:rsidR="007B6473" w:rsidRPr="00070C05" w:rsidRDefault="00646F9F" w:rsidP="00480E7E">
            <w:pPr>
              <w:spacing w:before="120"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 xml:space="preserve"> </w:t>
            </w:r>
          </w:p>
        </w:tc>
        <w:tc>
          <w:tcPr>
            <w:tcW w:w="60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E6DABAA" w14:textId="2168F0CD" w:rsidR="007B6473" w:rsidRPr="00480E7E" w:rsidRDefault="00646F9F" w:rsidP="00480E7E">
            <w:pPr>
              <w:spacing w:before="120" w:after="0" w:line="276" w:lineRule="auto"/>
              <w:rPr>
                <w:rFonts w:ascii="Times New Roman" w:eastAsia="Times New Roman" w:hAnsi="Times New Roman" w:cs="Times New Roman"/>
                <w:w w:val="95"/>
                <w:sz w:val="24"/>
                <w:szCs w:val="24"/>
              </w:rPr>
            </w:pPr>
            <w:r w:rsidRPr="00480E7E">
              <w:rPr>
                <w:rFonts w:ascii="Times New Roman" w:eastAsia="Times New Roman" w:hAnsi="Times New Roman" w:cs="Times New Roman"/>
                <w:w w:val="95"/>
                <w:sz w:val="24"/>
                <w:szCs w:val="24"/>
              </w:rPr>
              <w:t xml:space="preserve">4. </w:t>
            </w:r>
            <w:r w:rsidR="6526DD63" w:rsidRPr="00480E7E">
              <w:rPr>
                <w:rFonts w:ascii="Times New Roman" w:eastAsia="Times New Roman" w:hAnsi="Times New Roman" w:cs="Times New Roman"/>
                <w:w w:val="95"/>
                <w:sz w:val="24"/>
                <w:szCs w:val="24"/>
              </w:rPr>
              <w:t>Lưu thông tin vừa nhập vào CSDL và hiển thị trên danh sách</w:t>
            </w:r>
          </w:p>
        </w:tc>
      </w:tr>
      <w:tr w:rsidR="007B6473" w14:paraId="136F4A4E" w14:textId="77777777" w:rsidTr="002C6B89">
        <w:trPr>
          <w:trHeight w:val="125"/>
        </w:trPr>
        <w:tc>
          <w:tcPr>
            <w:tcW w:w="4247"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8630D43" w14:textId="799188B0" w:rsidR="007B6473" w:rsidRPr="00070C05" w:rsidRDefault="007B6473" w:rsidP="00480E7E">
            <w:pPr>
              <w:spacing w:before="120" w:after="0" w:line="276" w:lineRule="auto"/>
              <w:rPr>
                <w:rFonts w:ascii="Times New Roman" w:eastAsia="Times New Roman" w:hAnsi="Times New Roman" w:cs="Times New Roman"/>
                <w:sz w:val="24"/>
                <w:szCs w:val="24"/>
              </w:rPr>
            </w:pPr>
          </w:p>
        </w:tc>
        <w:tc>
          <w:tcPr>
            <w:tcW w:w="60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B00A964" w14:textId="521C2F03" w:rsidR="007B6473" w:rsidRPr="00070C05" w:rsidRDefault="69522114" w:rsidP="00480E7E">
            <w:pPr>
              <w:spacing w:before="120"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5. Thông báo thêm thành công</w:t>
            </w:r>
          </w:p>
        </w:tc>
      </w:tr>
      <w:tr w:rsidR="007B6473" w14:paraId="4DB1CBBA" w14:textId="77777777" w:rsidTr="002D2FF7">
        <w:trPr>
          <w:trHeight w:val="540"/>
        </w:trPr>
        <w:tc>
          <w:tcPr>
            <w:tcW w:w="10342"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450E391C" w14:textId="77777777" w:rsidR="007B6473" w:rsidRPr="00070C05" w:rsidRDefault="00646F9F" w:rsidP="00480E7E">
            <w:pPr>
              <w:spacing w:before="120" w:after="0" w:line="276" w:lineRule="auto"/>
              <w:rPr>
                <w:rFonts w:ascii="Times New Roman" w:eastAsia="Times New Roman" w:hAnsi="Times New Roman" w:cs="Times New Roman"/>
                <w:b/>
                <w:sz w:val="24"/>
                <w:szCs w:val="24"/>
              </w:rPr>
            </w:pPr>
            <w:r w:rsidRPr="00070C05">
              <w:rPr>
                <w:rFonts w:ascii="Times New Roman" w:eastAsia="Times New Roman" w:hAnsi="Times New Roman" w:cs="Times New Roman"/>
                <w:b/>
                <w:sz w:val="24"/>
                <w:szCs w:val="24"/>
              </w:rPr>
              <w:t>Luồng sự kiện thay thế:</w:t>
            </w:r>
          </w:p>
        </w:tc>
      </w:tr>
      <w:tr w:rsidR="007B6473" w14:paraId="4A8A25A7" w14:textId="77777777" w:rsidTr="002C6B89">
        <w:trPr>
          <w:trHeight w:val="243"/>
        </w:trPr>
        <w:tc>
          <w:tcPr>
            <w:tcW w:w="4247"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8E16F45" w14:textId="77777777" w:rsidR="007B6473" w:rsidRPr="00070C05" w:rsidRDefault="00646F9F" w:rsidP="00480E7E">
            <w:pPr>
              <w:spacing w:before="120"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 xml:space="preserve"> </w:t>
            </w:r>
          </w:p>
        </w:tc>
        <w:tc>
          <w:tcPr>
            <w:tcW w:w="60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B767598" w14:textId="61A509A7" w:rsidR="007B6473" w:rsidRPr="00070C05" w:rsidRDefault="38FDCA53" w:rsidP="00480E7E">
            <w:pPr>
              <w:spacing w:before="120"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 xml:space="preserve">2.1. Thông báo </w:t>
            </w:r>
            <w:r w:rsidR="00182FF2" w:rsidRPr="00070C05">
              <w:rPr>
                <w:rFonts w:ascii="Times New Roman" w:eastAsia="Times New Roman" w:hAnsi="Times New Roman" w:cs="Times New Roman"/>
                <w:sz w:val="24"/>
                <w:szCs w:val="24"/>
              </w:rPr>
              <w:t>nhập sai định dạng</w:t>
            </w:r>
            <w:r w:rsidRPr="00070C05">
              <w:rPr>
                <w:rFonts w:ascii="Times New Roman" w:eastAsia="Times New Roman" w:hAnsi="Times New Roman" w:cs="Times New Roman"/>
                <w:sz w:val="24"/>
                <w:szCs w:val="24"/>
              </w:rPr>
              <w:t>, yêu cầu nhập lại</w:t>
            </w:r>
          </w:p>
        </w:tc>
      </w:tr>
      <w:tr w:rsidR="007B6473" w14:paraId="1A27A7A1" w14:textId="77777777" w:rsidTr="00070C05">
        <w:trPr>
          <w:trHeight w:val="54"/>
        </w:trPr>
        <w:tc>
          <w:tcPr>
            <w:tcW w:w="4247"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30D364EA" w14:textId="79D28010" w:rsidR="007B6473" w:rsidRPr="00070C05" w:rsidRDefault="38FDCA53" w:rsidP="00480E7E">
            <w:pPr>
              <w:spacing w:before="120"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2.2. Chọn OK</w:t>
            </w:r>
          </w:p>
        </w:tc>
        <w:tc>
          <w:tcPr>
            <w:tcW w:w="6095"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38D33867" w14:textId="77777777" w:rsidR="007B6473" w:rsidRPr="00070C05" w:rsidRDefault="00646F9F" w:rsidP="00480E7E">
            <w:pPr>
              <w:spacing w:before="120" w:after="0" w:line="276" w:lineRule="auto"/>
              <w:ind w:left="760"/>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 xml:space="preserve"> </w:t>
            </w:r>
          </w:p>
        </w:tc>
      </w:tr>
      <w:tr w:rsidR="00DE0C0F" w14:paraId="54CE7BF8" w14:textId="77777777" w:rsidTr="000B146D">
        <w:trPr>
          <w:trHeight w:val="281"/>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21B6C63" w14:textId="739F65CA" w:rsidR="7263E5A7" w:rsidRPr="00070C05" w:rsidRDefault="7263E5A7" w:rsidP="00480E7E">
            <w:pPr>
              <w:spacing w:after="0" w:line="276" w:lineRule="auto"/>
              <w:rPr>
                <w:rFonts w:ascii="Times New Roman" w:eastAsia="Times New Roman" w:hAnsi="Times New Roman" w:cs="Times New Roman"/>
                <w:sz w:val="24"/>
                <w:szCs w:val="24"/>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E3B9AED" w14:textId="3328CF84" w:rsidR="4C0C07B0" w:rsidRPr="00070C05" w:rsidRDefault="4C0C07B0" w:rsidP="00480E7E">
            <w:pPr>
              <w:spacing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2.3. Quay lại bước 1</w:t>
            </w:r>
          </w:p>
        </w:tc>
      </w:tr>
      <w:tr w:rsidR="00DD3B17" w14:paraId="577D77C5" w14:textId="77777777" w:rsidTr="000B146D">
        <w:trPr>
          <w:trHeight w:val="281"/>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F14B199" w14:textId="77777777" w:rsidR="00DD3B17" w:rsidRPr="00070C05" w:rsidRDefault="00DD3B17" w:rsidP="00480E7E">
            <w:pPr>
              <w:spacing w:after="0" w:line="276" w:lineRule="auto"/>
              <w:rPr>
                <w:rFonts w:ascii="Times New Roman" w:eastAsia="Times New Roman" w:hAnsi="Times New Roman" w:cs="Times New Roman"/>
                <w:sz w:val="24"/>
                <w:szCs w:val="24"/>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7EE2E93" w14:textId="75B34917" w:rsidR="00DD3B17" w:rsidRPr="00070C05" w:rsidRDefault="00777182" w:rsidP="00480E7E">
            <w:pPr>
              <w:spacing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4.</w:t>
            </w:r>
            <w:r w:rsidR="007A5580" w:rsidRPr="00070C05">
              <w:rPr>
                <w:rFonts w:ascii="Times New Roman" w:eastAsia="Times New Roman" w:hAnsi="Times New Roman" w:cs="Times New Roman"/>
                <w:sz w:val="24"/>
                <w:szCs w:val="24"/>
              </w:rPr>
              <w:t xml:space="preserve">1. </w:t>
            </w:r>
            <w:r w:rsidR="00EF401D" w:rsidRPr="00070C05">
              <w:rPr>
                <w:rFonts w:ascii="Times New Roman" w:eastAsia="Times New Roman" w:hAnsi="Times New Roman" w:cs="Times New Roman"/>
                <w:sz w:val="24"/>
                <w:szCs w:val="24"/>
              </w:rPr>
              <w:t>Hiển thị số điện thoại đã tồn tại</w:t>
            </w:r>
          </w:p>
        </w:tc>
      </w:tr>
      <w:tr w:rsidR="007A5580" w14:paraId="7B0AE8CE" w14:textId="77777777" w:rsidTr="000B146D">
        <w:trPr>
          <w:trHeight w:val="281"/>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5624E22" w14:textId="68A721EE" w:rsidR="007A5580" w:rsidRPr="00070C05" w:rsidRDefault="007A5580" w:rsidP="00480E7E">
            <w:pPr>
              <w:spacing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4.2. Nhập lại số điện thoại</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75C4D37" w14:textId="77777777" w:rsidR="007A5580" w:rsidRPr="00070C05" w:rsidRDefault="007A5580" w:rsidP="00480E7E">
            <w:pPr>
              <w:spacing w:after="0" w:line="276" w:lineRule="auto"/>
              <w:rPr>
                <w:rFonts w:ascii="Times New Roman" w:eastAsia="Times New Roman" w:hAnsi="Times New Roman" w:cs="Times New Roman"/>
                <w:sz w:val="24"/>
                <w:szCs w:val="24"/>
              </w:rPr>
            </w:pPr>
          </w:p>
        </w:tc>
      </w:tr>
      <w:tr w:rsidR="007A5580" w14:paraId="0FC6246F" w14:textId="77777777" w:rsidTr="000B146D">
        <w:trPr>
          <w:trHeight w:val="281"/>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AE2F81F" w14:textId="77777777" w:rsidR="007A5580" w:rsidRPr="00070C05" w:rsidRDefault="007A5580" w:rsidP="00480E7E">
            <w:pPr>
              <w:spacing w:after="0" w:line="276" w:lineRule="auto"/>
              <w:rPr>
                <w:rFonts w:ascii="Times New Roman" w:eastAsia="Times New Roman" w:hAnsi="Times New Roman" w:cs="Times New Roman"/>
                <w:sz w:val="24"/>
                <w:szCs w:val="24"/>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0559F1F" w14:textId="11DF6207" w:rsidR="007A5580" w:rsidRPr="00070C05" w:rsidRDefault="000837F0" w:rsidP="00710A9A">
            <w:pPr>
              <w:keepNext/>
              <w:spacing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4.2. Quay lại bước 2</w:t>
            </w:r>
          </w:p>
        </w:tc>
      </w:tr>
    </w:tbl>
    <w:p w14:paraId="589F0C66" w14:textId="2ACD2E32" w:rsidR="007B6473" w:rsidRDefault="00CD321E" w:rsidP="00710A9A">
      <w:pPr>
        <w:pStyle w:val="Caption"/>
        <w:jc w:val="center"/>
      </w:pPr>
      <w:r>
        <w:t xml:space="preserve">Bảng </w:t>
      </w:r>
      <w:fldSimple w:instr=" SEQ Bảng \* ARABIC ">
        <w:r w:rsidR="00B061CF">
          <w:rPr>
            <w:noProof/>
          </w:rPr>
          <w:t>17</w:t>
        </w:r>
      </w:fldSimple>
      <w:r w:rsidR="00710A9A">
        <w:t>.</w:t>
      </w:r>
      <w:r>
        <w:t xml:space="preserve"> Đặc tả Usecase Thêm Nhân Viên</w:t>
      </w:r>
    </w:p>
    <w:p w14:paraId="07161F58" w14:textId="77777777" w:rsidR="00480E7E" w:rsidRDefault="00480E7E">
      <w:pPr>
        <w:rPr>
          <w:rFonts w:ascii="Times New Roman" w:eastAsia="Times New Roman" w:hAnsi="Times New Roman" w:cs="Times New Roman"/>
          <w:b/>
          <w:sz w:val="26"/>
          <w:szCs w:val="26"/>
        </w:rPr>
      </w:pPr>
      <w:bookmarkStart w:id="199" w:name="_Toc146233565"/>
      <w:r>
        <w:br w:type="page"/>
      </w:r>
    </w:p>
    <w:p w14:paraId="68AB9346" w14:textId="2F706D19" w:rsidR="007B6473" w:rsidRDefault="00646F9F" w:rsidP="00070C05">
      <w:pPr>
        <w:pStyle w:val="Top3"/>
      </w:pPr>
      <w:bookmarkStart w:id="200" w:name="_Toc146318018"/>
      <w:bookmarkStart w:id="201" w:name="_Toc152431164"/>
      <w:bookmarkStart w:id="202" w:name="_Toc152432060"/>
      <w:r>
        <w:lastRenderedPageBreak/>
        <w:t>Biểu đồ</w:t>
      </w:r>
      <w:bookmarkEnd w:id="199"/>
      <w:bookmarkEnd w:id="200"/>
      <w:bookmarkEnd w:id="201"/>
      <w:bookmarkEnd w:id="202"/>
    </w:p>
    <w:p w14:paraId="193DC5B0" w14:textId="77777777" w:rsidR="007B6473" w:rsidRPr="009A46FD" w:rsidRDefault="00646F9F">
      <w:pPr>
        <w:spacing w:after="120" w:line="240" w:lineRule="auto"/>
        <w:rPr>
          <w:rFonts w:ascii="Times New Roman" w:eastAsia="Times New Roman" w:hAnsi="Times New Roman" w:cs="Times New Roman"/>
          <w:b/>
          <w:i/>
          <w:sz w:val="26"/>
          <w:szCs w:val="26"/>
        </w:rPr>
      </w:pPr>
      <w:r w:rsidRPr="009A46FD">
        <w:rPr>
          <w:rFonts w:ascii="Times New Roman" w:eastAsia="Times New Roman" w:hAnsi="Times New Roman" w:cs="Times New Roman"/>
          <w:b/>
          <w:i/>
          <w:sz w:val="26"/>
          <w:szCs w:val="26"/>
        </w:rPr>
        <w:t>Activity</w:t>
      </w:r>
    </w:p>
    <w:p w14:paraId="5959EC59" w14:textId="77777777" w:rsidR="007B6473" w:rsidRDefault="009A46FD" w:rsidP="0024394C">
      <w:pPr>
        <w:keepNext/>
        <w:spacing w:after="120" w:line="240" w:lineRule="auto"/>
        <w:jc w:val="center"/>
      </w:pPr>
      <w:r>
        <w:rPr>
          <w:rFonts w:ascii="Times New Roman" w:eastAsia="Times New Roman" w:hAnsi="Times New Roman" w:cs="Times New Roman"/>
          <w:b/>
          <w:i/>
          <w:noProof/>
          <w:sz w:val="26"/>
          <w:szCs w:val="26"/>
        </w:rPr>
        <w:drawing>
          <wp:inline distT="0" distB="0" distL="0" distR="0" wp14:anchorId="61F043DB" wp14:editId="028B160F">
            <wp:extent cx="6140450" cy="4924934"/>
            <wp:effectExtent l="0" t="0" r="0" b="9525"/>
            <wp:docPr id="1668786537" name="Picture 166878653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86537" name="Picture 13" descr="A diagram of a company&#10;&#10;Description automatically generated"/>
                    <pic:cNvPicPr/>
                  </pic:nvPicPr>
                  <pic:blipFill>
                    <a:blip r:embed="rId38" cstate="email">
                      <a:extLst>
                        <a:ext uri="{28A0092B-C50C-407E-A947-70E740481C1C}">
                          <a14:useLocalDpi xmlns:a14="http://schemas.microsoft.com/office/drawing/2010/main"/>
                        </a:ext>
                      </a:extLst>
                    </a:blip>
                    <a:stretch>
                      <a:fillRect/>
                    </a:stretch>
                  </pic:blipFill>
                  <pic:spPr>
                    <a:xfrm>
                      <a:off x="0" y="0"/>
                      <a:ext cx="6140450" cy="4924934"/>
                    </a:xfrm>
                    <a:prstGeom prst="rect">
                      <a:avLst/>
                    </a:prstGeom>
                  </pic:spPr>
                </pic:pic>
              </a:graphicData>
            </a:graphic>
          </wp:inline>
        </w:drawing>
      </w:r>
    </w:p>
    <w:p w14:paraId="7F923C08" w14:textId="2B60D351" w:rsidR="009A3A92" w:rsidRDefault="003B09F3" w:rsidP="0024394C">
      <w:pPr>
        <w:pStyle w:val="Caption"/>
        <w:jc w:val="center"/>
        <w:rPr>
          <w:rFonts w:ascii="Times New Roman" w:eastAsia="Times New Roman" w:hAnsi="Times New Roman" w:cs="Times New Roman"/>
          <w:b/>
          <w:i w:val="0"/>
          <w:sz w:val="26"/>
          <w:szCs w:val="26"/>
        </w:rPr>
      </w:pPr>
      <w:r>
        <w:t xml:space="preserve">Hình </w:t>
      </w:r>
      <w:fldSimple w:instr=" SEQ Hình \* ARABIC ">
        <w:r w:rsidR="00B061CF">
          <w:rPr>
            <w:noProof/>
          </w:rPr>
          <w:t>26</w:t>
        </w:r>
      </w:fldSimple>
      <w:r w:rsidR="0024394C">
        <w:t>.</w:t>
      </w:r>
      <w:r w:rsidR="00566FEC">
        <w:t xml:space="preserve"> Activity Thêm Nhân Viên</w:t>
      </w:r>
      <w:r w:rsidR="009A3A92">
        <w:rPr>
          <w:rFonts w:ascii="Times New Roman" w:eastAsia="Times New Roman" w:hAnsi="Times New Roman" w:cs="Times New Roman"/>
          <w:b/>
          <w:sz w:val="26"/>
          <w:szCs w:val="26"/>
        </w:rPr>
        <w:br w:type="page"/>
      </w:r>
    </w:p>
    <w:p w14:paraId="6669DF05" w14:textId="33630297" w:rsidR="007B6473" w:rsidRDefault="005C36AF" w:rsidP="003A5637">
      <w:pPr>
        <w:spacing w:after="120" w:line="240" w:lineRule="auto"/>
        <w:rPr>
          <w:rFonts w:ascii="Times New Roman" w:eastAsia="Times New Roman" w:hAnsi="Times New Roman" w:cs="Times New Roman"/>
          <w:b/>
          <w:sz w:val="26"/>
          <w:szCs w:val="26"/>
        </w:rPr>
      </w:pPr>
      <w:r>
        <w:rPr>
          <w:noProof/>
        </w:rPr>
        <w:lastRenderedPageBreak/>
        <mc:AlternateContent>
          <mc:Choice Requires="wps">
            <w:drawing>
              <wp:anchor distT="0" distB="0" distL="114300" distR="114300" simplePos="0" relativeHeight="251658247" behindDoc="0" locked="0" layoutInCell="1" allowOverlap="1" wp14:anchorId="78673152" wp14:editId="560A804E">
                <wp:simplePos x="0" y="0"/>
                <wp:positionH relativeFrom="column">
                  <wp:posOffset>0</wp:posOffset>
                </wp:positionH>
                <wp:positionV relativeFrom="paragraph">
                  <wp:posOffset>5058410</wp:posOffset>
                </wp:positionV>
                <wp:extent cx="6350635" cy="635"/>
                <wp:effectExtent l="0" t="0" r="0" b="0"/>
                <wp:wrapTopAndBottom/>
                <wp:docPr id="777394097" name="Text Box 777394097"/>
                <wp:cNvGraphicFramePr/>
                <a:graphic xmlns:a="http://schemas.openxmlformats.org/drawingml/2006/main">
                  <a:graphicData uri="http://schemas.microsoft.com/office/word/2010/wordprocessingShape">
                    <wps:wsp>
                      <wps:cNvSpPr txBox="1"/>
                      <wps:spPr>
                        <a:xfrm>
                          <a:off x="0" y="0"/>
                          <a:ext cx="6350635" cy="635"/>
                        </a:xfrm>
                        <a:prstGeom prst="rect">
                          <a:avLst/>
                        </a:prstGeom>
                        <a:solidFill>
                          <a:prstClr val="white"/>
                        </a:solidFill>
                        <a:ln>
                          <a:noFill/>
                        </a:ln>
                      </wps:spPr>
                      <wps:txbx>
                        <w:txbxContent>
                          <w:p w14:paraId="3D37204D" w14:textId="19346044" w:rsidR="005C36AF" w:rsidRPr="00814946" w:rsidRDefault="005C36AF" w:rsidP="00E7375B">
                            <w:pPr>
                              <w:pStyle w:val="Caption"/>
                              <w:jc w:val="center"/>
                              <w:rPr>
                                <w:noProof/>
                              </w:rPr>
                            </w:pPr>
                            <w:r>
                              <w:t xml:space="preserve">Hình </w:t>
                            </w:r>
                            <w:fldSimple w:instr=" SEQ Hình \* ARABIC ">
                              <w:r w:rsidR="00B061CF">
                                <w:rPr>
                                  <w:noProof/>
                                </w:rPr>
                                <w:t>27</w:t>
                              </w:r>
                            </w:fldSimple>
                            <w:r>
                              <w:t xml:space="preserve">. </w:t>
                            </w:r>
                            <w:r w:rsidRPr="007054D5">
                              <w:t>Sequence Thêm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73152" id="Text Box 777394097" o:spid="_x0000_s1028" type="#_x0000_t202" style="position:absolute;margin-left:0;margin-top:398.3pt;width:500.0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" stroked="f">
                <v:textbox style="mso-fit-shape-to-text:t" inset="0,0,0,0">
                  <w:txbxContent>
                    <w:p w14:paraId="3D37204D" w14:textId="19346044" w:rsidR="005C36AF" w:rsidRPr="00814946" w:rsidRDefault="005C36AF" w:rsidP="00E7375B">
                      <w:pPr>
                        <w:pStyle w:val="Caption"/>
                        <w:jc w:val="center"/>
                        <w:rPr>
                          <w:noProof/>
                        </w:rPr>
                      </w:pPr>
                      <w:r>
                        <w:t xml:space="preserve">Hình </w:t>
                      </w:r>
                      <w:fldSimple w:instr=" SEQ Hình \* ARABIC ">
                        <w:r w:rsidR="00B061CF">
                          <w:rPr>
                            <w:noProof/>
                          </w:rPr>
                          <w:t>27</w:t>
                        </w:r>
                      </w:fldSimple>
                      <w:r>
                        <w:t xml:space="preserve">. </w:t>
                      </w:r>
                      <w:r w:rsidRPr="007054D5">
                        <w:t>Sequence Thêm Nhân Viên</w:t>
                      </w:r>
                    </w:p>
                  </w:txbxContent>
                </v:textbox>
                <w10:wrap type="topAndBottom"/>
              </v:shape>
            </w:pict>
          </mc:Fallback>
        </mc:AlternateContent>
      </w:r>
      <w:r w:rsidR="003A5637">
        <w:rPr>
          <w:noProof/>
        </w:rPr>
        <w:drawing>
          <wp:anchor distT="0" distB="0" distL="114300" distR="114300" simplePos="0" relativeHeight="251658242" behindDoc="0" locked="0" layoutInCell="1" allowOverlap="1" wp14:anchorId="143BED5C" wp14:editId="706DF045">
            <wp:simplePos x="0" y="0"/>
            <wp:positionH relativeFrom="margin">
              <wp:align>left</wp:align>
            </wp:positionH>
            <wp:positionV relativeFrom="paragraph">
              <wp:posOffset>227406</wp:posOffset>
            </wp:positionV>
            <wp:extent cx="6350991" cy="4773930"/>
            <wp:effectExtent l="0" t="0" r="0" b="7620"/>
            <wp:wrapTopAndBottom/>
            <wp:docPr id="1376822548" name="Picture 137682254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22548" name="Picture 14" descr="A diagram of a project&#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2471"/>
                    <a:stretch/>
                  </pic:blipFill>
                  <pic:spPr bwMode="auto">
                    <a:xfrm>
                      <a:off x="0" y="0"/>
                      <a:ext cx="6350991" cy="4773930"/>
                    </a:xfrm>
                    <a:prstGeom prst="rect">
                      <a:avLst/>
                    </a:prstGeom>
                    <a:noFill/>
                    <a:ln>
                      <a:noFill/>
                    </a:ln>
                    <a:extLst>
                      <a:ext uri="{53640926-AAD7-44D8-BBD7-CCE9431645EC}">
                        <a14:shadowObscured xmlns:a14="http://schemas.microsoft.com/office/drawing/2010/main"/>
                      </a:ext>
                    </a:extLst>
                  </pic:spPr>
                </pic:pic>
              </a:graphicData>
            </a:graphic>
          </wp:anchor>
        </w:drawing>
      </w:r>
      <w:r w:rsidR="00646F9F" w:rsidRPr="009A46FD">
        <w:rPr>
          <w:rFonts w:ascii="Times New Roman" w:eastAsia="Times New Roman" w:hAnsi="Times New Roman" w:cs="Times New Roman"/>
          <w:b/>
          <w:i/>
          <w:sz w:val="26"/>
          <w:szCs w:val="26"/>
        </w:rPr>
        <w:t>Sequence</w:t>
      </w:r>
    </w:p>
    <w:p w14:paraId="6AB1A69E" w14:textId="0F28D083" w:rsidR="007B6473" w:rsidRDefault="00646F9F" w:rsidP="003A5637">
      <w:pPr>
        <w:pStyle w:val="Top2"/>
      </w:pPr>
      <w:bookmarkStart w:id="203" w:name="_Toc146233566"/>
      <w:bookmarkStart w:id="204" w:name="_Toc146318019"/>
      <w:bookmarkStart w:id="205" w:name="_Toc152431165"/>
      <w:bookmarkStart w:id="206" w:name="_Toc152432061"/>
      <w:r>
        <w:t>UC014_</w:t>
      </w:r>
      <w:r w:rsidR="00B51282">
        <w:t xml:space="preserve">Xem </w:t>
      </w:r>
      <w:r w:rsidR="00FA7887" w:rsidRPr="00FA7887">
        <w:t>Thông Tin Nhân Viên</w:t>
      </w:r>
      <w:bookmarkEnd w:id="203"/>
      <w:bookmarkEnd w:id="204"/>
      <w:bookmarkEnd w:id="205"/>
      <w:bookmarkEnd w:id="206"/>
    </w:p>
    <w:p w14:paraId="3C51FC47" w14:textId="6CF1CCC8" w:rsidR="007B6473" w:rsidRDefault="00646F9F" w:rsidP="003A5637">
      <w:pPr>
        <w:pStyle w:val="Top3"/>
      </w:pPr>
      <w:bookmarkStart w:id="207" w:name="_Toc146233567"/>
      <w:bookmarkStart w:id="208" w:name="_Toc146318020"/>
      <w:bookmarkStart w:id="209" w:name="_Toc152431166"/>
      <w:bookmarkStart w:id="210" w:name="_Toc152432062"/>
      <w:r>
        <w:t>Mô tả use case UC014</w:t>
      </w:r>
      <w:bookmarkEnd w:id="207"/>
      <w:bookmarkEnd w:id="208"/>
      <w:bookmarkEnd w:id="209"/>
      <w:bookmarkEnd w:id="210"/>
    </w:p>
    <w:tbl>
      <w:tblPr>
        <w:tblW w:w="10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1835"/>
        <w:gridCol w:w="3449"/>
        <w:gridCol w:w="4971"/>
      </w:tblGrid>
      <w:tr w:rsidR="007B6473" w14:paraId="535383CE" w14:textId="77777777" w:rsidTr="003A5637">
        <w:trPr>
          <w:trHeight w:val="51"/>
        </w:trPr>
        <w:tc>
          <w:tcPr>
            <w:tcW w:w="10255" w:type="dxa"/>
            <w:gridSpan w:val="3"/>
            <w:tcMar>
              <w:top w:w="0" w:type="dxa"/>
              <w:left w:w="100" w:type="dxa"/>
              <w:bottom w:w="0" w:type="dxa"/>
              <w:right w:w="100" w:type="dxa"/>
            </w:tcMar>
          </w:tcPr>
          <w:p w14:paraId="3047F374" w14:textId="4A0554AF" w:rsidR="007B6473" w:rsidRPr="003A5637" w:rsidRDefault="00646F9F" w:rsidP="003A5637">
            <w:pPr>
              <w:spacing w:after="120" w:line="276" w:lineRule="auto"/>
              <w:ind w:right="-920"/>
              <w:rPr>
                <w:rFonts w:ascii="Times New Roman" w:eastAsia="Times New Roman" w:hAnsi="Times New Roman" w:cs="Times New Roman"/>
                <w:sz w:val="24"/>
                <w:szCs w:val="24"/>
              </w:rPr>
            </w:pPr>
            <w:r w:rsidRPr="003A5637">
              <w:rPr>
                <w:rFonts w:ascii="Times New Roman" w:eastAsia="Times New Roman" w:hAnsi="Times New Roman" w:cs="Times New Roman"/>
                <w:b/>
                <w:sz w:val="24"/>
                <w:szCs w:val="24"/>
              </w:rPr>
              <w:t xml:space="preserve">Use case: </w:t>
            </w:r>
            <w:r w:rsidRPr="003A5637">
              <w:rPr>
                <w:rFonts w:ascii="Times New Roman" w:eastAsia="Times New Roman" w:hAnsi="Times New Roman" w:cs="Times New Roman"/>
                <w:sz w:val="24"/>
                <w:szCs w:val="24"/>
              </w:rPr>
              <w:t xml:space="preserve">UC014_Xem </w:t>
            </w:r>
            <w:r w:rsidR="005A621B" w:rsidRPr="003A5637">
              <w:rPr>
                <w:rFonts w:ascii="Times New Roman" w:eastAsia="Times New Roman" w:hAnsi="Times New Roman" w:cs="Times New Roman"/>
                <w:sz w:val="24"/>
                <w:szCs w:val="24"/>
              </w:rPr>
              <w:t>Thông Tin Nhân Viên</w:t>
            </w:r>
          </w:p>
        </w:tc>
      </w:tr>
      <w:tr w:rsidR="007B6473" w14:paraId="124B54BC" w14:textId="77777777" w:rsidTr="003A5637">
        <w:trPr>
          <w:trHeight w:val="56"/>
        </w:trPr>
        <w:tc>
          <w:tcPr>
            <w:tcW w:w="1835" w:type="dxa"/>
            <w:shd w:val="clear" w:color="auto" w:fill="auto"/>
            <w:tcMar>
              <w:top w:w="0" w:type="dxa"/>
              <w:left w:w="100" w:type="dxa"/>
              <w:bottom w:w="0" w:type="dxa"/>
              <w:right w:w="100" w:type="dxa"/>
            </w:tcMar>
          </w:tcPr>
          <w:p w14:paraId="45F4476F" w14:textId="77777777" w:rsidR="007B6473" w:rsidRPr="003A5637" w:rsidRDefault="00646F9F" w:rsidP="003A5637">
            <w:pPr>
              <w:spacing w:after="120" w:line="276" w:lineRule="auto"/>
              <w:ind w:right="-60"/>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Mục đích:</w:t>
            </w:r>
          </w:p>
        </w:tc>
        <w:tc>
          <w:tcPr>
            <w:tcW w:w="8420" w:type="dxa"/>
            <w:gridSpan w:val="2"/>
            <w:shd w:val="clear" w:color="auto" w:fill="auto"/>
            <w:tcMar>
              <w:top w:w="0" w:type="dxa"/>
              <w:left w:w="100" w:type="dxa"/>
              <w:bottom w:w="0" w:type="dxa"/>
              <w:right w:w="100" w:type="dxa"/>
            </w:tcMar>
          </w:tcPr>
          <w:p w14:paraId="47653FBF" w14:textId="47F102CC" w:rsidR="007B6473" w:rsidRPr="003A5637" w:rsidRDefault="00646F9F" w:rsidP="003A5637">
            <w:pPr>
              <w:spacing w:after="120" w:line="276" w:lineRule="auto"/>
              <w:ind w:right="-120"/>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 xml:space="preserve">Xem thông tin </w:t>
            </w:r>
            <w:r w:rsidR="388A17C7" w:rsidRPr="003A5637">
              <w:rPr>
                <w:rFonts w:ascii="Times New Roman" w:eastAsia="Times New Roman" w:hAnsi="Times New Roman" w:cs="Times New Roman"/>
                <w:sz w:val="24"/>
                <w:szCs w:val="24"/>
              </w:rPr>
              <w:t xml:space="preserve">chi tiết của </w:t>
            </w:r>
            <w:r w:rsidR="64271C29" w:rsidRPr="003A5637">
              <w:rPr>
                <w:rFonts w:ascii="Times New Roman" w:eastAsia="Times New Roman" w:hAnsi="Times New Roman" w:cs="Times New Roman"/>
                <w:sz w:val="24"/>
                <w:szCs w:val="24"/>
              </w:rPr>
              <w:t>NVBH</w:t>
            </w:r>
          </w:p>
        </w:tc>
      </w:tr>
      <w:tr w:rsidR="007B6473" w14:paraId="03B20489" w14:textId="77777777" w:rsidTr="003A5637">
        <w:trPr>
          <w:trHeight w:val="56"/>
        </w:trPr>
        <w:tc>
          <w:tcPr>
            <w:tcW w:w="1835" w:type="dxa"/>
            <w:shd w:val="clear" w:color="auto" w:fill="auto"/>
            <w:tcMar>
              <w:top w:w="0" w:type="dxa"/>
              <w:left w:w="100" w:type="dxa"/>
              <w:bottom w:w="0" w:type="dxa"/>
              <w:right w:w="100" w:type="dxa"/>
            </w:tcMar>
          </w:tcPr>
          <w:p w14:paraId="6EFE7BAC" w14:textId="77777777" w:rsidR="007B6473" w:rsidRPr="003A5637" w:rsidRDefault="00646F9F" w:rsidP="003A5637">
            <w:pPr>
              <w:spacing w:after="120" w:line="276" w:lineRule="auto"/>
              <w:ind w:right="-60"/>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Mô tả sơ lược:</w:t>
            </w:r>
          </w:p>
        </w:tc>
        <w:tc>
          <w:tcPr>
            <w:tcW w:w="8420" w:type="dxa"/>
            <w:gridSpan w:val="2"/>
            <w:shd w:val="clear" w:color="auto" w:fill="auto"/>
            <w:tcMar>
              <w:top w:w="0" w:type="dxa"/>
              <w:left w:w="100" w:type="dxa"/>
              <w:bottom w:w="0" w:type="dxa"/>
              <w:right w:w="100" w:type="dxa"/>
            </w:tcMar>
          </w:tcPr>
          <w:p w14:paraId="33DB6B59" w14:textId="6D9D5B2D" w:rsidR="007B6473" w:rsidRPr="003A5637" w:rsidRDefault="1BEBED91" w:rsidP="003A5637">
            <w:pPr>
              <w:spacing w:after="120" w:line="276" w:lineRule="auto"/>
              <w:ind w:right="-120"/>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Giúp NVQL xem thông tin chi tiết của NVBH</w:t>
            </w:r>
          </w:p>
        </w:tc>
      </w:tr>
      <w:tr w:rsidR="007B6473" w14:paraId="41716AAB" w14:textId="77777777" w:rsidTr="003A5637">
        <w:trPr>
          <w:trHeight w:val="56"/>
        </w:trPr>
        <w:tc>
          <w:tcPr>
            <w:tcW w:w="1835" w:type="dxa"/>
            <w:shd w:val="clear" w:color="auto" w:fill="auto"/>
            <w:tcMar>
              <w:top w:w="0" w:type="dxa"/>
              <w:left w:w="100" w:type="dxa"/>
              <w:bottom w:w="0" w:type="dxa"/>
              <w:right w:w="100" w:type="dxa"/>
            </w:tcMar>
          </w:tcPr>
          <w:p w14:paraId="5F64AF05" w14:textId="77777777" w:rsidR="007B6473" w:rsidRPr="003A5637" w:rsidRDefault="00646F9F" w:rsidP="003A5637">
            <w:pPr>
              <w:spacing w:after="120" w:line="276" w:lineRule="auto"/>
              <w:ind w:right="-60"/>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Actor chính:</w:t>
            </w:r>
          </w:p>
        </w:tc>
        <w:tc>
          <w:tcPr>
            <w:tcW w:w="8420" w:type="dxa"/>
            <w:gridSpan w:val="2"/>
            <w:shd w:val="clear" w:color="auto" w:fill="auto"/>
            <w:tcMar>
              <w:top w:w="0" w:type="dxa"/>
              <w:left w:w="100" w:type="dxa"/>
              <w:bottom w:w="0" w:type="dxa"/>
              <w:right w:w="100" w:type="dxa"/>
            </w:tcMar>
          </w:tcPr>
          <w:p w14:paraId="349B35F3" w14:textId="0135FF9D" w:rsidR="007B6473" w:rsidRPr="003A5637" w:rsidRDefault="00646F9F" w:rsidP="003A5637">
            <w:pPr>
              <w:spacing w:after="120" w:line="276" w:lineRule="auto"/>
              <w:ind w:right="-120"/>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 xml:space="preserve"> </w:t>
            </w:r>
            <w:r w:rsidR="5D189697" w:rsidRPr="003A5637">
              <w:rPr>
                <w:rFonts w:ascii="Times New Roman" w:eastAsia="Times New Roman" w:hAnsi="Times New Roman" w:cs="Times New Roman"/>
                <w:sz w:val="24"/>
                <w:szCs w:val="24"/>
              </w:rPr>
              <w:t>NVQL</w:t>
            </w:r>
          </w:p>
        </w:tc>
      </w:tr>
      <w:tr w:rsidR="007B6473" w14:paraId="60E3AD9C" w14:textId="77777777" w:rsidTr="003A5637">
        <w:trPr>
          <w:trHeight w:val="56"/>
        </w:trPr>
        <w:tc>
          <w:tcPr>
            <w:tcW w:w="1835" w:type="dxa"/>
            <w:shd w:val="clear" w:color="auto" w:fill="auto"/>
            <w:tcMar>
              <w:top w:w="0" w:type="dxa"/>
              <w:left w:w="100" w:type="dxa"/>
              <w:bottom w:w="0" w:type="dxa"/>
              <w:right w:w="100" w:type="dxa"/>
            </w:tcMar>
          </w:tcPr>
          <w:p w14:paraId="3715EF39" w14:textId="77777777" w:rsidR="007B6473" w:rsidRPr="003A5637" w:rsidRDefault="00646F9F" w:rsidP="003A5637">
            <w:pPr>
              <w:spacing w:after="120" w:line="276" w:lineRule="auto"/>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Actor phụ:</w:t>
            </w:r>
          </w:p>
        </w:tc>
        <w:tc>
          <w:tcPr>
            <w:tcW w:w="8420" w:type="dxa"/>
            <w:gridSpan w:val="2"/>
            <w:shd w:val="clear" w:color="auto" w:fill="auto"/>
            <w:tcMar>
              <w:top w:w="0" w:type="dxa"/>
              <w:left w:w="100" w:type="dxa"/>
              <w:bottom w:w="0" w:type="dxa"/>
              <w:right w:w="100" w:type="dxa"/>
            </w:tcMar>
          </w:tcPr>
          <w:p w14:paraId="5F873406" w14:textId="77777777" w:rsidR="007B6473" w:rsidRPr="003A5637" w:rsidRDefault="00646F9F" w:rsidP="003A5637">
            <w:pPr>
              <w:spacing w:after="120" w:line="276" w:lineRule="auto"/>
              <w:ind w:right="2020"/>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Không</w:t>
            </w:r>
          </w:p>
        </w:tc>
      </w:tr>
      <w:tr w:rsidR="007B6473" w14:paraId="250A71A7" w14:textId="77777777" w:rsidTr="003A5637">
        <w:trPr>
          <w:trHeight w:val="825"/>
        </w:trPr>
        <w:tc>
          <w:tcPr>
            <w:tcW w:w="1835" w:type="dxa"/>
            <w:shd w:val="clear" w:color="auto" w:fill="auto"/>
            <w:tcMar>
              <w:top w:w="0" w:type="dxa"/>
              <w:left w:w="100" w:type="dxa"/>
              <w:bottom w:w="0" w:type="dxa"/>
              <w:right w:w="100" w:type="dxa"/>
            </w:tcMar>
          </w:tcPr>
          <w:p w14:paraId="198814F0" w14:textId="77777777" w:rsidR="007B6473" w:rsidRPr="003A5637" w:rsidRDefault="00646F9F" w:rsidP="003A5637">
            <w:pPr>
              <w:spacing w:after="120" w:line="276" w:lineRule="auto"/>
              <w:ind w:right="-60"/>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Tiền điều kiện:</w:t>
            </w:r>
          </w:p>
        </w:tc>
        <w:tc>
          <w:tcPr>
            <w:tcW w:w="8420" w:type="dxa"/>
            <w:gridSpan w:val="2"/>
            <w:shd w:val="clear" w:color="auto" w:fill="auto"/>
            <w:tcMar>
              <w:top w:w="0" w:type="dxa"/>
              <w:left w:w="100" w:type="dxa"/>
              <w:bottom w:w="0" w:type="dxa"/>
              <w:right w:w="100" w:type="dxa"/>
            </w:tcMar>
          </w:tcPr>
          <w:p w14:paraId="1497F7CF" w14:textId="0FC7F0DA" w:rsidR="007B6473" w:rsidRPr="003A5637" w:rsidRDefault="63CFF64B" w:rsidP="003A5637">
            <w:pPr>
              <w:spacing w:after="120" w:line="276" w:lineRule="auto"/>
              <w:ind w:right="-21"/>
              <w:jc w:val="both"/>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NVQL phải có tài khoản và đăng nhập thành công vào hệ thống và chọn chức năng xem thông tin</w:t>
            </w:r>
            <w:r w:rsidR="00CB6F35" w:rsidRPr="003A5637">
              <w:rPr>
                <w:rFonts w:ascii="Times New Roman" w:eastAsia="Times New Roman" w:hAnsi="Times New Roman" w:cs="Times New Roman"/>
                <w:sz w:val="24"/>
                <w:szCs w:val="24"/>
              </w:rPr>
              <w:t>, nhân viên cần xem phải tồn tại trong CSDL</w:t>
            </w:r>
          </w:p>
        </w:tc>
      </w:tr>
      <w:tr w:rsidR="007B6473" w14:paraId="544B3081" w14:textId="77777777" w:rsidTr="003A5637">
        <w:trPr>
          <w:trHeight w:val="56"/>
        </w:trPr>
        <w:tc>
          <w:tcPr>
            <w:tcW w:w="1835" w:type="dxa"/>
            <w:shd w:val="clear" w:color="auto" w:fill="auto"/>
            <w:tcMar>
              <w:top w:w="0" w:type="dxa"/>
              <w:left w:w="100" w:type="dxa"/>
              <w:bottom w:w="0" w:type="dxa"/>
              <w:right w:w="100" w:type="dxa"/>
            </w:tcMar>
          </w:tcPr>
          <w:p w14:paraId="1CB6E904" w14:textId="77777777" w:rsidR="007B6473" w:rsidRPr="003A5637" w:rsidRDefault="00646F9F" w:rsidP="003A5637">
            <w:pPr>
              <w:spacing w:after="120" w:line="276" w:lineRule="auto"/>
              <w:ind w:right="-40"/>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Hậu điều kiện:</w:t>
            </w:r>
          </w:p>
        </w:tc>
        <w:tc>
          <w:tcPr>
            <w:tcW w:w="8420" w:type="dxa"/>
            <w:gridSpan w:val="2"/>
            <w:shd w:val="clear" w:color="auto" w:fill="auto"/>
            <w:tcMar>
              <w:top w:w="0" w:type="dxa"/>
              <w:left w:w="100" w:type="dxa"/>
              <w:bottom w:w="0" w:type="dxa"/>
              <w:right w:w="100" w:type="dxa"/>
            </w:tcMar>
          </w:tcPr>
          <w:p w14:paraId="3015EDA9" w14:textId="4C001411" w:rsidR="007B6473" w:rsidRPr="003A5637" w:rsidRDefault="58B42C62" w:rsidP="003A5637">
            <w:pPr>
              <w:spacing w:after="120" w:line="276" w:lineRule="auto"/>
              <w:ind w:right="2020"/>
              <w:rPr>
                <w:sz w:val="24"/>
                <w:szCs w:val="24"/>
              </w:rPr>
            </w:pPr>
            <w:r w:rsidRPr="003A5637">
              <w:rPr>
                <w:rFonts w:ascii="Times New Roman" w:eastAsia="Times New Roman" w:hAnsi="Times New Roman" w:cs="Times New Roman"/>
                <w:sz w:val="24"/>
                <w:szCs w:val="24"/>
              </w:rPr>
              <w:t>Xem thành công thông tin chi tiết của NVBH</w:t>
            </w:r>
          </w:p>
        </w:tc>
      </w:tr>
      <w:tr w:rsidR="007B6473" w14:paraId="3EC909B1" w14:textId="77777777" w:rsidTr="003A5637">
        <w:trPr>
          <w:trHeight w:val="56"/>
        </w:trPr>
        <w:tc>
          <w:tcPr>
            <w:tcW w:w="10255" w:type="dxa"/>
            <w:gridSpan w:val="3"/>
            <w:shd w:val="clear" w:color="auto" w:fill="BFBFBF" w:themeFill="background1" w:themeFillShade="BF"/>
            <w:tcMar>
              <w:top w:w="0" w:type="dxa"/>
              <w:left w:w="100" w:type="dxa"/>
              <w:bottom w:w="0" w:type="dxa"/>
              <w:right w:w="100" w:type="dxa"/>
            </w:tcMar>
          </w:tcPr>
          <w:p w14:paraId="6390A2F9" w14:textId="77777777" w:rsidR="007B6473" w:rsidRPr="003A5637" w:rsidRDefault="00646F9F" w:rsidP="003A5637">
            <w:pPr>
              <w:spacing w:after="120" w:line="276" w:lineRule="auto"/>
              <w:rPr>
                <w:rFonts w:ascii="Times New Roman" w:eastAsia="Times New Roman" w:hAnsi="Times New Roman" w:cs="Times New Roman"/>
                <w:b/>
                <w:sz w:val="24"/>
                <w:szCs w:val="24"/>
              </w:rPr>
            </w:pPr>
            <w:r w:rsidRPr="003A5637">
              <w:rPr>
                <w:rFonts w:ascii="Times New Roman" w:eastAsia="Times New Roman" w:hAnsi="Times New Roman" w:cs="Times New Roman"/>
                <w:b/>
                <w:sz w:val="24"/>
                <w:szCs w:val="24"/>
              </w:rPr>
              <w:t>Luồng sự kiện chính:</w:t>
            </w:r>
          </w:p>
        </w:tc>
      </w:tr>
      <w:tr w:rsidR="007B6473" w14:paraId="23903FB0" w14:textId="77777777" w:rsidTr="003A5637">
        <w:trPr>
          <w:trHeight w:val="555"/>
        </w:trPr>
        <w:tc>
          <w:tcPr>
            <w:tcW w:w="5284" w:type="dxa"/>
            <w:gridSpan w:val="2"/>
            <w:shd w:val="clear" w:color="auto" w:fill="auto"/>
            <w:tcMar>
              <w:top w:w="0" w:type="dxa"/>
              <w:left w:w="100" w:type="dxa"/>
              <w:bottom w:w="0" w:type="dxa"/>
              <w:right w:w="100" w:type="dxa"/>
            </w:tcMar>
          </w:tcPr>
          <w:p w14:paraId="41859FF8" w14:textId="33ACFC54" w:rsidR="007B6473" w:rsidRPr="003A5637" w:rsidRDefault="126B0DA2" w:rsidP="003A5637">
            <w:pPr>
              <w:spacing w:after="120" w:line="276" w:lineRule="auto"/>
              <w:ind w:left="460"/>
              <w:jc w:val="center"/>
              <w:rPr>
                <w:sz w:val="24"/>
                <w:szCs w:val="24"/>
              </w:rPr>
            </w:pPr>
            <w:r w:rsidRPr="003A5637">
              <w:rPr>
                <w:rFonts w:ascii="Times New Roman" w:eastAsia="Times New Roman" w:hAnsi="Times New Roman" w:cs="Times New Roman"/>
                <w:sz w:val="24"/>
                <w:szCs w:val="24"/>
              </w:rPr>
              <w:t>NVQL</w:t>
            </w:r>
          </w:p>
        </w:tc>
        <w:tc>
          <w:tcPr>
            <w:tcW w:w="4971" w:type="dxa"/>
            <w:shd w:val="clear" w:color="auto" w:fill="auto"/>
            <w:tcMar>
              <w:top w:w="0" w:type="dxa"/>
              <w:left w:w="100" w:type="dxa"/>
              <w:bottom w:w="0" w:type="dxa"/>
              <w:right w:w="100" w:type="dxa"/>
            </w:tcMar>
          </w:tcPr>
          <w:p w14:paraId="3E56D0AD" w14:textId="77777777" w:rsidR="007B6473" w:rsidRPr="003A5637" w:rsidRDefault="00646F9F" w:rsidP="003A5637">
            <w:pPr>
              <w:spacing w:after="120" w:line="276" w:lineRule="auto"/>
              <w:jc w:val="center"/>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Hệ Thống</w:t>
            </w:r>
          </w:p>
        </w:tc>
      </w:tr>
      <w:tr w:rsidR="007B6473" w14:paraId="0A443EF1" w14:textId="77777777" w:rsidTr="003A5637">
        <w:trPr>
          <w:trHeight w:val="56"/>
        </w:trPr>
        <w:tc>
          <w:tcPr>
            <w:tcW w:w="5284" w:type="dxa"/>
            <w:gridSpan w:val="2"/>
            <w:shd w:val="clear" w:color="auto" w:fill="auto"/>
            <w:tcMar>
              <w:top w:w="0" w:type="dxa"/>
              <w:left w:w="100" w:type="dxa"/>
              <w:bottom w:w="0" w:type="dxa"/>
              <w:right w:w="100" w:type="dxa"/>
            </w:tcMar>
          </w:tcPr>
          <w:p w14:paraId="6FE7F74F" w14:textId="4034D68C" w:rsidR="007B6473" w:rsidRPr="003A5637" w:rsidRDefault="13400914" w:rsidP="003A5637">
            <w:pPr>
              <w:spacing w:after="120" w:line="276" w:lineRule="auto"/>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lastRenderedPageBreak/>
              <w:t xml:space="preserve">1. </w:t>
            </w:r>
            <w:r w:rsidR="7A3F4B1D" w:rsidRPr="003A5637">
              <w:rPr>
                <w:rFonts w:ascii="Times New Roman" w:eastAsia="Times New Roman" w:hAnsi="Times New Roman" w:cs="Times New Roman"/>
                <w:sz w:val="24"/>
                <w:szCs w:val="24"/>
              </w:rPr>
              <w:t>Chọn NVBH cần xem thông tin</w:t>
            </w:r>
            <w:r w:rsidR="00646F9F" w:rsidRPr="003A5637">
              <w:rPr>
                <w:rFonts w:ascii="Times New Roman" w:eastAsia="Times New Roman" w:hAnsi="Times New Roman" w:cs="Times New Roman"/>
                <w:sz w:val="24"/>
                <w:szCs w:val="24"/>
              </w:rPr>
              <w:t xml:space="preserve"> </w:t>
            </w:r>
          </w:p>
        </w:tc>
        <w:tc>
          <w:tcPr>
            <w:tcW w:w="4971" w:type="dxa"/>
            <w:shd w:val="clear" w:color="auto" w:fill="auto"/>
            <w:tcMar>
              <w:top w:w="0" w:type="dxa"/>
              <w:left w:w="100" w:type="dxa"/>
              <w:bottom w:w="0" w:type="dxa"/>
              <w:right w:w="100" w:type="dxa"/>
            </w:tcMar>
          </w:tcPr>
          <w:p w14:paraId="310790A1" w14:textId="77777777" w:rsidR="007B6473" w:rsidRPr="003A5637" w:rsidRDefault="00646F9F" w:rsidP="003A5637">
            <w:pPr>
              <w:spacing w:after="120" w:line="276" w:lineRule="auto"/>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 xml:space="preserve"> </w:t>
            </w:r>
          </w:p>
        </w:tc>
      </w:tr>
      <w:tr w:rsidR="003B1045" w14:paraId="0CDC38CF" w14:textId="77777777" w:rsidTr="003A5637">
        <w:trPr>
          <w:trHeight w:val="56"/>
        </w:trPr>
        <w:tc>
          <w:tcPr>
            <w:tcW w:w="5284" w:type="dxa"/>
            <w:gridSpan w:val="2"/>
            <w:shd w:val="clear" w:color="auto" w:fill="auto"/>
            <w:tcMar>
              <w:top w:w="0" w:type="dxa"/>
              <w:left w:w="100" w:type="dxa"/>
              <w:bottom w:w="0" w:type="dxa"/>
              <w:right w:w="100" w:type="dxa"/>
            </w:tcMar>
          </w:tcPr>
          <w:p w14:paraId="7811994F" w14:textId="77777777" w:rsidR="003B1045" w:rsidRPr="003A5637" w:rsidRDefault="003B1045" w:rsidP="003A5637">
            <w:pPr>
              <w:spacing w:after="120" w:line="276" w:lineRule="auto"/>
              <w:rPr>
                <w:rFonts w:ascii="Times New Roman" w:eastAsia="Times New Roman" w:hAnsi="Times New Roman" w:cs="Times New Roman"/>
                <w:sz w:val="24"/>
                <w:szCs w:val="24"/>
              </w:rPr>
            </w:pPr>
          </w:p>
        </w:tc>
        <w:tc>
          <w:tcPr>
            <w:tcW w:w="4971" w:type="dxa"/>
            <w:shd w:val="clear" w:color="auto" w:fill="auto"/>
            <w:tcMar>
              <w:top w:w="0" w:type="dxa"/>
              <w:left w:w="100" w:type="dxa"/>
              <w:bottom w:w="0" w:type="dxa"/>
              <w:right w:w="100" w:type="dxa"/>
            </w:tcMar>
          </w:tcPr>
          <w:p w14:paraId="563365FB" w14:textId="3BA3CB1A" w:rsidR="003B1045" w:rsidRPr="003A5637" w:rsidRDefault="003B1045" w:rsidP="003A5637">
            <w:pPr>
              <w:spacing w:after="120" w:line="276" w:lineRule="auto"/>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 xml:space="preserve">2. Lấy </w:t>
            </w:r>
            <w:r w:rsidR="00434284" w:rsidRPr="003A5637">
              <w:rPr>
                <w:rFonts w:ascii="Times New Roman" w:eastAsia="Times New Roman" w:hAnsi="Times New Roman" w:cs="Times New Roman"/>
                <w:sz w:val="24"/>
                <w:szCs w:val="24"/>
              </w:rPr>
              <w:t>dữ liệu nhân viên</w:t>
            </w:r>
            <w:r w:rsidRPr="003A5637">
              <w:rPr>
                <w:rFonts w:ascii="Times New Roman" w:eastAsia="Times New Roman" w:hAnsi="Times New Roman" w:cs="Times New Roman"/>
                <w:sz w:val="24"/>
                <w:szCs w:val="24"/>
              </w:rPr>
              <w:t xml:space="preserve"> từ CSDL</w:t>
            </w:r>
          </w:p>
        </w:tc>
      </w:tr>
      <w:tr w:rsidR="007B6473" w14:paraId="2180B07F" w14:textId="77777777" w:rsidTr="003A5637">
        <w:trPr>
          <w:trHeight w:val="56"/>
        </w:trPr>
        <w:tc>
          <w:tcPr>
            <w:tcW w:w="5284" w:type="dxa"/>
            <w:gridSpan w:val="2"/>
            <w:shd w:val="clear" w:color="auto" w:fill="auto"/>
            <w:tcMar>
              <w:top w:w="0" w:type="dxa"/>
              <w:left w:w="100" w:type="dxa"/>
              <w:bottom w:w="0" w:type="dxa"/>
              <w:right w:w="100" w:type="dxa"/>
            </w:tcMar>
          </w:tcPr>
          <w:p w14:paraId="772F5DD8" w14:textId="77777777" w:rsidR="007B6473" w:rsidRPr="003A5637" w:rsidRDefault="00646F9F" w:rsidP="003A5637">
            <w:pPr>
              <w:spacing w:after="120" w:line="276" w:lineRule="auto"/>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 xml:space="preserve"> </w:t>
            </w:r>
          </w:p>
        </w:tc>
        <w:tc>
          <w:tcPr>
            <w:tcW w:w="4971" w:type="dxa"/>
            <w:shd w:val="clear" w:color="auto" w:fill="auto"/>
            <w:tcMar>
              <w:top w:w="0" w:type="dxa"/>
              <w:left w:w="100" w:type="dxa"/>
              <w:bottom w:w="0" w:type="dxa"/>
              <w:right w:w="100" w:type="dxa"/>
            </w:tcMar>
          </w:tcPr>
          <w:p w14:paraId="6F300D72" w14:textId="57C5BA46" w:rsidR="007B6473" w:rsidRPr="003A5637" w:rsidRDefault="00EE2524" w:rsidP="003A5637">
            <w:pPr>
              <w:spacing w:after="120" w:line="276" w:lineRule="auto"/>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3</w:t>
            </w:r>
            <w:r w:rsidR="1BD95C49" w:rsidRPr="003A5637">
              <w:rPr>
                <w:rFonts w:ascii="Times New Roman" w:eastAsia="Times New Roman" w:hAnsi="Times New Roman" w:cs="Times New Roman"/>
                <w:sz w:val="24"/>
                <w:szCs w:val="24"/>
              </w:rPr>
              <w:t>. Hiển thị chi tiết thông tin nhân viên</w:t>
            </w:r>
          </w:p>
        </w:tc>
      </w:tr>
      <w:tr w:rsidR="007B6473" w14:paraId="13C72D11" w14:textId="77777777" w:rsidTr="003A5637">
        <w:trPr>
          <w:trHeight w:val="56"/>
        </w:trPr>
        <w:tc>
          <w:tcPr>
            <w:tcW w:w="5284" w:type="dxa"/>
            <w:gridSpan w:val="2"/>
            <w:shd w:val="clear" w:color="auto" w:fill="auto"/>
            <w:tcMar>
              <w:top w:w="0" w:type="dxa"/>
              <w:left w:w="100" w:type="dxa"/>
              <w:bottom w:w="0" w:type="dxa"/>
              <w:right w:w="100" w:type="dxa"/>
            </w:tcMar>
          </w:tcPr>
          <w:p w14:paraId="60FFC922" w14:textId="18065FF6" w:rsidR="007B6473" w:rsidRPr="003A5637" w:rsidRDefault="00EE2524" w:rsidP="003A5637">
            <w:pPr>
              <w:spacing w:after="120" w:line="276" w:lineRule="auto"/>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4</w:t>
            </w:r>
            <w:r w:rsidR="1BD95C49" w:rsidRPr="003A5637">
              <w:rPr>
                <w:rFonts w:ascii="Times New Roman" w:eastAsia="Times New Roman" w:hAnsi="Times New Roman" w:cs="Times New Roman"/>
                <w:sz w:val="24"/>
                <w:szCs w:val="24"/>
              </w:rPr>
              <w:t>. Chọn</w:t>
            </w:r>
            <w:r w:rsidR="00523078" w:rsidRPr="003A5637">
              <w:rPr>
                <w:rFonts w:ascii="Times New Roman" w:eastAsia="Times New Roman" w:hAnsi="Times New Roman" w:cs="Times New Roman"/>
                <w:sz w:val="24"/>
                <w:szCs w:val="24"/>
              </w:rPr>
              <w:t xml:space="preserve"> xem NVBH khác</w:t>
            </w:r>
          </w:p>
        </w:tc>
        <w:tc>
          <w:tcPr>
            <w:tcW w:w="4971" w:type="dxa"/>
            <w:shd w:val="clear" w:color="auto" w:fill="auto"/>
            <w:tcMar>
              <w:top w:w="0" w:type="dxa"/>
              <w:left w:w="100" w:type="dxa"/>
              <w:bottom w:w="0" w:type="dxa"/>
              <w:right w:w="100" w:type="dxa"/>
            </w:tcMar>
          </w:tcPr>
          <w:p w14:paraId="4FD404C1" w14:textId="77777777" w:rsidR="007B6473" w:rsidRPr="003A5637" w:rsidRDefault="00646F9F" w:rsidP="003A5637">
            <w:pPr>
              <w:spacing w:after="120" w:line="276" w:lineRule="auto"/>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 xml:space="preserve"> </w:t>
            </w:r>
          </w:p>
        </w:tc>
      </w:tr>
      <w:tr w:rsidR="26B507FF" w14:paraId="3F9C3A63" w14:textId="77777777" w:rsidTr="003A5637">
        <w:trPr>
          <w:trHeight w:val="56"/>
        </w:trPr>
        <w:tc>
          <w:tcPr>
            <w:tcW w:w="10255" w:type="dxa"/>
            <w:gridSpan w:val="3"/>
            <w:shd w:val="clear" w:color="auto" w:fill="BFBFBF" w:themeFill="background1" w:themeFillShade="BF"/>
            <w:tcMar>
              <w:top w:w="0" w:type="dxa"/>
              <w:left w:w="100" w:type="dxa"/>
              <w:bottom w:w="0" w:type="dxa"/>
              <w:right w:w="100" w:type="dxa"/>
            </w:tcMar>
          </w:tcPr>
          <w:p w14:paraId="2ACDB196" w14:textId="57F3FFBA" w:rsidR="26B507FF" w:rsidRPr="003A5637" w:rsidRDefault="18542E93" w:rsidP="003A5637">
            <w:pPr>
              <w:spacing w:line="276" w:lineRule="auto"/>
              <w:rPr>
                <w:rFonts w:ascii="Times New Roman" w:eastAsia="Times New Roman" w:hAnsi="Times New Roman" w:cs="Times New Roman"/>
                <w:sz w:val="24"/>
                <w:szCs w:val="24"/>
              </w:rPr>
            </w:pPr>
            <w:r w:rsidRPr="003A5637">
              <w:rPr>
                <w:rFonts w:ascii="Times New Roman" w:eastAsia="Times New Roman" w:hAnsi="Times New Roman" w:cs="Times New Roman"/>
                <w:b/>
                <w:bCs/>
                <w:sz w:val="24"/>
                <w:szCs w:val="24"/>
              </w:rPr>
              <w:t>Luồng sự kiện thay thế:</w:t>
            </w:r>
          </w:p>
        </w:tc>
      </w:tr>
      <w:tr w:rsidR="1D5AF983" w14:paraId="30FBD4D3" w14:textId="77777777" w:rsidTr="003A5637">
        <w:trPr>
          <w:trHeight w:val="615"/>
        </w:trPr>
        <w:tc>
          <w:tcPr>
            <w:tcW w:w="5284" w:type="dxa"/>
            <w:gridSpan w:val="2"/>
            <w:shd w:val="clear" w:color="auto" w:fill="auto"/>
            <w:tcMar>
              <w:top w:w="0" w:type="dxa"/>
              <w:left w:w="100" w:type="dxa"/>
              <w:bottom w:w="0" w:type="dxa"/>
              <w:right w:w="100" w:type="dxa"/>
            </w:tcMar>
          </w:tcPr>
          <w:p w14:paraId="45296B93" w14:textId="519E08EF" w:rsidR="1D5AF983" w:rsidRPr="003A5637" w:rsidRDefault="00EE2524" w:rsidP="003A5637">
            <w:pPr>
              <w:spacing w:line="276" w:lineRule="auto"/>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4.1. Chọn kết thúc</w:t>
            </w:r>
          </w:p>
        </w:tc>
        <w:tc>
          <w:tcPr>
            <w:tcW w:w="4971" w:type="dxa"/>
            <w:shd w:val="clear" w:color="auto" w:fill="auto"/>
            <w:tcMar>
              <w:top w:w="0" w:type="dxa"/>
              <w:left w:w="100" w:type="dxa"/>
              <w:bottom w:w="0" w:type="dxa"/>
              <w:right w:w="100" w:type="dxa"/>
            </w:tcMar>
          </w:tcPr>
          <w:p w14:paraId="1F247F23" w14:textId="160220A9" w:rsidR="1D5AF983" w:rsidRPr="003A5637" w:rsidRDefault="1D5AF983" w:rsidP="00E7375B">
            <w:pPr>
              <w:keepNext/>
              <w:spacing w:line="276" w:lineRule="auto"/>
              <w:rPr>
                <w:rFonts w:ascii="Times New Roman" w:eastAsia="Times New Roman" w:hAnsi="Times New Roman" w:cs="Times New Roman"/>
                <w:sz w:val="24"/>
                <w:szCs w:val="24"/>
              </w:rPr>
            </w:pPr>
          </w:p>
        </w:tc>
      </w:tr>
    </w:tbl>
    <w:p w14:paraId="1BF15B86" w14:textId="50F9F55A" w:rsidR="00E7375B" w:rsidRDefault="00E7375B" w:rsidP="00E7375B">
      <w:pPr>
        <w:pStyle w:val="Caption"/>
        <w:jc w:val="center"/>
      </w:pPr>
      <w:r>
        <w:t xml:space="preserve">Bảng </w:t>
      </w:r>
      <w:fldSimple w:instr=" SEQ Bảng \* ARABIC ">
        <w:r w:rsidR="00B061CF">
          <w:rPr>
            <w:noProof/>
          </w:rPr>
          <w:t>18</w:t>
        </w:r>
      </w:fldSimple>
      <w:r>
        <w:t xml:space="preserve">. </w:t>
      </w:r>
      <w:r w:rsidRPr="006E7300">
        <w:t>Đặc tả Usecase Xem Thông Tin Nhân Viên</w:t>
      </w:r>
    </w:p>
    <w:p w14:paraId="576A3801" w14:textId="663511BC" w:rsidR="007B6473" w:rsidRDefault="00646F9F" w:rsidP="003A5637">
      <w:pPr>
        <w:pStyle w:val="Top3"/>
      </w:pPr>
      <w:bookmarkStart w:id="211" w:name="_Toc146233568"/>
      <w:bookmarkStart w:id="212" w:name="_Toc146318021"/>
      <w:bookmarkStart w:id="213" w:name="_Toc152431167"/>
      <w:bookmarkStart w:id="214" w:name="_Toc152432063"/>
      <w:r>
        <w:t>Biểu đồ</w:t>
      </w:r>
      <w:bookmarkEnd w:id="211"/>
      <w:bookmarkEnd w:id="212"/>
      <w:bookmarkEnd w:id="213"/>
      <w:bookmarkEnd w:id="214"/>
    </w:p>
    <w:p w14:paraId="20F3659E" w14:textId="63DDB5D1" w:rsidR="007B6473" w:rsidRPr="00805F0D" w:rsidRDefault="00646F9F">
      <w:pPr>
        <w:spacing w:after="120" w:line="240" w:lineRule="auto"/>
        <w:rPr>
          <w:rFonts w:ascii="Times New Roman" w:eastAsia="Times New Roman" w:hAnsi="Times New Roman" w:cs="Times New Roman"/>
          <w:b/>
          <w:i/>
          <w:sz w:val="26"/>
          <w:szCs w:val="26"/>
        </w:rPr>
      </w:pPr>
      <w:r w:rsidRPr="00805F0D">
        <w:rPr>
          <w:rFonts w:ascii="Times New Roman" w:eastAsia="Times New Roman" w:hAnsi="Times New Roman" w:cs="Times New Roman"/>
          <w:b/>
          <w:i/>
          <w:sz w:val="26"/>
          <w:szCs w:val="26"/>
        </w:rPr>
        <w:t>Activity</w:t>
      </w:r>
    </w:p>
    <w:p w14:paraId="17FEF467" w14:textId="77777777" w:rsidR="007B6473" w:rsidRDefault="009F7F10" w:rsidP="00744402">
      <w:pPr>
        <w:keepNext/>
        <w:spacing w:after="120" w:line="240" w:lineRule="auto"/>
      </w:pPr>
      <w:r>
        <w:rPr>
          <w:rFonts w:ascii="Times New Roman" w:eastAsia="Times New Roman" w:hAnsi="Times New Roman" w:cs="Times New Roman"/>
          <w:b/>
          <w:i/>
          <w:noProof/>
          <w:sz w:val="26"/>
          <w:szCs w:val="26"/>
        </w:rPr>
        <w:drawing>
          <wp:inline distT="0" distB="0" distL="0" distR="0" wp14:anchorId="4C87D9C4" wp14:editId="7C73457D">
            <wp:extent cx="6511925" cy="4284345"/>
            <wp:effectExtent l="0" t="0" r="3175" b="1905"/>
            <wp:docPr id="1827354414" name="Picture 182735441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54414" name="Picture 14" descr="A diagram of a company&#10;&#10;Description automatically generated"/>
                    <pic:cNvPicPr/>
                  </pic:nvPicPr>
                  <pic:blipFill>
                    <a:blip r:embed="rId40" cstate="email">
                      <a:extLst>
                        <a:ext uri="{28A0092B-C50C-407E-A947-70E740481C1C}">
                          <a14:useLocalDpi xmlns:a14="http://schemas.microsoft.com/office/drawing/2010/main"/>
                        </a:ext>
                      </a:extLst>
                    </a:blip>
                    <a:stretch>
                      <a:fillRect/>
                    </a:stretch>
                  </pic:blipFill>
                  <pic:spPr>
                    <a:xfrm>
                      <a:off x="0" y="0"/>
                      <a:ext cx="6511925" cy="4284345"/>
                    </a:xfrm>
                    <a:prstGeom prst="rect">
                      <a:avLst/>
                    </a:prstGeom>
                  </pic:spPr>
                </pic:pic>
              </a:graphicData>
            </a:graphic>
          </wp:inline>
        </w:drawing>
      </w:r>
    </w:p>
    <w:p w14:paraId="2E3BB07E" w14:textId="43BDC571" w:rsidR="00566FEC" w:rsidRPr="00805F0D" w:rsidRDefault="00566FEC" w:rsidP="00744402">
      <w:pPr>
        <w:pStyle w:val="Caption"/>
        <w:jc w:val="center"/>
      </w:pPr>
      <w:r>
        <w:t xml:space="preserve">Hình </w:t>
      </w:r>
      <w:fldSimple w:instr=" SEQ Hình \* ARABIC ">
        <w:r w:rsidR="00B061CF">
          <w:rPr>
            <w:noProof/>
          </w:rPr>
          <w:t>28</w:t>
        </w:r>
      </w:fldSimple>
      <w:r w:rsidR="00744402">
        <w:t>.</w:t>
      </w:r>
      <w:r>
        <w:t xml:space="preserve"> Activity Xem Thông Tin Nhân Viên</w:t>
      </w:r>
    </w:p>
    <w:p w14:paraId="6892B4C6" w14:textId="77777777" w:rsidR="003A5637" w:rsidRDefault="003A5637">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br w:type="page"/>
      </w:r>
    </w:p>
    <w:p w14:paraId="090EA8EA" w14:textId="77E35DCF" w:rsidR="007B6473" w:rsidRDefault="00646F9F">
      <w:pPr>
        <w:spacing w:after="120" w:line="240" w:lineRule="auto"/>
        <w:rPr>
          <w:rFonts w:ascii="Times New Roman" w:eastAsia="Times New Roman" w:hAnsi="Times New Roman" w:cs="Times New Roman"/>
          <w:b/>
          <w:sz w:val="26"/>
          <w:szCs w:val="26"/>
        </w:rPr>
      </w:pPr>
      <w:r w:rsidRPr="00805F0D">
        <w:rPr>
          <w:rFonts w:ascii="Times New Roman" w:eastAsia="Times New Roman" w:hAnsi="Times New Roman" w:cs="Times New Roman"/>
          <w:b/>
          <w:i/>
          <w:sz w:val="26"/>
          <w:szCs w:val="26"/>
        </w:rPr>
        <w:lastRenderedPageBreak/>
        <w:t>Sequence</w:t>
      </w:r>
    </w:p>
    <w:p w14:paraId="5E708C6B" w14:textId="77777777" w:rsidR="007B6473" w:rsidRDefault="00EF5C52" w:rsidP="00EB1783">
      <w:pPr>
        <w:keepNext/>
        <w:jc w:val="center"/>
      </w:pPr>
      <w:r>
        <w:rPr>
          <w:noProof/>
        </w:rPr>
        <w:drawing>
          <wp:inline distT="0" distB="0" distL="0" distR="0" wp14:anchorId="74ED2CDB" wp14:editId="07D477C4">
            <wp:extent cx="6511925" cy="2676525"/>
            <wp:effectExtent l="0" t="0" r="3175" b="9525"/>
            <wp:docPr id="1617496064" name="Picture 161749606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96064" name="Picture 16" descr="A diagram of a graph&#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11925" cy="2676525"/>
                    </a:xfrm>
                    <a:prstGeom prst="rect">
                      <a:avLst/>
                    </a:prstGeom>
                    <a:noFill/>
                    <a:ln>
                      <a:noFill/>
                    </a:ln>
                  </pic:spPr>
                </pic:pic>
              </a:graphicData>
            </a:graphic>
          </wp:inline>
        </w:drawing>
      </w:r>
    </w:p>
    <w:p w14:paraId="00A5B675" w14:textId="01E52A09" w:rsidR="00EF5C52" w:rsidRPr="00EB1783" w:rsidRDefault="00566FEC" w:rsidP="00EB1783">
      <w:pPr>
        <w:pStyle w:val="Caption"/>
        <w:jc w:val="center"/>
        <w:rPr>
          <w:rFonts w:ascii="Times New Roman" w:eastAsia="Times New Roman" w:hAnsi="Times New Roman" w:cs="Times New Roman"/>
          <w:b/>
          <w:sz w:val="26"/>
          <w:szCs w:val="26"/>
        </w:rPr>
      </w:pPr>
      <w:r>
        <w:t xml:space="preserve">Hình </w:t>
      </w:r>
      <w:fldSimple w:instr=" SEQ Hình \* ARABIC ">
        <w:r w:rsidR="00B061CF">
          <w:rPr>
            <w:noProof/>
          </w:rPr>
          <w:t>29</w:t>
        </w:r>
      </w:fldSimple>
      <w:r w:rsidR="00EB1783">
        <w:t>.</w:t>
      </w:r>
      <w:r>
        <w:t xml:space="preserve"> Sequence Xem Thông Tin Nhân Viên</w:t>
      </w:r>
    </w:p>
    <w:p w14:paraId="5A439566" w14:textId="00526CEF" w:rsidR="007B6473" w:rsidRDefault="00646F9F" w:rsidP="00F70509">
      <w:pPr>
        <w:pStyle w:val="Top2"/>
      </w:pPr>
      <w:bookmarkStart w:id="215" w:name="_Toc146233569"/>
      <w:bookmarkStart w:id="216" w:name="_Toc146318022"/>
      <w:bookmarkStart w:id="217" w:name="_Toc152431168"/>
      <w:bookmarkStart w:id="218" w:name="_Toc152432064"/>
      <w:r>
        <w:t>UC015_</w:t>
      </w:r>
      <w:r w:rsidR="00F80DE9">
        <w:t>Tìm Kiếm Nhân Viên</w:t>
      </w:r>
      <w:bookmarkEnd w:id="215"/>
      <w:bookmarkEnd w:id="216"/>
      <w:bookmarkEnd w:id="217"/>
      <w:bookmarkEnd w:id="218"/>
    </w:p>
    <w:p w14:paraId="6DC740F8" w14:textId="2E097D8E" w:rsidR="007B6473" w:rsidRDefault="00646F9F" w:rsidP="00F70509">
      <w:pPr>
        <w:pStyle w:val="Top3"/>
      </w:pPr>
      <w:bookmarkStart w:id="219" w:name="_Toc146233570"/>
      <w:bookmarkStart w:id="220" w:name="_Toc146318023"/>
      <w:bookmarkStart w:id="221" w:name="_Toc152431169"/>
      <w:bookmarkStart w:id="222" w:name="_Toc152432065"/>
      <w:r>
        <w:t>Mô tả use case UC015</w:t>
      </w:r>
      <w:bookmarkEnd w:id="219"/>
      <w:bookmarkEnd w:id="220"/>
      <w:bookmarkEnd w:id="221"/>
      <w:bookmarkEnd w:id="222"/>
    </w:p>
    <w:tbl>
      <w:tblPr>
        <w:tblW w:w="10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5"/>
        <w:gridCol w:w="3119"/>
        <w:gridCol w:w="5301"/>
      </w:tblGrid>
      <w:tr w:rsidR="007B6473" w14:paraId="7889CB03" w14:textId="77777777" w:rsidTr="54CAE7D3">
        <w:trPr>
          <w:trHeight w:val="555"/>
        </w:trPr>
        <w:tc>
          <w:tcPr>
            <w:tcW w:w="102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0145EE9" w14:textId="6A6F1BD6" w:rsidR="007B6473" w:rsidRPr="007B0A1B" w:rsidRDefault="00646F9F" w:rsidP="005C36F6">
            <w:pPr>
              <w:spacing w:before="120" w:after="0" w:line="276" w:lineRule="auto"/>
              <w:ind w:right="-920"/>
              <w:rPr>
                <w:rFonts w:ascii="Times New Roman" w:eastAsia="Times New Roman" w:hAnsi="Times New Roman" w:cs="Times New Roman"/>
                <w:sz w:val="24"/>
                <w:szCs w:val="24"/>
              </w:rPr>
            </w:pPr>
            <w:r w:rsidRPr="007B0A1B">
              <w:rPr>
                <w:rFonts w:ascii="Times New Roman" w:eastAsia="Times New Roman" w:hAnsi="Times New Roman" w:cs="Times New Roman"/>
                <w:b/>
                <w:sz w:val="24"/>
                <w:szCs w:val="24"/>
              </w:rPr>
              <w:t xml:space="preserve">Use case: </w:t>
            </w:r>
            <w:r w:rsidRPr="007B0A1B">
              <w:rPr>
                <w:rFonts w:ascii="Times New Roman" w:eastAsia="Times New Roman" w:hAnsi="Times New Roman" w:cs="Times New Roman"/>
                <w:sz w:val="24"/>
                <w:szCs w:val="24"/>
              </w:rPr>
              <w:t>UC015_</w:t>
            </w:r>
            <w:r w:rsidR="00620F5E" w:rsidRPr="007B0A1B">
              <w:rPr>
                <w:rFonts w:ascii="Times New Roman" w:eastAsia="Times New Roman" w:hAnsi="Times New Roman" w:cs="Times New Roman"/>
                <w:sz w:val="24"/>
                <w:szCs w:val="24"/>
              </w:rPr>
              <w:t>Tìm Kiếm Nhân Viên</w:t>
            </w:r>
          </w:p>
        </w:tc>
      </w:tr>
      <w:tr w:rsidR="007B6473" w14:paraId="1B15DA9B" w14:textId="77777777" w:rsidTr="54CAE7D3">
        <w:trPr>
          <w:trHeight w:val="555"/>
        </w:trPr>
        <w:tc>
          <w:tcPr>
            <w:tcW w:w="1835"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593E1F09" w14:textId="77777777" w:rsidR="007B6473" w:rsidRPr="007B0A1B" w:rsidRDefault="00646F9F" w:rsidP="005C36F6">
            <w:pPr>
              <w:spacing w:before="120" w:after="0" w:line="276" w:lineRule="auto"/>
              <w:ind w:right="-6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Mục đích:</w:t>
            </w:r>
          </w:p>
        </w:tc>
        <w:tc>
          <w:tcPr>
            <w:tcW w:w="8420" w:type="dxa"/>
            <w:gridSpan w:val="2"/>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3F397A4E" w14:textId="2A6C6B64" w:rsidR="007B6473" w:rsidRPr="007B0A1B" w:rsidRDefault="27D37AE6" w:rsidP="005C36F6">
            <w:pPr>
              <w:spacing w:before="120" w:after="0" w:line="276" w:lineRule="auto"/>
              <w:ind w:right="-12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Tìm kiếm NVBH từ danh sách</w:t>
            </w:r>
          </w:p>
        </w:tc>
      </w:tr>
      <w:tr w:rsidR="007B6473" w14:paraId="41721C39" w14:textId="77777777" w:rsidTr="54CAE7D3">
        <w:trPr>
          <w:trHeight w:val="555"/>
        </w:trPr>
        <w:tc>
          <w:tcPr>
            <w:tcW w:w="1835"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30701EBD" w14:textId="77777777" w:rsidR="007B6473" w:rsidRPr="007B0A1B" w:rsidRDefault="00646F9F" w:rsidP="005C36F6">
            <w:pPr>
              <w:spacing w:before="120" w:after="0" w:line="276" w:lineRule="auto"/>
              <w:ind w:right="-6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Mô tả sơ lược:</w:t>
            </w:r>
          </w:p>
        </w:tc>
        <w:tc>
          <w:tcPr>
            <w:tcW w:w="8420" w:type="dxa"/>
            <w:gridSpan w:val="2"/>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5857F580" w14:textId="02B016D2" w:rsidR="007B6473" w:rsidRPr="007B0A1B" w:rsidRDefault="3781CAB5" w:rsidP="005C36F6">
            <w:pPr>
              <w:spacing w:before="120" w:after="0" w:line="276" w:lineRule="auto"/>
              <w:ind w:right="-12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Giúp NVQL tìm kiếm NVBH </w:t>
            </w:r>
            <w:r w:rsidR="1B67D2A1" w:rsidRPr="007B0A1B">
              <w:rPr>
                <w:rFonts w:ascii="Times New Roman" w:eastAsia="Times New Roman" w:hAnsi="Times New Roman" w:cs="Times New Roman"/>
                <w:sz w:val="24"/>
                <w:szCs w:val="24"/>
              </w:rPr>
              <w:t>nhanh chóng</w:t>
            </w:r>
          </w:p>
        </w:tc>
      </w:tr>
      <w:tr w:rsidR="007B6473" w14:paraId="3A875566" w14:textId="77777777" w:rsidTr="54CAE7D3">
        <w:trPr>
          <w:trHeight w:val="555"/>
        </w:trPr>
        <w:tc>
          <w:tcPr>
            <w:tcW w:w="1835"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51B17FB0" w14:textId="77777777" w:rsidR="007B6473" w:rsidRPr="007B0A1B" w:rsidRDefault="00646F9F" w:rsidP="005C36F6">
            <w:pPr>
              <w:spacing w:before="120" w:after="0" w:line="276" w:lineRule="auto"/>
              <w:ind w:right="-6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Actor chính:</w:t>
            </w:r>
          </w:p>
        </w:tc>
        <w:tc>
          <w:tcPr>
            <w:tcW w:w="8420" w:type="dxa"/>
            <w:gridSpan w:val="2"/>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217C59A2" w14:textId="13CEA6C2" w:rsidR="007B6473" w:rsidRPr="007B0A1B" w:rsidRDefault="00646F9F" w:rsidP="005C36F6">
            <w:pPr>
              <w:spacing w:before="120" w:after="0" w:line="276" w:lineRule="auto"/>
              <w:ind w:right="-12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 N</w:t>
            </w:r>
            <w:r w:rsidR="0FE2A7A9" w:rsidRPr="007B0A1B">
              <w:rPr>
                <w:rFonts w:ascii="Times New Roman" w:eastAsia="Times New Roman" w:hAnsi="Times New Roman" w:cs="Times New Roman"/>
                <w:sz w:val="24"/>
                <w:szCs w:val="24"/>
              </w:rPr>
              <w:t>VQL</w:t>
            </w:r>
          </w:p>
        </w:tc>
      </w:tr>
      <w:tr w:rsidR="007B6473" w14:paraId="0E2CC8D1" w14:textId="77777777" w:rsidTr="54CAE7D3">
        <w:trPr>
          <w:trHeight w:val="555"/>
        </w:trPr>
        <w:tc>
          <w:tcPr>
            <w:tcW w:w="1835"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74E3F0B6" w14:textId="77777777" w:rsidR="007B6473" w:rsidRPr="007B0A1B" w:rsidRDefault="00646F9F" w:rsidP="005C36F6">
            <w:pPr>
              <w:spacing w:before="120" w:after="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Actor phụ:</w:t>
            </w:r>
          </w:p>
        </w:tc>
        <w:tc>
          <w:tcPr>
            <w:tcW w:w="8420" w:type="dxa"/>
            <w:gridSpan w:val="2"/>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67965AF8" w14:textId="77777777" w:rsidR="007B6473" w:rsidRPr="007B0A1B" w:rsidRDefault="00646F9F" w:rsidP="005C36F6">
            <w:pPr>
              <w:spacing w:before="120" w:after="0" w:line="276" w:lineRule="auto"/>
              <w:ind w:right="-12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Không</w:t>
            </w:r>
          </w:p>
        </w:tc>
      </w:tr>
      <w:tr w:rsidR="007B6473" w14:paraId="724B745D" w14:textId="77777777" w:rsidTr="54CAE7D3">
        <w:trPr>
          <w:trHeight w:val="825"/>
        </w:trPr>
        <w:tc>
          <w:tcPr>
            <w:tcW w:w="1835"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6720C2E7" w14:textId="77777777" w:rsidR="007B6473" w:rsidRPr="007B0A1B" w:rsidRDefault="00646F9F" w:rsidP="005C36F6">
            <w:pPr>
              <w:spacing w:before="120" w:after="0" w:line="276" w:lineRule="auto"/>
              <w:ind w:right="-6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Tiền điều kiện:</w:t>
            </w:r>
          </w:p>
        </w:tc>
        <w:tc>
          <w:tcPr>
            <w:tcW w:w="8420" w:type="dxa"/>
            <w:gridSpan w:val="2"/>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6EE214F9" w14:textId="4D824265" w:rsidR="007B6473" w:rsidRPr="007B0A1B" w:rsidRDefault="2B6F81A2" w:rsidP="005C36F6">
            <w:pPr>
              <w:spacing w:before="120" w:after="0" w:line="276" w:lineRule="auto"/>
              <w:ind w:right="-12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NVQL phải có tài khoản và đăng nhập thành công vào hệ thống và chọn chức năng tìm kiếm nhân viên</w:t>
            </w:r>
            <w:r w:rsidR="00105F5A" w:rsidRPr="007B0A1B">
              <w:rPr>
                <w:rFonts w:ascii="Times New Roman" w:eastAsia="Times New Roman" w:hAnsi="Times New Roman" w:cs="Times New Roman"/>
                <w:sz w:val="24"/>
                <w:szCs w:val="24"/>
              </w:rPr>
              <w:t>, nhân viên phải tồn tại trong CSDL</w:t>
            </w:r>
          </w:p>
        </w:tc>
      </w:tr>
      <w:tr w:rsidR="007B6473" w14:paraId="039E0362" w14:textId="77777777" w:rsidTr="00077906">
        <w:trPr>
          <w:trHeight w:val="376"/>
        </w:trPr>
        <w:tc>
          <w:tcPr>
            <w:tcW w:w="1835" w:type="dxa"/>
            <w:tcBorders>
              <w:top w:val="nil"/>
              <w:left w:val="single" w:sz="6" w:space="0" w:color="000000" w:themeColor="text1"/>
              <w:bottom w:val="single" w:sz="4" w:space="0" w:color="auto"/>
              <w:right w:val="single" w:sz="6" w:space="0" w:color="000000" w:themeColor="text1"/>
            </w:tcBorders>
            <w:shd w:val="clear" w:color="auto" w:fill="auto"/>
            <w:tcMar>
              <w:top w:w="0" w:type="dxa"/>
              <w:left w:w="100" w:type="dxa"/>
              <w:bottom w:w="0" w:type="dxa"/>
              <w:right w:w="100" w:type="dxa"/>
            </w:tcMar>
          </w:tcPr>
          <w:p w14:paraId="53BC00CE" w14:textId="77777777" w:rsidR="007B6473" w:rsidRPr="007B0A1B" w:rsidRDefault="00646F9F" w:rsidP="005C36F6">
            <w:pPr>
              <w:spacing w:before="120" w:after="0" w:line="276" w:lineRule="auto"/>
              <w:ind w:right="-4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Hậu điều kiện:</w:t>
            </w:r>
          </w:p>
        </w:tc>
        <w:tc>
          <w:tcPr>
            <w:tcW w:w="8420" w:type="dxa"/>
            <w:gridSpan w:val="2"/>
            <w:tcBorders>
              <w:top w:val="nil"/>
              <w:left w:val="nil"/>
              <w:bottom w:val="single" w:sz="4" w:space="0" w:color="auto"/>
              <w:right w:val="single" w:sz="6" w:space="0" w:color="000000" w:themeColor="text1"/>
            </w:tcBorders>
            <w:shd w:val="clear" w:color="auto" w:fill="auto"/>
            <w:tcMar>
              <w:top w:w="0" w:type="dxa"/>
              <w:left w:w="100" w:type="dxa"/>
              <w:bottom w:w="0" w:type="dxa"/>
              <w:right w:w="100" w:type="dxa"/>
            </w:tcMar>
          </w:tcPr>
          <w:p w14:paraId="6E77C3C3" w14:textId="53958B32" w:rsidR="007B6473" w:rsidRPr="007B0A1B" w:rsidRDefault="61C9A39A" w:rsidP="005C36F6">
            <w:pPr>
              <w:spacing w:before="120" w:after="0" w:line="276" w:lineRule="auto"/>
              <w:ind w:right="-12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Tìm kiếm NVBH thành công</w:t>
            </w:r>
          </w:p>
        </w:tc>
      </w:tr>
      <w:tr w:rsidR="007B6473" w14:paraId="41861CBB" w14:textId="77777777" w:rsidTr="00F81EC2">
        <w:trPr>
          <w:trHeight w:val="555"/>
        </w:trPr>
        <w:tc>
          <w:tcPr>
            <w:tcW w:w="10255"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5FF47DAC" w14:textId="77777777" w:rsidR="007B6473" w:rsidRPr="007B0A1B" w:rsidRDefault="00646F9F" w:rsidP="005C36F6">
            <w:pPr>
              <w:spacing w:before="120" w:after="0" w:line="276" w:lineRule="auto"/>
              <w:rPr>
                <w:rFonts w:ascii="Times New Roman" w:eastAsia="Times New Roman" w:hAnsi="Times New Roman" w:cs="Times New Roman"/>
                <w:b/>
                <w:sz w:val="24"/>
                <w:szCs w:val="24"/>
              </w:rPr>
            </w:pPr>
            <w:r w:rsidRPr="007B0A1B">
              <w:rPr>
                <w:rFonts w:ascii="Times New Roman" w:eastAsia="Times New Roman" w:hAnsi="Times New Roman" w:cs="Times New Roman"/>
                <w:b/>
                <w:sz w:val="24"/>
                <w:szCs w:val="24"/>
              </w:rPr>
              <w:t>Luồng sự kiện chính:</w:t>
            </w:r>
          </w:p>
        </w:tc>
      </w:tr>
      <w:tr w:rsidR="007B6473" w14:paraId="3EB266BD" w14:textId="77777777" w:rsidTr="00F70509">
        <w:trPr>
          <w:trHeight w:val="111"/>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1090554" w14:textId="2F8572E8" w:rsidR="007B6473" w:rsidRPr="007B0A1B" w:rsidRDefault="00646F9F" w:rsidP="005C36F6">
            <w:pPr>
              <w:spacing w:before="120" w:after="0" w:line="276" w:lineRule="auto"/>
              <w:ind w:left="420"/>
              <w:jc w:val="center"/>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N</w:t>
            </w:r>
            <w:r w:rsidR="42C93B5E" w:rsidRPr="007B0A1B">
              <w:rPr>
                <w:rFonts w:ascii="Times New Roman" w:eastAsia="Times New Roman" w:hAnsi="Times New Roman" w:cs="Times New Roman"/>
                <w:sz w:val="24"/>
                <w:szCs w:val="24"/>
              </w:rPr>
              <w:t>VQL</w:t>
            </w: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21E47B9" w14:textId="77777777" w:rsidR="007B6473" w:rsidRPr="007B0A1B" w:rsidRDefault="00646F9F" w:rsidP="005C36F6">
            <w:pPr>
              <w:spacing w:before="120" w:after="0" w:line="276" w:lineRule="auto"/>
              <w:jc w:val="center"/>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Hệ Thống</w:t>
            </w:r>
          </w:p>
        </w:tc>
      </w:tr>
      <w:tr w:rsidR="007B6473" w14:paraId="7B9AC95A" w14:textId="77777777" w:rsidTr="00F81EC2">
        <w:trPr>
          <w:trHeight w:val="284"/>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D1C3507" w14:textId="1F41C33D" w:rsidR="007B6473" w:rsidRPr="007B0A1B" w:rsidRDefault="00646F9F" w:rsidP="005C36F6">
            <w:pPr>
              <w:spacing w:before="120" w:after="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1.</w:t>
            </w:r>
            <w:r w:rsidR="4934E346" w:rsidRPr="007B0A1B">
              <w:rPr>
                <w:rFonts w:ascii="Times New Roman" w:eastAsia="Times New Roman" w:hAnsi="Times New Roman" w:cs="Times New Roman"/>
                <w:sz w:val="24"/>
                <w:szCs w:val="24"/>
              </w:rPr>
              <w:t xml:space="preserve"> Nhập mã NVBH cần tìm </w:t>
            </w:r>
            <w:r w:rsidRPr="007B0A1B">
              <w:rPr>
                <w:rFonts w:ascii="Times New Roman" w:eastAsia="Times New Roman" w:hAnsi="Times New Roman" w:cs="Times New Roman"/>
                <w:sz w:val="24"/>
                <w:szCs w:val="24"/>
              </w:rPr>
              <w:t xml:space="preserve">  </w:t>
            </w:r>
            <w:r w:rsidRPr="007B0A1B">
              <w:rPr>
                <w:sz w:val="24"/>
                <w:szCs w:val="24"/>
              </w:rPr>
              <w:tab/>
            </w: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E2B3B9D" w14:textId="77777777" w:rsidR="007B6473" w:rsidRPr="007B0A1B" w:rsidRDefault="00646F9F" w:rsidP="005C36F6">
            <w:pPr>
              <w:spacing w:before="120" w:after="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 </w:t>
            </w:r>
          </w:p>
        </w:tc>
      </w:tr>
      <w:tr w:rsidR="007B6473" w14:paraId="694DE947" w14:textId="77777777" w:rsidTr="00F81EC2">
        <w:trPr>
          <w:trHeight w:val="108"/>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C2B814B" w14:textId="29328F29" w:rsidR="007B6473" w:rsidRPr="007B0A1B" w:rsidRDefault="00646F9F" w:rsidP="005C36F6">
            <w:pPr>
              <w:spacing w:before="120" w:after="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 </w:t>
            </w:r>
            <w:r w:rsidR="00165C62">
              <w:rPr>
                <w:rFonts w:ascii="Times New Roman" w:eastAsia="Times New Roman" w:hAnsi="Times New Roman" w:cs="Times New Roman"/>
                <w:sz w:val="24"/>
                <w:szCs w:val="24"/>
              </w:rPr>
              <w:t>2</w:t>
            </w:r>
            <w:r w:rsidR="00165C62" w:rsidRPr="007B0A1B">
              <w:rPr>
                <w:rFonts w:ascii="Times New Roman" w:eastAsia="Times New Roman" w:hAnsi="Times New Roman" w:cs="Times New Roman"/>
                <w:sz w:val="24"/>
                <w:szCs w:val="24"/>
              </w:rPr>
              <w:t>. Chọn Tìm</w:t>
            </w: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C0C2756" w14:textId="1FB78434" w:rsidR="007B6473" w:rsidRPr="007B0A1B" w:rsidRDefault="007B6473" w:rsidP="005C36F6">
            <w:pPr>
              <w:spacing w:before="120" w:after="0" w:line="276" w:lineRule="auto"/>
              <w:rPr>
                <w:rFonts w:ascii="Times New Roman" w:eastAsia="Times New Roman" w:hAnsi="Times New Roman" w:cs="Times New Roman"/>
                <w:sz w:val="24"/>
                <w:szCs w:val="24"/>
              </w:rPr>
            </w:pPr>
          </w:p>
        </w:tc>
      </w:tr>
      <w:tr w:rsidR="70F01260" w14:paraId="7FDE7AB7" w14:textId="77777777" w:rsidTr="00F81EC2">
        <w:trPr>
          <w:trHeight w:val="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BD96A00" w14:textId="309041A1" w:rsidR="6F966327" w:rsidRPr="007B0A1B" w:rsidRDefault="6F966327" w:rsidP="005C36F6">
            <w:pPr>
              <w:spacing w:after="0" w:line="276" w:lineRule="auto"/>
              <w:rPr>
                <w:rFonts w:ascii="Times New Roman" w:eastAsia="Times New Roman" w:hAnsi="Times New Roman" w:cs="Times New Roman"/>
                <w:sz w:val="24"/>
                <w:szCs w:val="24"/>
              </w:rPr>
            </w:pP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86F815D" w14:textId="12A6B437" w:rsidR="70F01260" w:rsidRPr="007B0A1B" w:rsidRDefault="00165C62" w:rsidP="005C36F6">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7B0A1B">
              <w:rPr>
                <w:rFonts w:ascii="Times New Roman" w:eastAsia="Times New Roman" w:hAnsi="Times New Roman" w:cs="Times New Roman"/>
                <w:sz w:val="24"/>
                <w:szCs w:val="24"/>
              </w:rPr>
              <w:t>.  Kiểm tra định dạng mã nhân viên</w:t>
            </w:r>
          </w:p>
        </w:tc>
      </w:tr>
      <w:tr w:rsidR="00E86A65" w14:paraId="3BB36807" w14:textId="77777777" w:rsidTr="00F81EC2">
        <w:trPr>
          <w:trHeight w:val="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99AB8E3" w14:textId="77777777" w:rsidR="00E86A65" w:rsidRPr="007B0A1B" w:rsidRDefault="00E86A65" w:rsidP="005C36F6">
            <w:pPr>
              <w:spacing w:after="0" w:line="276" w:lineRule="auto"/>
              <w:rPr>
                <w:rFonts w:ascii="Times New Roman" w:eastAsia="Times New Roman" w:hAnsi="Times New Roman" w:cs="Times New Roman"/>
                <w:sz w:val="24"/>
                <w:szCs w:val="24"/>
              </w:rPr>
            </w:pP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FB3B1A8" w14:textId="04F77F08" w:rsidR="00E86A65" w:rsidRPr="007B0A1B" w:rsidRDefault="00E86A65" w:rsidP="005C36F6">
            <w:pPr>
              <w:pStyle w:val="H1"/>
              <w:numPr>
                <w:ilvl w:val="0"/>
                <w:numId w:val="0"/>
              </w:numPr>
              <w:spacing w:after="0"/>
              <w:rPr>
                <w:b w:val="0"/>
                <w:sz w:val="24"/>
                <w:szCs w:val="24"/>
              </w:rPr>
            </w:pPr>
            <w:r w:rsidRPr="007B0A1B">
              <w:rPr>
                <w:b w:val="0"/>
                <w:sz w:val="24"/>
                <w:szCs w:val="24"/>
              </w:rPr>
              <w:t>4.</w:t>
            </w:r>
            <w:r w:rsidR="00977248" w:rsidRPr="007B0A1B">
              <w:rPr>
                <w:b w:val="0"/>
                <w:sz w:val="24"/>
                <w:szCs w:val="24"/>
              </w:rPr>
              <w:t>Tìm</w:t>
            </w:r>
            <w:r w:rsidRPr="007B0A1B">
              <w:rPr>
                <w:b w:val="0"/>
                <w:sz w:val="24"/>
                <w:szCs w:val="24"/>
              </w:rPr>
              <w:t xml:space="preserve"> </w:t>
            </w:r>
            <w:r w:rsidR="00FE5947" w:rsidRPr="007B0A1B">
              <w:rPr>
                <w:b w:val="0"/>
                <w:sz w:val="24"/>
                <w:szCs w:val="24"/>
              </w:rPr>
              <w:t>nhân viên trong danh sách nhân viên</w:t>
            </w:r>
            <w:r w:rsidR="00F124CE">
              <w:rPr>
                <w:b w:val="0"/>
                <w:bCs/>
                <w:sz w:val="24"/>
                <w:szCs w:val="24"/>
              </w:rPr>
              <w:t xml:space="preserve"> theo </w:t>
            </w:r>
            <w:r w:rsidR="00F124CE" w:rsidRPr="007B0A1B">
              <w:rPr>
                <w:b w:val="0"/>
                <w:bCs/>
                <w:sz w:val="24"/>
                <w:szCs w:val="24"/>
              </w:rPr>
              <w:t>mã nhân viên</w:t>
            </w:r>
          </w:p>
        </w:tc>
      </w:tr>
      <w:tr w:rsidR="007B6473" w14:paraId="1B786110" w14:textId="77777777" w:rsidTr="007B0A1B">
        <w:trPr>
          <w:trHeight w:val="5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979CE38" w14:textId="77777777" w:rsidR="007B6473" w:rsidRPr="007B0A1B" w:rsidRDefault="00646F9F" w:rsidP="005C36F6">
            <w:pPr>
              <w:spacing w:before="120" w:after="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 </w:t>
            </w: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0E9268A" w14:textId="61F94065" w:rsidR="007B6473" w:rsidRPr="007B0A1B" w:rsidRDefault="007B0A1B" w:rsidP="005C36F6">
            <w:pPr>
              <w:spacing w:before="120" w:after="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5.</w:t>
            </w:r>
            <w:r w:rsidR="007E7C34">
              <w:rPr>
                <w:rFonts w:ascii="Times New Roman" w:eastAsia="Times New Roman" w:hAnsi="Times New Roman" w:cs="Times New Roman"/>
                <w:sz w:val="24"/>
                <w:szCs w:val="24"/>
              </w:rPr>
              <w:t>Hiển thị</w:t>
            </w:r>
            <w:r w:rsidR="003B0C5E" w:rsidRPr="007B0A1B">
              <w:rPr>
                <w:rFonts w:ascii="Times New Roman" w:eastAsia="Times New Roman" w:hAnsi="Times New Roman" w:cs="Times New Roman"/>
                <w:sz w:val="24"/>
                <w:szCs w:val="24"/>
              </w:rPr>
              <w:t xml:space="preserve"> thông tin nhân viên</w:t>
            </w:r>
          </w:p>
        </w:tc>
      </w:tr>
      <w:tr w:rsidR="007B6473" w14:paraId="2425559E" w14:textId="77777777" w:rsidTr="035E6909">
        <w:trPr>
          <w:trHeight w:val="645"/>
        </w:trPr>
        <w:tc>
          <w:tcPr>
            <w:tcW w:w="10255"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5DB2422D" w14:textId="2C19F9F7" w:rsidR="007B6473" w:rsidRPr="00DB2435" w:rsidRDefault="40D1487E" w:rsidP="005C36F6">
            <w:pPr>
              <w:spacing w:before="120" w:after="0" w:line="276" w:lineRule="auto"/>
              <w:rPr>
                <w:rFonts w:ascii="Times New Roman" w:eastAsia="Times New Roman" w:hAnsi="Times New Roman" w:cs="Times New Roman"/>
                <w:b/>
                <w:sz w:val="24"/>
                <w:szCs w:val="24"/>
              </w:rPr>
            </w:pPr>
            <w:r w:rsidRPr="007B0A1B">
              <w:rPr>
                <w:rFonts w:ascii="Times New Roman" w:eastAsia="Times New Roman" w:hAnsi="Times New Roman" w:cs="Times New Roman"/>
                <w:b/>
                <w:sz w:val="24"/>
                <w:szCs w:val="24"/>
              </w:rPr>
              <w:lastRenderedPageBreak/>
              <w:t>Luồng sự kiện thay thế:</w:t>
            </w:r>
          </w:p>
        </w:tc>
      </w:tr>
      <w:tr w:rsidR="007B6473" w14:paraId="051CE42F" w14:textId="77777777" w:rsidTr="007B0A1B">
        <w:trPr>
          <w:trHeight w:val="5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DDFD274" w14:textId="4D6392A8" w:rsidR="007B6473" w:rsidRPr="007B0A1B" w:rsidRDefault="007B6473" w:rsidP="005C36F6">
            <w:pPr>
              <w:spacing w:before="120" w:after="0" w:line="276" w:lineRule="auto"/>
              <w:rPr>
                <w:rFonts w:ascii="Times New Roman" w:eastAsia="Times New Roman" w:hAnsi="Times New Roman" w:cs="Times New Roman"/>
                <w:sz w:val="24"/>
                <w:szCs w:val="24"/>
              </w:rPr>
            </w:pP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E999604" w14:textId="50BB8C96" w:rsidR="007B6473" w:rsidRPr="007B0A1B" w:rsidRDefault="00646F9F" w:rsidP="005C36F6">
            <w:pPr>
              <w:spacing w:before="120" w:after="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 </w:t>
            </w:r>
            <w:r w:rsidR="0064623F">
              <w:rPr>
                <w:rFonts w:ascii="Times New Roman" w:eastAsia="Times New Roman" w:hAnsi="Times New Roman" w:cs="Times New Roman"/>
                <w:sz w:val="24"/>
                <w:szCs w:val="24"/>
              </w:rPr>
              <w:t>3</w:t>
            </w:r>
            <w:r w:rsidR="634F0BEE" w:rsidRPr="007B0A1B">
              <w:rPr>
                <w:rFonts w:ascii="Times New Roman" w:eastAsia="Times New Roman" w:hAnsi="Times New Roman" w:cs="Times New Roman"/>
                <w:sz w:val="24"/>
                <w:szCs w:val="24"/>
              </w:rPr>
              <w:t xml:space="preserve">.1. Thông </w:t>
            </w:r>
            <w:r w:rsidR="00563B37" w:rsidRPr="007B0A1B">
              <w:rPr>
                <w:rFonts w:ascii="Times New Roman" w:eastAsia="Times New Roman" w:hAnsi="Times New Roman" w:cs="Times New Roman"/>
                <w:sz w:val="24"/>
                <w:szCs w:val="24"/>
              </w:rPr>
              <w:t>báo nhập sai định dạng</w:t>
            </w:r>
            <w:r w:rsidR="634F0BEE" w:rsidRPr="007B0A1B">
              <w:rPr>
                <w:rFonts w:ascii="Times New Roman" w:eastAsia="Times New Roman" w:hAnsi="Times New Roman" w:cs="Times New Roman"/>
                <w:sz w:val="24"/>
                <w:szCs w:val="24"/>
              </w:rPr>
              <w:t>, yêu cầu nhập lại</w:t>
            </w:r>
          </w:p>
        </w:tc>
      </w:tr>
      <w:tr w:rsidR="44E309C8" w14:paraId="2D288EBE" w14:textId="77777777" w:rsidTr="007B0A1B">
        <w:trPr>
          <w:trHeight w:val="5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5E6D583" w14:textId="6D55DB03" w:rsidR="44E309C8" w:rsidRPr="007B0A1B" w:rsidRDefault="0064623F" w:rsidP="005C36F6">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634F0BEE" w:rsidRPr="007B0A1B">
              <w:rPr>
                <w:rFonts w:ascii="Times New Roman" w:eastAsia="Times New Roman" w:hAnsi="Times New Roman" w:cs="Times New Roman"/>
                <w:sz w:val="24"/>
                <w:szCs w:val="24"/>
              </w:rPr>
              <w:t>.2. Chọn OK</w:t>
            </w: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91553ED" w14:textId="0FE23DEC" w:rsidR="44E309C8" w:rsidRPr="007B0A1B" w:rsidRDefault="44E309C8" w:rsidP="005C36F6">
            <w:pPr>
              <w:spacing w:after="0" w:line="276" w:lineRule="auto"/>
              <w:rPr>
                <w:rFonts w:ascii="Times New Roman" w:eastAsia="Times New Roman" w:hAnsi="Times New Roman" w:cs="Times New Roman"/>
                <w:sz w:val="24"/>
                <w:szCs w:val="24"/>
              </w:rPr>
            </w:pPr>
          </w:p>
        </w:tc>
      </w:tr>
      <w:tr w:rsidR="007B6473" w14:paraId="2FE6B695" w14:textId="77777777" w:rsidTr="007B0A1B">
        <w:trPr>
          <w:trHeight w:val="5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06A928D" w14:textId="77777777" w:rsidR="007B6473" w:rsidRPr="007B0A1B" w:rsidRDefault="00646F9F" w:rsidP="005C36F6">
            <w:pPr>
              <w:spacing w:before="120" w:after="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 </w:t>
            </w: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384FCE5" w14:textId="0E9AB18E" w:rsidR="007B6473" w:rsidRPr="007B0A1B" w:rsidRDefault="00646F9F" w:rsidP="005C36F6">
            <w:pPr>
              <w:spacing w:before="120" w:after="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3.3. Quay lại bước </w:t>
            </w:r>
            <w:r w:rsidR="4A72C45A" w:rsidRPr="007B0A1B">
              <w:rPr>
                <w:rFonts w:ascii="Times New Roman" w:eastAsia="Times New Roman" w:hAnsi="Times New Roman" w:cs="Times New Roman"/>
                <w:sz w:val="24"/>
                <w:szCs w:val="24"/>
              </w:rPr>
              <w:t>1</w:t>
            </w:r>
          </w:p>
        </w:tc>
      </w:tr>
      <w:tr w:rsidR="00580ED2" w14:paraId="6B911706" w14:textId="77777777" w:rsidTr="007B0A1B">
        <w:trPr>
          <w:trHeight w:val="5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8287E79" w14:textId="77777777" w:rsidR="00580ED2" w:rsidRPr="007B0A1B" w:rsidRDefault="00580ED2" w:rsidP="005C36F6">
            <w:pPr>
              <w:spacing w:before="120" w:after="0" w:line="276" w:lineRule="auto"/>
              <w:rPr>
                <w:rFonts w:ascii="Times New Roman" w:eastAsia="Times New Roman" w:hAnsi="Times New Roman" w:cs="Times New Roman"/>
                <w:sz w:val="24"/>
                <w:szCs w:val="24"/>
              </w:rPr>
            </w:pP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488B4E8" w14:textId="4529E0F1" w:rsidR="00580ED2" w:rsidRDefault="00580ED2" w:rsidP="005C36F6">
            <w:pPr>
              <w:spacing w:before="12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w:t>
            </w:r>
            <w:r w:rsidR="00F127D7">
              <w:rPr>
                <w:rFonts w:ascii="Times New Roman" w:eastAsia="Times New Roman" w:hAnsi="Times New Roman" w:cs="Times New Roman"/>
                <w:sz w:val="24"/>
                <w:szCs w:val="24"/>
              </w:rPr>
              <w:t>Thông báo không tìm thấy nhân viên</w:t>
            </w:r>
          </w:p>
        </w:tc>
      </w:tr>
      <w:tr w:rsidR="00580ED2" w14:paraId="0565C6A7" w14:textId="77777777" w:rsidTr="007B0A1B">
        <w:trPr>
          <w:trHeight w:val="5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2D2CDA" w14:textId="1E34BB7A" w:rsidR="00580ED2" w:rsidRPr="007B0A1B" w:rsidRDefault="00F127D7" w:rsidP="005C36F6">
            <w:pPr>
              <w:spacing w:before="12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w:t>
            </w:r>
            <w:r w:rsidR="00693284">
              <w:rPr>
                <w:rFonts w:ascii="Times New Roman" w:eastAsia="Times New Roman" w:hAnsi="Times New Roman" w:cs="Times New Roman"/>
                <w:sz w:val="24"/>
                <w:szCs w:val="24"/>
              </w:rPr>
              <w:t>Chọn OK</w:t>
            </w: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1E81C9" w14:textId="77777777" w:rsidR="00580ED2" w:rsidRDefault="00580ED2" w:rsidP="005C36F6">
            <w:pPr>
              <w:spacing w:before="120" w:after="0" w:line="276" w:lineRule="auto"/>
              <w:rPr>
                <w:rFonts w:ascii="Times New Roman" w:eastAsia="Times New Roman" w:hAnsi="Times New Roman" w:cs="Times New Roman"/>
                <w:sz w:val="24"/>
                <w:szCs w:val="24"/>
              </w:rPr>
            </w:pPr>
          </w:p>
        </w:tc>
      </w:tr>
      <w:tr w:rsidR="00580ED2" w14:paraId="770EAFBB" w14:textId="77777777" w:rsidTr="007B0A1B">
        <w:trPr>
          <w:trHeight w:val="5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C82A4D9" w14:textId="77777777" w:rsidR="00580ED2" w:rsidRPr="007B0A1B" w:rsidRDefault="00580ED2" w:rsidP="005C36F6">
            <w:pPr>
              <w:spacing w:before="120" w:after="0" w:line="276" w:lineRule="auto"/>
              <w:rPr>
                <w:rFonts w:ascii="Times New Roman" w:eastAsia="Times New Roman" w:hAnsi="Times New Roman" w:cs="Times New Roman"/>
                <w:sz w:val="24"/>
                <w:szCs w:val="24"/>
              </w:rPr>
            </w:pP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AFAEACE" w14:textId="6F5C5D71" w:rsidR="00580ED2" w:rsidRDefault="00693284" w:rsidP="00E0173D">
            <w:pPr>
              <w:keepNext/>
              <w:spacing w:before="12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 Quay lại bước 1</w:t>
            </w:r>
          </w:p>
        </w:tc>
      </w:tr>
    </w:tbl>
    <w:p w14:paraId="280725D2" w14:textId="374E9C7C" w:rsidR="00E0173D" w:rsidRDefault="00E0173D" w:rsidP="00E0173D">
      <w:pPr>
        <w:pStyle w:val="Caption"/>
        <w:jc w:val="center"/>
      </w:pPr>
      <w:r>
        <w:t xml:space="preserve">Bảng </w:t>
      </w:r>
      <w:fldSimple w:instr=" SEQ Bảng \* ARABIC ">
        <w:r w:rsidR="00B061CF">
          <w:rPr>
            <w:noProof/>
          </w:rPr>
          <w:t>19</w:t>
        </w:r>
      </w:fldSimple>
      <w:r>
        <w:t>. Đặc tả Usecase Tìm Kiếm Nhân Viên</w:t>
      </w:r>
    </w:p>
    <w:p w14:paraId="2C7B2D8B" w14:textId="2C972460" w:rsidR="007B6473" w:rsidRDefault="00646F9F" w:rsidP="00673239">
      <w:pPr>
        <w:pStyle w:val="Top3"/>
      </w:pPr>
      <w:bookmarkStart w:id="223" w:name="_Toc146233571"/>
      <w:bookmarkStart w:id="224" w:name="_Toc146318024"/>
      <w:bookmarkStart w:id="225" w:name="_Toc152431170"/>
      <w:bookmarkStart w:id="226" w:name="_Toc152432066"/>
      <w:r>
        <w:t>Biểu đồ</w:t>
      </w:r>
      <w:bookmarkEnd w:id="223"/>
      <w:bookmarkEnd w:id="224"/>
      <w:bookmarkEnd w:id="225"/>
      <w:bookmarkEnd w:id="226"/>
    </w:p>
    <w:p w14:paraId="0C8EE805" w14:textId="77777777" w:rsidR="007B6473" w:rsidRPr="008C20E8" w:rsidRDefault="00646F9F">
      <w:pPr>
        <w:spacing w:after="120" w:line="240" w:lineRule="auto"/>
        <w:rPr>
          <w:rFonts w:ascii="Times New Roman" w:eastAsia="Times New Roman" w:hAnsi="Times New Roman" w:cs="Times New Roman"/>
          <w:b/>
          <w:i/>
          <w:sz w:val="26"/>
          <w:szCs w:val="26"/>
        </w:rPr>
      </w:pPr>
      <w:r w:rsidRPr="008C20E8">
        <w:rPr>
          <w:rFonts w:ascii="Times New Roman" w:eastAsia="Times New Roman" w:hAnsi="Times New Roman" w:cs="Times New Roman"/>
          <w:b/>
          <w:i/>
          <w:sz w:val="26"/>
          <w:szCs w:val="26"/>
        </w:rPr>
        <w:t>Activity</w:t>
      </w:r>
    </w:p>
    <w:p w14:paraId="794665CB" w14:textId="77777777" w:rsidR="007B6473" w:rsidRDefault="00C047AE" w:rsidP="000420ED">
      <w:pPr>
        <w:keepNext/>
        <w:spacing w:after="120" w:line="240" w:lineRule="auto"/>
      </w:pPr>
      <w:r>
        <w:rPr>
          <w:rFonts w:ascii="Times New Roman" w:eastAsia="Times New Roman" w:hAnsi="Times New Roman" w:cs="Times New Roman"/>
          <w:b/>
          <w:i/>
          <w:noProof/>
          <w:sz w:val="26"/>
          <w:szCs w:val="26"/>
        </w:rPr>
        <w:drawing>
          <wp:inline distT="0" distB="0" distL="0" distR="0" wp14:anchorId="2ABB55D9" wp14:editId="022D4605">
            <wp:extent cx="6511925" cy="4257675"/>
            <wp:effectExtent l="0" t="0" r="3175" b="9525"/>
            <wp:docPr id="1676485740" name="Picture 167648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85740" name="Picture 1676485740"/>
                    <pic:cNvPicPr/>
                  </pic:nvPicPr>
                  <pic:blipFill>
                    <a:blip r:embed="rId42">
                      <a:extLst>
                        <a:ext uri="{28A0092B-C50C-407E-A947-70E740481C1C}">
                          <a14:useLocalDpi xmlns:a14="http://schemas.microsoft.com/office/drawing/2010/main" val="0"/>
                        </a:ext>
                      </a:extLst>
                    </a:blip>
                    <a:stretch>
                      <a:fillRect/>
                    </a:stretch>
                  </pic:blipFill>
                  <pic:spPr>
                    <a:xfrm>
                      <a:off x="0" y="0"/>
                      <a:ext cx="6511925" cy="4257675"/>
                    </a:xfrm>
                    <a:prstGeom prst="rect">
                      <a:avLst/>
                    </a:prstGeom>
                  </pic:spPr>
                </pic:pic>
              </a:graphicData>
            </a:graphic>
          </wp:inline>
        </w:drawing>
      </w:r>
    </w:p>
    <w:p w14:paraId="5B1E7566" w14:textId="7F6C5E29" w:rsidR="000D757B" w:rsidRPr="008C20E8" w:rsidRDefault="005E234E" w:rsidP="000420ED">
      <w:pPr>
        <w:pStyle w:val="Caption"/>
        <w:jc w:val="center"/>
      </w:pPr>
      <w:r>
        <w:t xml:space="preserve">Hình </w:t>
      </w:r>
      <w:fldSimple w:instr=" SEQ Hình \* ARABIC ">
        <w:r w:rsidR="00B061CF">
          <w:rPr>
            <w:noProof/>
          </w:rPr>
          <w:t>30</w:t>
        </w:r>
      </w:fldSimple>
      <w:r w:rsidR="000420ED">
        <w:t>.</w:t>
      </w:r>
      <w:r>
        <w:t xml:space="preserve"> Activity Tìm Kiếm Nhân Viên</w:t>
      </w:r>
    </w:p>
    <w:p w14:paraId="62DD0536" w14:textId="77777777" w:rsidR="005C36F6" w:rsidRDefault="005C36F6">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br w:type="page"/>
      </w:r>
    </w:p>
    <w:p w14:paraId="03FA9B87" w14:textId="1460DBCD" w:rsidR="007B6473" w:rsidRDefault="00646F9F">
      <w:pPr>
        <w:spacing w:after="120" w:line="240" w:lineRule="auto"/>
        <w:rPr>
          <w:rFonts w:ascii="Times New Roman" w:eastAsia="Times New Roman" w:hAnsi="Times New Roman" w:cs="Times New Roman"/>
          <w:b/>
          <w:sz w:val="26"/>
          <w:szCs w:val="26"/>
        </w:rPr>
      </w:pPr>
      <w:r w:rsidRPr="008C20E8">
        <w:rPr>
          <w:rFonts w:ascii="Times New Roman" w:eastAsia="Times New Roman" w:hAnsi="Times New Roman" w:cs="Times New Roman"/>
          <w:b/>
          <w:i/>
          <w:sz w:val="26"/>
          <w:szCs w:val="26"/>
        </w:rPr>
        <w:lastRenderedPageBreak/>
        <w:t>Sequence</w:t>
      </w:r>
    </w:p>
    <w:p w14:paraId="36B62697" w14:textId="77777777" w:rsidR="00FC07E2" w:rsidRDefault="00D62EDD" w:rsidP="00FC07E2">
      <w:pPr>
        <w:keepNext/>
        <w:jc w:val="center"/>
      </w:pPr>
      <w:r>
        <w:rPr>
          <w:noProof/>
        </w:rPr>
        <w:drawing>
          <wp:inline distT="0" distB="0" distL="0" distR="0" wp14:anchorId="0CE58E49" wp14:editId="13ECC3E6">
            <wp:extent cx="6313018" cy="4048213"/>
            <wp:effectExtent l="0" t="0" r="0" b="0"/>
            <wp:docPr id="1151180161" name="Picture 115118016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80161" name="Picture 17" descr="A diagram of a projec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45624" cy="4069122"/>
                    </a:xfrm>
                    <a:prstGeom prst="rect">
                      <a:avLst/>
                    </a:prstGeom>
                    <a:noFill/>
                    <a:ln>
                      <a:noFill/>
                    </a:ln>
                  </pic:spPr>
                </pic:pic>
              </a:graphicData>
            </a:graphic>
          </wp:inline>
        </w:drawing>
      </w:r>
    </w:p>
    <w:p w14:paraId="402D3DAB" w14:textId="4F29A8CE" w:rsidR="007B6473" w:rsidRDefault="00FC07E2" w:rsidP="00FC07E2">
      <w:pPr>
        <w:pStyle w:val="Caption"/>
        <w:jc w:val="center"/>
        <w:rPr>
          <w:rFonts w:ascii="Times New Roman" w:eastAsia="Times New Roman" w:hAnsi="Times New Roman" w:cs="Times New Roman"/>
          <w:b/>
          <w:sz w:val="26"/>
          <w:szCs w:val="26"/>
        </w:rPr>
      </w:pPr>
      <w:r>
        <w:t xml:space="preserve">Hình </w:t>
      </w:r>
      <w:fldSimple w:instr=" SEQ Hình \* ARABIC ">
        <w:r w:rsidR="00B061CF">
          <w:rPr>
            <w:noProof/>
          </w:rPr>
          <w:t>31</w:t>
        </w:r>
      </w:fldSimple>
      <w:r>
        <w:t xml:space="preserve">. </w:t>
      </w:r>
      <w:r w:rsidRPr="00586920">
        <w:t>Sequence Tìm Kiếm Nhân Viên</w:t>
      </w:r>
    </w:p>
    <w:p w14:paraId="22A3A8BB" w14:textId="4DEF228C" w:rsidR="007B6473" w:rsidRDefault="00646F9F" w:rsidP="00673239">
      <w:pPr>
        <w:pStyle w:val="Top2"/>
      </w:pPr>
      <w:bookmarkStart w:id="227" w:name="_Toc146233572"/>
      <w:bookmarkStart w:id="228" w:name="_Toc146318025"/>
      <w:bookmarkStart w:id="229" w:name="_Toc152431171"/>
      <w:bookmarkStart w:id="230" w:name="_Toc152432067"/>
      <w:r>
        <w:t>UC016_</w:t>
      </w:r>
      <w:r w:rsidR="006E2F72">
        <w:t>Cập Nhật Thông Tin Nhân Viên</w:t>
      </w:r>
      <w:bookmarkEnd w:id="227"/>
      <w:bookmarkEnd w:id="228"/>
      <w:bookmarkEnd w:id="229"/>
      <w:bookmarkEnd w:id="230"/>
    </w:p>
    <w:p w14:paraId="7B8CDF14" w14:textId="33C85A30" w:rsidR="007B6473" w:rsidRDefault="00646F9F" w:rsidP="00673239">
      <w:pPr>
        <w:pStyle w:val="Top3"/>
      </w:pPr>
      <w:bookmarkStart w:id="231" w:name="_Toc146233573"/>
      <w:bookmarkStart w:id="232" w:name="_Toc146318026"/>
      <w:bookmarkStart w:id="233" w:name="_Toc152431172"/>
      <w:bookmarkStart w:id="234" w:name="_Toc152432068"/>
      <w:r>
        <w:t>Mô tả use case UC016</w:t>
      </w:r>
      <w:bookmarkEnd w:id="231"/>
      <w:bookmarkEnd w:id="232"/>
      <w:bookmarkEnd w:id="233"/>
      <w:bookmarkEnd w:id="234"/>
    </w:p>
    <w:tbl>
      <w:tblPr>
        <w:tblW w:w="10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5"/>
        <w:gridCol w:w="2835"/>
        <w:gridCol w:w="5585"/>
      </w:tblGrid>
      <w:tr w:rsidR="007B6473" w14:paraId="3165BA2B" w14:textId="77777777" w:rsidTr="00673239">
        <w:trPr>
          <w:trHeight w:val="121"/>
        </w:trPr>
        <w:tc>
          <w:tcPr>
            <w:tcW w:w="1025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56F79A" w14:textId="38E21922" w:rsidR="007B6473" w:rsidRPr="00673239" w:rsidRDefault="00646F9F" w:rsidP="00673239">
            <w:pPr>
              <w:spacing w:before="120" w:after="0" w:line="276" w:lineRule="auto"/>
              <w:ind w:right="-920"/>
              <w:rPr>
                <w:rFonts w:ascii="Times New Roman" w:eastAsia="Times New Roman" w:hAnsi="Times New Roman" w:cs="Times New Roman"/>
                <w:sz w:val="24"/>
                <w:szCs w:val="24"/>
              </w:rPr>
            </w:pPr>
            <w:r w:rsidRPr="00673239">
              <w:rPr>
                <w:rFonts w:ascii="Times New Roman" w:eastAsia="Times New Roman" w:hAnsi="Times New Roman" w:cs="Times New Roman"/>
                <w:b/>
                <w:sz w:val="24"/>
                <w:szCs w:val="24"/>
              </w:rPr>
              <w:t xml:space="preserve">Use case: </w:t>
            </w:r>
            <w:r w:rsidRPr="00673239">
              <w:rPr>
                <w:rFonts w:ascii="Times New Roman" w:eastAsia="Times New Roman" w:hAnsi="Times New Roman" w:cs="Times New Roman"/>
                <w:sz w:val="24"/>
                <w:szCs w:val="24"/>
              </w:rPr>
              <w:t>UC016_</w:t>
            </w:r>
            <w:r w:rsidR="006E2F72" w:rsidRPr="00673239">
              <w:rPr>
                <w:rFonts w:ascii="Times New Roman" w:eastAsia="Times New Roman" w:hAnsi="Times New Roman" w:cs="Times New Roman"/>
                <w:sz w:val="24"/>
                <w:szCs w:val="24"/>
              </w:rPr>
              <w:t>Cập Nhật Thông Tin Nhân Viên</w:t>
            </w:r>
          </w:p>
        </w:tc>
      </w:tr>
      <w:tr w:rsidR="007B6473" w14:paraId="3FDA3E91" w14:textId="77777777" w:rsidTr="00673239">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A3DAB1" w14:textId="77777777" w:rsidR="007B6473" w:rsidRPr="00673239" w:rsidRDefault="00646F9F" w:rsidP="00673239">
            <w:pPr>
              <w:spacing w:before="120" w:after="0" w:line="276" w:lineRule="auto"/>
              <w:ind w:right="-6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Mục đích: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096E52" w14:textId="7C6A885A" w:rsidR="007B6473" w:rsidRPr="00673239" w:rsidRDefault="00626460" w:rsidP="00673239">
            <w:pPr>
              <w:spacing w:before="120" w:after="0" w:line="276" w:lineRule="auto"/>
              <w:ind w:right="-12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Cập nhật thông tin nhân viên</w:t>
            </w:r>
          </w:p>
        </w:tc>
      </w:tr>
      <w:tr w:rsidR="007B6473" w14:paraId="7F1EF7B4" w14:textId="77777777" w:rsidTr="00673239">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29F2767" w14:textId="77777777" w:rsidR="007B6473" w:rsidRPr="00673239" w:rsidRDefault="00646F9F" w:rsidP="00673239">
            <w:pPr>
              <w:spacing w:before="120" w:after="0" w:line="276" w:lineRule="auto"/>
              <w:ind w:right="-6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Mô tả sơ lược:</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B77562" w14:textId="17CCB349" w:rsidR="007B6473" w:rsidRPr="00673239" w:rsidRDefault="00626460" w:rsidP="00673239">
            <w:pPr>
              <w:spacing w:before="120" w:after="0" w:line="276" w:lineRule="auto"/>
              <w:ind w:right="-12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Giúp NVQL cập nhật thông tin của NVBH</w:t>
            </w:r>
          </w:p>
        </w:tc>
      </w:tr>
      <w:tr w:rsidR="007B6473" w14:paraId="408D651E" w14:textId="77777777" w:rsidTr="00673239">
        <w:trPr>
          <w:trHeight w:val="106"/>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211C30D" w14:textId="77777777" w:rsidR="007B6473" w:rsidRPr="00673239" w:rsidRDefault="00646F9F" w:rsidP="00673239">
            <w:pPr>
              <w:spacing w:before="120" w:after="0" w:line="276" w:lineRule="auto"/>
              <w:ind w:right="-6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Actor chính: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74C3EE" w14:textId="3E6829A1" w:rsidR="007B6473" w:rsidRPr="00673239" w:rsidRDefault="00646F9F" w:rsidP="00673239">
            <w:pPr>
              <w:spacing w:before="120" w:after="0" w:line="276" w:lineRule="auto"/>
              <w:ind w:right="-12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 </w:t>
            </w:r>
            <w:r w:rsidR="00626460" w:rsidRPr="00673239">
              <w:rPr>
                <w:rFonts w:ascii="Times New Roman" w:eastAsia="Times New Roman" w:hAnsi="Times New Roman" w:cs="Times New Roman"/>
                <w:sz w:val="24"/>
                <w:szCs w:val="24"/>
              </w:rPr>
              <w:t>NVQL</w:t>
            </w:r>
          </w:p>
        </w:tc>
      </w:tr>
      <w:tr w:rsidR="007B6473" w14:paraId="14C836AB" w14:textId="77777777" w:rsidTr="00673239">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6CF9B5" w14:textId="77777777" w:rsidR="007B6473" w:rsidRPr="00673239" w:rsidRDefault="00646F9F"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Actor phụ:</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B44501" w14:textId="77777777" w:rsidR="007B6473" w:rsidRPr="00673239" w:rsidRDefault="00646F9F" w:rsidP="00673239">
            <w:pPr>
              <w:spacing w:before="120" w:after="0" w:line="276" w:lineRule="auto"/>
              <w:ind w:right="-12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Không</w:t>
            </w:r>
          </w:p>
        </w:tc>
      </w:tr>
      <w:tr w:rsidR="007B6473" w14:paraId="08B540E5" w14:textId="77777777" w:rsidTr="00673239">
        <w:trPr>
          <w:trHeight w:val="280"/>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FE608F9" w14:textId="77777777" w:rsidR="007B6473" w:rsidRPr="00673239" w:rsidRDefault="00646F9F" w:rsidP="00673239">
            <w:pPr>
              <w:spacing w:before="120" w:after="0" w:line="276" w:lineRule="auto"/>
              <w:ind w:right="-6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Tiền điều kiện:</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F323E8" w14:textId="2023DF60" w:rsidR="007B6473" w:rsidRPr="00673239" w:rsidRDefault="00572EED" w:rsidP="00673239">
            <w:pPr>
              <w:spacing w:before="120" w:after="0" w:line="276" w:lineRule="auto"/>
              <w:ind w:right="-12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NVQL phải có tài khoản và đăng nhập thành công vào hệ thống và chọn chức năng </w:t>
            </w:r>
            <w:r w:rsidR="004E6800" w:rsidRPr="00673239">
              <w:rPr>
                <w:rFonts w:ascii="Times New Roman" w:eastAsia="Times New Roman" w:hAnsi="Times New Roman" w:cs="Times New Roman"/>
                <w:sz w:val="24"/>
                <w:szCs w:val="24"/>
              </w:rPr>
              <w:t>cập nhật thông tin</w:t>
            </w:r>
            <w:r w:rsidRPr="00673239">
              <w:rPr>
                <w:rFonts w:ascii="Times New Roman" w:eastAsia="Times New Roman" w:hAnsi="Times New Roman" w:cs="Times New Roman"/>
                <w:sz w:val="24"/>
                <w:szCs w:val="24"/>
              </w:rPr>
              <w:t xml:space="preserve"> nhân viên, nhân viên phải tồn tại trong CSDL</w:t>
            </w:r>
          </w:p>
        </w:tc>
      </w:tr>
      <w:tr w:rsidR="007B6473" w14:paraId="4E488675" w14:textId="77777777" w:rsidTr="00673239">
        <w:trPr>
          <w:trHeight w:val="220"/>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873ADA" w14:textId="77777777" w:rsidR="007B6473" w:rsidRPr="00673239" w:rsidRDefault="00646F9F" w:rsidP="00673239">
            <w:pPr>
              <w:spacing w:before="120" w:after="0" w:line="276" w:lineRule="auto"/>
              <w:ind w:right="-4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Hậu điều kiện:</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E996BC" w14:textId="33E63DCC" w:rsidR="007B6473" w:rsidRPr="00673239" w:rsidRDefault="004E6800" w:rsidP="00673239">
            <w:pPr>
              <w:spacing w:before="120" w:after="0" w:line="276" w:lineRule="auto"/>
              <w:ind w:right="-12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Cập nhật thành công thông tin nhân viên</w:t>
            </w:r>
          </w:p>
        </w:tc>
      </w:tr>
      <w:tr w:rsidR="007B6473" w14:paraId="75F5F5F6" w14:textId="77777777" w:rsidTr="00673239">
        <w:trPr>
          <w:trHeight w:val="51"/>
        </w:trPr>
        <w:tc>
          <w:tcPr>
            <w:tcW w:w="10255" w:type="dxa"/>
            <w:gridSpan w:val="3"/>
            <w:tcBorders>
              <w:top w:val="nil"/>
              <w:left w:val="single" w:sz="6" w:space="0" w:color="000000"/>
              <w:bottom w:val="single" w:sz="4" w:space="0" w:color="auto"/>
              <w:right w:val="single" w:sz="6" w:space="0" w:color="000000"/>
            </w:tcBorders>
            <w:shd w:val="clear" w:color="auto" w:fill="BFBFBF"/>
            <w:tcMar>
              <w:top w:w="0" w:type="dxa"/>
              <w:left w:w="100" w:type="dxa"/>
              <w:bottom w:w="0" w:type="dxa"/>
              <w:right w:w="100" w:type="dxa"/>
            </w:tcMar>
          </w:tcPr>
          <w:p w14:paraId="4F5B2061" w14:textId="77777777" w:rsidR="007B6473" w:rsidRPr="00673239" w:rsidRDefault="00646F9F" w:rsidP="00673239">
            <w:pPr>
              <w:spacing w:before="120" w:after="0" w:line="276" w:lineRule="auto"/>
              <w:rPr>
                <w:rFonts w:ascii="Times New Roman" w:eastAsia="Times New Roman" w:hAnsi="Times New Roman" w:cs="Times New Roman"/>
                <w:b/>
                <w:sz w:val="24"/>
                <w:szCs w:val="24"/>
              </w:rPr>
            </w:pPr>
            <w:r w:rsidRPr="00673239">
              <w:rPr>
                <w:rFonts w:ascii="Times New Roman" w:eastAsia="Times New Roman" w:hAnsi="Times New Roman" w:cs="Times New Roman"/>
                <w:b/>
                <w:sz w:val="24"/>
                <w:szCs w:val="24"/>
              </w:rPr>
              <w:t>Luồng sự kiện chính:</w:t>
            </w:r>
          </w:p>
        </w:tc>
      </w:tr>
      <w:tr w:rsidR="007B6473" w14:paraId="0EB6F775" w14:textId="77777777" w:rsidTr="00673239">
        <w:trPr>
          <w:trHeight w:val="134"/>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7E9DE91" w14:textId="2B5EDB3C" w:rsidR="007B6473" w:rsidRPr="00673239" w:rsidRDefault="00694203" w:rsidP="00673239">
            <w:pPr>
              <w:spacing w:before="120" w:after="0" w:line="276" w:lineRule="auto"/>
              <w:jc w:val="center"/>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NVQL</w:t>
            </w: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20C58C9" w14:textId="77777777" w:rsidR="007B6473" w:rsidRPr="00673239" w:rsidRDefault="00646F9F" w:rsidP="00673239">
            <w:pPr>
              <w:spacing w:before="120" w:after="0" w:line="276" w:lineRule="auto"/>
              <w:jc w:val="center"/>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Hệ Thống</w:t>
            </w:r>
          </w:p>
        </w:tc>
      </w:tr>
      <w:tr w:rsidR="007B6473" w14:paraId="037B61BF" w14:textId="77777777" w:rsidTr="00673239">
        <w:trPr>
          <w:trHeight w:val="128"/>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C3FEE37" w14:textId="2E7C0B82" w:rsidR="007B6473" w:rsidRPr="00673239" w:rsidRDefault="00646F9F" w:rsidP="00673239">
            <w:pPr>
              <w:spacing w:before="120" w:after="0" w:line="276" w:lineRule="auto"/>
              <w:ind w:left="780" w:hanging="36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1.  </w:t>
            </w:r>
            <w:r w:rsidRPr="00673239">
              <w:rPr>
                <w:rFonts w:ascii="Times New Roman" w:eastAsia="Times New Roman" w:hAnsi="Times New Roman" w:cs="Times New Roman"/>
                <w:sz w:val="24"/>
                <w:szCs w:val="24"/>
              </w:rPr>
              <w:tab/>
            </w:r>
            <w:r w:rsidR="00694203" w:rsidRPr="00673239">
              <w:rPr>
                <w:rFonts w:ascii="Times New Roman" w:eastAsia="Times New Roman" w:hAnsi="Times New Roman" w:cs="Times New Roman"/>
                <w:sz w:val="24"/>
                <w:szCs w:val="24"/>
              </w:rPr>
              <w:t>Chọn NVBH cần cập nhật thông tin</w:t>
            </w: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A27BFC" w14:textId="77777777" w:rsidR="007B6473" w:rsidRPr="00673239" w:rsidRDefault="00646F9F"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 </w:t>
            </w:r>
          </w:p>
        </w:tc>
      </w:tr>
      <w:tr w:rsidR="00DE1D88" w14:paraId="1C6B6FC1" w14:textId="77777777" w:rsidTr="00673239">
        <w:trPr>
          <w:trHeight w:val="56"/>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5FE328F" w14:textId="4A4944D8" w:rsidR="00DE1D88" w:rsidRPr="00673239" w:rsidRDefault="00DE1D88" w:rsidP="00673239">
            <w:pPr>
              <w:spacing w:before="120" w:after="0" w:line="276" w:lineRule="auto"/>
              <w:ind w:left="780" w:hanging="36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2. </w:t>
            </w:r>
            <w:r w:rsidR="006038B3" w:rsidRPr="00673239">
              <w:rPr>
                <w:rFonts w:ascii="Times New Roman" w:eastAsia="Times New Roman" w:hAnsi="Times New Roman" w:cs="Times New Roman"/>
                <w:sz w:val="24"/>
                <w:szCs w:val="24"/>
              </w:rPr>
              <w:t xml:space="preserve">Nhập thông tin </w:t>
            </w:r>
            <w:r w:rsidR="00640886" w:rsidRPr="00673239">
              <w:rPr>
                <w:rFonts w:ascii="Times New Roman" w:eastAsia="Times New Roman" w:hAnsi="Times New Roman" w:cs="Times New Roman"/>
                <w:sz w:val="24"/>
                <w:szCs w:val="24"/>
              </w:rPr>
              <w:t>cập nhật</w:t>
            </w: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3E67D8D" w14:textId="77777777" w:rsidR="00DE1D88" w:rsidRPr="00673239" w:rsidRDefault="00DE1D88" w:rsidP="00673239">
            <w:pPr>
              <w:spacing w:before="120" w:after="0" w:line="276" w:lineRule="auto"/>
              <w:rPr>
                <w:rFonts w:ascii="Times New Roman" w:eastAsia="Times New Roman" w:hAnsi="Times New Roman" w:cs="Times New Roman"/>
                <w:sz w:val="24"/>
                <w:szCs w:val="24"/>
              </w:rPr>
            </w:pPr>
          </w:p>
        </w:tc>
      </w:tr>
      <w:tr w:rsidR="007B6473" w14:paraId="00D15B54" w14:textId="77777777" w:rsidTr="00673239">
        <w:trPr>
          <w:trHeight w:val="56"/>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F617EC8" w14:textId="77777777" w:rsidR="007B6473" w:rsidRPr="00673239" w:rsidRDefault="00646F9F"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lastRenderedPageBreak/>
              <w:t xml:space="preserve"> </w:t>
            </w: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A498071" w14:textId="2A85F986" w:rsidR="007B6473" w:rsidRPr="00673239" w:rsidRDefault="00640886" w:rsidP="00673239">
            <w:pPr>
              <w:spacing w:before="120" w:after="0" w:line="276" w:lineRule="auto"/>
              <w:ind w:left="403" w:hanging="36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3. </w:t>
            </w:r>
            <w:r w:rsidR="00175A20" w:rsidRPr="00673239">
              <w:rPr>
                <w:rFonts w:ascii="Times New Roman" w:eastAsia="Times New Roman" w:hAnsi="Times New Roman" w:cs="Times New Roman"/>
                <w:sz w:val="24"/>
                <w:szCs w:val="24"/>
              </w:rPr>
              <w:t xml:space="preserve">Kiểm tra </w:t>
            </w:r>
            <w:r w:rsidR="00FD36F3" w:rsidRPr="00673239">
              <w:rPr>
                <w:rFonts w:ascii="Times New Roman" w:eastAsia="Times New Roman" w:hAnsi="Times New Roman" w:cs="Times New Roman"/>
                <w:sz w:val="24"/>
                <w:szCs w:val="24"/>
              </w:rPr>
              <w:t xml:space="preserve">định dạng </w:t>
            </w:r>
            <w:r w:rsidR="00835DC2" w:rsidRPr="00673239">
              <w:rPr>
                <w:rFonts w:ascii="Times New Roman" w:eastAsia="Times New Roman" w:hAnsi="Times New Roman" w:cs="Times New Roman"/>
                <w:sz w:val="24"/>
                <w:szCs w:val="24"/>
              </w:rPr>
              <w:t>dữ liệu</w:t>
            </w:r>
          </w:p>
        </w:tc>
      </w:tr>
      <w:tr w:rsidR="007B6473" w14:paraId="4A76E58C" w14:textId="77777777" w:rsidTr="00673239">
        <w:trPr>
          <w:trHeight w:val="137"/>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AA944AF" w14:textId="372E0286" w:rsidR="007B6473" w:rsidRPr="00673239" w:rsidRDefault="00C95FB9" w:rsidP="00673239">
            <w:pPr>
              <w:spacing w:before="120" w:after="0" w:line="276" w:lineRule="auto"/>
              <w:ind w:left="780" w:hanging="36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4. Chọn Lưu</w:t>
            </w: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bottom"/>
          </w:tcPr>
          <w:p w14:paraId="4ABCDCFE" w14:textId="7B23A73E" w:rsidR="007B6473" w:rsidRPr="00673239" w:rsidRDefault="007B6473" w:rsidP="00673239">
            <w:pPr>
              <w:spacing w:before="120" w:after="0" w:line="276" w:lineRule="auto"/>
              <w:ind w:left="403" w:hanging="360"/>
              <w:rPr>
                <w:rFonts w:ascii="Times New Roman" w:eastAsia="Times New Roman" w:hAnsi="Times New Roman" w:cs="Times New Roman"/>
                <w:sz w:val="24"/>
                <w:szCs w:val="24"/>
              </w:rPr>
            </w:pPr>
          </w:p>
        </w:tc>
      </w:tr>
      <w:tr w:rsidR="007B6473" w14:paraId="1F159BF0" w14:textId="77777777" w:rsidTr="00673239">
        <w:trPr>
          <w:trHeight w:val="56"/>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E510D91" w14:textId="77777777" w:rsidR="007B6473" w:rsidRPr="00673239" w:rsidRDefault="00646F9F"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 </w:t>
            </w: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bottom"/>
          </w:tcPr>
          <w:p w14:paraId="1682481F" w14:textId="15AB5CA8" w:rsidR="007B6473" w:rsidRPr="00673239" w:rsidRDefault="00C05A01" w:rsidP="00673239">
            <w:pPr>
              <w:spacing w:before="120" w:after="0" w:line="276" w:lineRule="auto"/>
              <w:ind w:left="403" w:hanging="36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5. Lưu thông tin vừa cập nhật vào CSDL</w:t>
            </w:r>
            <w:r w:rsidR="001976F1" w:rsidRPr="00673239">
              <w:rPr>
                <w:rFonts w:ascii="Times New Roman" w:eastAsia="Times New Roman" w:hAnsi="Times New Roman" w:cs="Times New Roman"/>
                <w:sz w:val="24"/>
                <w:szCs w:val="24"/>
              </w:rPr>
              <w:t xml:space="preserve"> và hiển thị trên danh sách</w:t>
            </w:r>
          </w:p>
        </w:tc>
      </w:tr>
      <w:tr w:rsidR="00C05A01" w14:paraId="1248E789" w14:textId="77777777" w:rsidTr="00673239">
        <w:trPr>
          <w:trHeight w:val="56"/>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3AEC8FE" w14:textId="77777777" w:rsidR="00C05A01" w:rsidRPr="00673239" w:rsidRDefault="00C05A01" w:rsidP="00673239">
            <w:pPr>
              <w:spacing w:before="120" w:after="0" w:line="276" w:lineRule="auto"/>
              <w:rPr>
                <w:rFonts w:ascii="Times New Roman" w:eastAsia="Times New Roman" w:hAnsi="Times New Roman" w:cs="Times New Roman"/>
                <w:sz w:val="24"/>
                <w:szCs w:val="24"/>
              </w:rPr>
            </w:pP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bottom"/>
          </w:tcPr>
          <w:p w14:paraId="43619975" w14:textId="1E60BEDD" w:rsidR="00C05A01" w:rsidRPr="00673239" w:rsidRDefault="00741432" w:rsidP="00673239">
            <w:pPr>
              <w:spacing w:before="120" w:after="0" w:line="276" w:lineRule="auto"/>
              <w:ind w:left="403" w:hanging="36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6. Thông báo cập nhật thành công</w:t>
            </w:r>
          </w:p>
        </w:tc>
      </w:tr>
      <w:tr w:rsidR="007B6473" w14:paraId="399D5094" w14:textId="77777777" w:rsidTr="00673239">
        <w:trPr>
          <w:trHeight w:val="555"/>
        </w:trPr>
        <w:tc>
          <w:tcPr>
            <w:tcW w:w="10255" w:type="dxa"/>
            <w:gridSpan w:val="3"/>
            <w:tcBorders>
              <w:top w:val="single" w:sz="4" w:space="0" w:color="auto"/>
              <w:left w:val="single" w:sz="4" w:space="0" w:color="auto"/>
              <w:bottom w:val="single" w:sz="4" w:space="0" w:color="auto"/>
              <w:right w:val="single" w:sz="4" w:space="0" w:color="auto"/>
            </w:tcBorders>
            <w:shd w:val="clear" w:color="auto" w:fill="BFBFBF"/>
            <w:tcMar>
              <w:top w:w="0" w:type="dxa"/>
              <w:left w:w="100" w:type="dxa"/>
              <w:bottom w:w="0" w:type="dxa"/>
              <w:right w:w="100" w:type="dxa"/>
            </w:tcMar>
          </w:tcPr>
          <w:p w14:paraId="1B0C1564" w14:textId="77777777" w:rsidR="007B6473" w:rsidRPr="00673239" w:rsidRDefault="00646F9F" w:rsidP="00673239">
            <w:pPr>
              <w:spacing w:before="120" w:after="0" w:line="276" w:lineRule="auto"/>
              <w:rPr>
                <w:rFonts w:ascii="Times New Roman" w:eastAsia="Times New Roman" w:hAnsi="Times New Roman" w:cs="Times New Roman"/>
                <w:b/>
                <w:sz w:val="24"/>
                <w:szCs w:val="24"/>
              </w:rPr>
            </w:pPr>
            <w:r w:rsidRPr="00673239">
              <w:rPr>
                <w:rFonts w:ascii="Times New Roman" w:eastAsia="Times New Roman" w:hAnsi="Times New Roman" w:cs="Times New Roman"/>
                <w:b/>
                <w:sz w:val="24"/>
                <w:szCs w:val="24"/>
              </w:rPr>
              <w:t>Luồng sự kiện thay thế:</w:t>
            </w:r>
          </w:p>
        </w:tc>
      </w:tr>
      <w:tr w:rsidR="007B6473" w14:paraId="4F9F0BE6" w14:textId="77777777" w:rsidTr="00673239">
        <w:trPr>
          <w:trHeight w:val="54"/>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223A2C6" w14:textId="77777777" w:rsidR="007B6473" w:rsidRPr="00673239" w:rsidRDefault="00646F9F"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 </w:t>
            </w: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C284300" w14:textId="1871CFB6" w:rsidR="007B6473" w:rsidRPr="00673239" w:rsidRDefault="001976F1"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3.1. </w:t>
            </w:r>
            <w:r w:rsidR="006C027B" w:rsidRPr="00673239">
              <w:rPr>
                <w:rFonts w:ascii="Times New Roman" w:eastAsia="Times New Roman" w:hAnsi="Times New Roman" w:cs="Times New Roman"/>
                <w:sz w:val="24"/>
                <w:szCs w:val="24"/>
              </w:rPr>
              <w:t xml:space="preserve">Thông báo nhập sai </w:t>
            </w:r>
            <w:r w:rsidR="00134185" w:rsidRPr="00673239">
              <w:rPr>
                <w:rFonts w:ascii="Times New Roman" w:eastAsia="Times New Roman" w:hAnsi="Times New Roman" w:cs="Times New Roman"/>
                <w:sz w:val="24"/>
                <w:szCs w:val="24"/>
              </w:rPr>
              <w:t>định dạng</w:t>
            </w:r>
            <w:r w:rsidR="006C027B" w:rsidRPr="00673239">
              <w:rPr>
                <w:rFonts w:ascii="Times New Roman" w:eastAsia="Times New Roman" w:hAnsi="Times New Roman" w:cs="Times New Roman"/>
                <w:sz w:val="24"/>
                <w:szCs w:val="24"/>
              </w:rPr>
              <w:t>, yêu cầu nhập lại</w:t>
            </w:r>
          </w:p>
        </w:tc>
      </w:tr>
      <w:tr w:rsidR="007B6473" w14:paraId="3DAFB3D6" w14:textId="77777777" w:rsidTr="00673239">
        <w:trPr>
          <w:trHeight w:val="137"/>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3985989" w14:textId="5A142213" w:rsidR="007B6473" w:rsidRPr="00673239" w:rsidRDefault="002C5B64"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3.2. Chọn OK</w:t>
            </w: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6AFB496" w14:textId="77777777" w:rsidR="007B6473" w:rsidRPr="00673239" w:rsidRDefault="00646F9F"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 </w:t>
            </w:r>
          </w:p>
        </w:tc>
      </w:tr>
      <w:tr w:rsidR="007B6473" w14:paraId="76CA7117" w14:textId="77777777" w:rsidTr="00673239">
        <w:trPr>
          <w:trHeight w:val="56"/>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892EE50" w14:textId="77777777" w:rsidR="007B6473" w:rsidRPr="00673239" w:rsidRDefault="00646F9F"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 </w:t>
            </w: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7CD372C" w14:textId="225E2EBA" w:rsidR="007B6473" w:rsidRPr="00673239" w:rsidRDefault="002C5B64"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3.3</w:t>
            </w:r>
            <w:r w:rsidR="00646F9F" w:rsidRPr="00673239">
              <w:rPr>
                <w:rFonts w:ascii="Times New Roman" w:eastAsia="Times New Roman" w:hAnsi="Times New Roman" w:cs="Times New Roman"/>
                <w:sz w:val="24"/>
                <w:szCs w:val="24"/>
              </w:rPr>
              <w:t>. Quay lại bước 2</w:t>
            </w:r>
          </w:p>
        </w:tc>
      </w:tr>
      <w:tr w:rsidR="00134185" w14:paraId="50604978" w14:textId="77777777" w:rsidTr="00673239">
        <w:trPr>
          <w:trHeight w:val="143"/>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E62792" w14:textId="77777777" w:rsidR="00134185" w:rsidRPr="00673239" w:rsidRDefault="00134185" w:rsidP="00673239">
            <w:pPr>
              <w:spacing w:before="120" w:after="0" w:line="276" w:lineRule="auto"/>
              <w:rPr>
                <w:rFonts w:ascii="Times New Roman" w:eastAsia="Times New Roman" w:hAnsi="Times New Roman" w:cs="Times New Roman"/>
                <w:sz w:val="24"/>
                <w:szCs w:val="24"/>
              </w:rPr>
            </w:pP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088EFB1" w14:textId="06AD3E8B" w:rsidR="00134185" w:rsidRPr="00673239" w:rsidRDefault="00FC1924"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5.1. Thông báo </w:t>
            </w:r>
            <w:r w:rsidR="000A29BA" w:rsidRPr="00673239">
              <w:rPr>
                <w:rFonts w:ascii="Times New Roman" w:eastAsia="Times New Roman" w:hAnsi="Times New Roman" w:cs="Times New Roman"/>
                <w:sz w:val="24"/>
                <w:szCs w:val="24"/>
              </w:rPr>
              <w:t xml:space="preserve">số điện thoại </w:t>
            </w:r>
            <w:r w:rsidR="00576A9B" w:rsidRPr="00673239">
              <w:rPr>
                <w:rFonts w:ascii="Times New Roman" w:eastAsia="Times New Roman" w:hAnsi="Times New Roman" w:cs="Times New Roman"/>
                <w:sz w:val="24"/>
                <w:szCs w:val="24"/>
              </w:rPr>
              <w:t xml:space="preserve">mới </w:t>
            </w:r>
            <w:r w:rsidR="007D272A" w:rsidRPr="00673239">
              <w:rPr>
                <w:rFonts w:ascii="Times New Roman" w:eastAsia="Times New Roman" w:hAnsi="Times New Roman" w:cs="Times New Roman"/>
                <w:sz w:val="24"/>
                <w:szCs w:val="24"/>
              </w:rPr>
              <w:t>đã tồn tại</w:t>
            </w:r>
          </w:p>
        </w:tc>
      </w:tr>
      <w:tr w:rsidR="007D272A" w14:paraId="7EFC7F8A" w14:textId="77777777" w:rsidTr="00673239">
        <w:trPr>
          <w:trHeight w:val="56"/>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02E2E36" w14:textId="4FFC030B" w:rsidR="007D272A" w:rsidRPr="00673239" w:rsidRDefault="007D272A"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5.2. Chọn OK</w:t>
            </w: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6AFBD42" w14:textId="77777777" w:rsidR="007D272A" w:rsidRPr="00673239" w:rsidRDefault="007D272A" w:rsidP="00673239">
            <w:pPr>
              <w:spacing w:before="120" w:after="0" w:line="276" w:lineRule="auto"/>
              <w:rPr>
                <w:rFonts w:ascii="Times New Roman" w:eastAsia="Times New Roman" w:hAnsi="Times New Roman" w:cs="Times New Roman"/>
                <w:sz w:val="24"/>
                <w:szCs w:val="24"/>
              </w:rPr>
            </w:pPr>
          </w:p>
        </w:tc>
      </w:tr>
      <w:tr w:rsidR="007D272A" w14:paraId="69C290E7" w14:textId="77777777" w:rsidTr="00673239">
        <w:trPr>
          <w:trHeight w:val="56"/>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CA3FEC0" w14:textId="77777777" w:rsidR="007D272A" w:rsidRPr="00673239" w:rsidRDefault="007D272A" w:rsidP="00673239">
            <w:pPr>
              <w:spacing w:before="120" w:after="0" w:line="276" w:lineRule="auto"/>
              <w:rPr>
                <w:rFonts w:ascii="Times New Roman" w:eastAsia="Times New Roman" w:hAnsi="Times New Roman" w:cs="Times New Roman"/>
                <w:sz w:val="24"/>
                <w:szCs w:val="24"/>
              </w:rPr>
            </w:pP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A70F061" w14:textId="04E0A014" w:rsidR="007D272A" w:rsidRPr="00673239" w:rsidRDefault="007D272A" w:rsidP="008E3B6B">
            <w:pPr>
              <w:keepNext/>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5.3. Quay lại bước 2</w:t>
            </w:r>
          </w:p>
        </w:tc>
      </w:tr>
    </w:tbl>
    <w:p w14:paraId="6B365962" w14:textId="5E46B994" w:rsidR="007B6473" w:rsidRDefault="004F10D2" w:rsidP="0071584A">
      <w:pPr>
        <w:pStyle w:val="Caption"/>
        <w:jc w:val="center"/>
      </w:pPr>
      <w:r>
        <w:t xml:space="preserve">Bảng </w:t>
      </w:r>
      <w:fldSimple w:instr=" SEQ Bảng \* ARABIC ">
        <w:r w:rsidR="00B061CF">
          <w:rPr>
            <w:noProof/>
          </w:rPr>
          <w:t>20</w:t>
        </w:r>
      </w:fldSimple>
      <w:r w:rsidR="008E3B6B">
        <w:t>.</w:t>
      </w:r>
      <w:r>
        <w:t xml:space="preserve"> Đặc tả Usecase Cập Nhật Thông Tin Nhân Viên</w:t>
      </w:r>
    </w:p>
    <w:p w14:paraId="1F0FEF27" w14:textId="6654ACA5" w:rsidR="007B6473" w:rsidRDefault="00646F9F" w:rsidP="00986AB3">
      <w:pPr>
        <w:pStyle w:val="Top3"/>
      </w:pPr>
      <w:bookmarkStart w:id="235" w:name="_Toc146233574"/>
      <w:bookmarkStart w:id="236" w:name="_Toc146318027"/>
      <w:bookmarkStart w:id="237" w:name="_Toc152431173"/>
      <w:bookmarkStart w:id="238" w:name="_Toc152432069"/>
      <w:r>
        <w:t>Biểu đồ</w:t>
      </w:r>
      <w:bookmarkEnd w:id="235"/>
      <w:bookmarkEnd w:id="236"/>
      <w:bookmarkEnd w:id="237"/>
      <w:bookmarkEnd w:id="238"/>
    </w:p>
    <w:p w14:paraId="6B33F5D3" w14:textId="31CE6485" w:rsidR="00673239" w:rsidRDefault="0071584A" w:rsidP="0071584A">
      <w:pPr>
        <w:spacing w:after="120" w:line="240" w:lineRule="auto"/>
        <w:rPr>
          <w:rFonts w:ascii="Times New Roman" w:eastAsia="Times New Roman" w:hAnsi="Times New Roman" w:cs="Times New Roman"/>
          <w:b/>
          <w:i/>
          <w:sz w:val="26"/>
          <w:szCs w:val="26"/>
        </w:rPr>
      </w:pPr>
      <w:r>
        <w:rPr>
          <w:noProof/>
        </w:rPr>
        <mc:AlternateContent>
          <mc:Choice Requires="wps">
            <w:drawing>
              <wp:anchor distT="0" distB="0" distL="114300" distR="114300" simplePos="0" relativeHeight="251658248" behindDoc="0" locked="0" layoutInCell="1" allowOverlap="1" wp14:anchorId="16E888C9" wp14:editId="52250436">
                <wp:simplePos x="0" y="0"/>
                <wp:positionH relativeFrom="column">
                  <wp:posOffset>603885</wp:posOffset>
                </wp:positionH>
                <wp:positionV relativeFrom="paragraph">
                  <wp:posOffset>4461510</wp:posOffset>
                </wp:positionV>
                <wp:extent cx="5237480" cy="635"/>
                <wp:effectExtent l="0" t="0" r="0" b="0"/>
                <wp:wrapTopAndBottom/>
                <wp:docPr id="196653405" name="Text Box 196653405"/>
                <wp:cNvGraphicFramePr/>
                <a:graphic xmlns:a="http://schemas.openxmlformats.org/drawingml/2006/main">
                  <a:graphicData uri="http://schemas.microsoft.com/office/word/2010/wordprocessingShape">
                    <wps:wsp>
                      <wps:cNvSpPr txBox="1"/>
                      <wps:spPr>
                        <a:xfrm>
                          <a:off x="0" y="0"/>
                          <a:ext cx="5237480" cy="635"/>
                        </a:xfrm>
                        <a:prstGeom prst="rect">
                          <a:avLst/>
                        </a:prstGeom>
                        <a:solidFill>
                          <a:prstClr val="white"/>
                        </a:solidFill>
                        <a:ln>
                          <a:noFill/>
                        </a:ln>
                      </wps:spPr>
                      <wps:txbx>
                        <w:txbxContent>
                          <w:p w14:paraId="7D6088A1" w14:textId="39521261" w:rsidR="0071584A" w:rsidRPr="00532351" w:rsidRDefault="0071584A" w:rsidP="00957A32">
                            <w:pPr>
                              <w:pStyle w:val="Caption"/>
                              <w:jc w:val="center"/>
                              <w:rPr>
                                <w:rFonts w:ascii="Times New Roman" w:eastAsia="Times New Roman" w:hAnsi="Times New Roman" w:cs="Times New Roman"/>
                                <w:b/>
                                <w:noProof/>
                                <w:sz w:val="26"/>
                                <w:szCs w:val="26"/>
                              </w:rPr>
                            </w:pPr>
                            <w:r>
                              <w:t xml:space="preserve">Hình </w:t>
                            </w:r>
                            <w:fldSimple w:instr=" SEQ Hình \* ARABIC ">
                              <w:r w:rsidR="00B061CF">
                                <w:rPr>
                                  <w:noProof/>
                                </w:rPr>
                                <w:t>32</w:t>
                              </w:r>
                            </w:fldSimple>
                            <w:r w:rsidRPr="004D1483">
                              <w:t>. Activity Cập Nhật Thông Tin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888C9" id="Text Box 196653405" o:spid="_x0000_s1029" type="#_x0000_t202" style="position:absolute;margin-left:47.55pt;margin-top:351.3pt;width:412.4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YteGgIAAD8EAAAOAAAAZHJzL2Uyb0RvYy54bWysU01v2zAMvQ/YfxB0X5yPtS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" stroked="f">
                <v:textbox style="mso-fit-shape-to-text:t" inset="0,0,0,0">
                  <w:txbxContent>
                    <w:p w14:paraId="7D6088A1" w14:textId="39521261" w:rsidR="0071584A" w:rsidRPr="00532351" w:rsidRDefault="0071584A" w:rsidP="00957A32">
                      <w:pPr>
                        <w:pStyle w:val="Caption"/>
                        <w:jc w:val="center"/>
                        <w:rPr>
                          <w:rFonts w:ascii="Times New Roman" w:eastAsia="Times New Roman" w:hAnsi="Times New Roman" w:cs="Times New Roman"/>
                          <w:b/>
                          <w:noProof/>
                          <w:sz w:val="26"/>
                          <w:szCs w:val="26"/>
                        </w:rPr>
                      </w:pPr>
                      <w:r>
                        <w:t xml:space="preserve">Hình </w:t>
                      </w:r>
                      <w:fldSimple w:instr=" SEQ Hình \* ARABIC ">
                        <w:r w:rsidR="00B061CF">
                          <w:rPr>
                            <w:noProof/>
                          </w:rPr>
                          <w:t>32</w:t>
                        </w:r>
                      </w:fldSimple>
                      <w:r w:rsidRPr="004D1483">
                        <w:t>. Activity Cập Nhật Thông Tin Nhân Viên</w:t>
                      </w:r>
                    </w:p>
                  </w:txbxContent>
                </v:textbox>
                <w10:wrap type="topAndBottom"/>
              </v:shape>
            </w:pict>
          </mc:Fallback>
        </mc:AlternateContent>
      </w:r>
      <w:r w:rsidR="00673239">
        <w:rPr>
          <w:rFonts w:ascii="Times New Roman" w:eastAsia="Times New Roman" w:hAnsi="Times New Roman" w:cs="Times New Roman"/>
          <w:b/>
          <w:i/>
          <w:noProof/>
          <w:sz w:val="26"/>
          <w:szCs w:val="26"/>
        </w:rPr>
        <w:drawing>
          <wp:anchor distT="0" distB="0" distL="114300" distR="114300" simplePos="0" relativeHeight="251658243" behindDoc="0" locked="0" layoutInCell="1" allowOverlap="1" wp14:anchorId="526C0889" wp14:editId="21AC87FE">
            <wp:simplePos x="0" y="0"/>
            <wp:positionH relativeFrom="page">
              <wp:posOffset>1323975</wp:posOffset>
            </wp:positionH>
            <wp:positionV relativeFrom="paragraph">
              <wp:posOffset>257175</wp:posOffset>
            </wp:positionV>
            <wp:extent cx="5237480" cy="4147185"/>
            <wp:effectExtent l="0" t="0" r="1270" b="5715"/>
            <wp:wrapTopAndBottom/>
            <wp:docPr id="1972821934" name="Picture 197282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21934" name="Picture 1972821934"/>
                    <pic:cNvPicPr/>
                  </pic:nvPicPr>
                  <pic:blipFill>
                    <a:blip r:embed="rId44">
                      <a:extLst>
                        <a:ext uri="{28A0092B-C50C-407E-A947-70E740481C1C}">
                          <a14:useLocalDpi xmlns:a14="http://schemas.microsoft.com/office/drawing/2010/main" val="0"/>
                        </a:ext>
                      </a:extLst>
                    </a:blip>
                    <a:stretch>
                      <a:fillRect/>
                    </a:stretch>
                  </pic:blipFill>
                  <pic:spPr>
                    <a:xfrm>
                      <a:off x="0" y="0"/>
                      <a:ext cx="5237480" cy="4147185"/>
                    </a:xfrm>
                    <a:prstGeom prst="rect">
                      <a:avLst/>
                    </a:prstGeom>
                  </pic:spPr>
                </pic:pic>
              </a:graphicData>
            </a:graphic>
            <wp14:sizeRelH relativeFrom="margin">
              <wp14:pctWidth>0</wp14:pctWidth>
            </wp14:sizeRelH>
            <wp14:sizeRelV relativeFrom="margin">
              <wp14:pctHeight>0</wp14:pctHeight>
            </wp14:sizeRelV>
          </wp:anchor>
        </w:drawing>
      </w:r>
      <w:r w:rsidR="00646F9F" w:rsidRPr="00D71624">
        <w:rPr>
          <w:rFonts w:ascii="Times New Roman" w:eastAsia="Times New Roman" w:hAnsi="Times New Roman" w:cs="Times New Roman"/>
          <w:b/>
          <w:i/>
          <w:sz w:val="26"/>
          <w:szCs w:val="26"/>
        </w:rPr>
        <w:t>Activity</w:t>
      </w:r>
      <w:r w:rsidR="00673239">
        <w:rPr>
          <w:rFonts w:ascii="Times New Roman" w:eastAsia="Times New Roman" w:hAnsi="Times New Roman" w:cs="Times New Roman"/>
          <w:b/>
          <w:i/>
          <w:sz w:val="26"/>
          <w:szCs w:val="26"/>
        </w:rPr>
        <w:br w:type="page"/>
      </w:r>
    </w:p>
    <w:p w14:paraId="4A1C9BA5" w14:textId="508075CC" w:rsidR="007B6473" w:rsidRDefault="00646F9F">
      <w:pPr>
        <w:spacing w:after="120" w:line="240" w:lineRule="auto"/>
        <w:rPr>
          <w:rFonts w:ascii="Times New Roman" w:eastAsia="Times New Roman" w:hAnsi="Times New Roman" w:cs="Times New Roman"/>
          <w:b/>
          <w:sz w:val="26"/>
          <w:szCs w:val="26"/>
        </w:rPr>
      </w:pPr>
      <w:r w:rsidRPr="00D71624">
        <w:rPr>
          <w:rFonts w:ascii="Times New Roman" w:eastAsia="Times New Roman" w:hAnsi="Times New Roman" w:cs="Times New Roman"/>
          <w:b/>
          <w:i/>
          <w:sz w:val="26"/>
          <w:szCs w:val="26"/>
        </w:rPr>
        <w:lastRenderedPageBreak/>
        <w:t>Sequence</w:t>
      </w:r>
    </w:p>
    <w:p w14:paraId="289403D6" w14:textId="77777777" w:rsidR="00741B15" w:rsidRDefault="00D62EDD" w:rsidP="00741B15">
      <w:pPr>
        <w:keepNext/>
        <w:jc w:val="center"/>
      </w:pPr>
      <w:r>
        <w:rPr>
          <w:noProof/>
        </w:rPr>
        <w:drawing>
          <wp:inline distT="0" distB="0" distL="0" distR="0" wp14:anchorId="639C2FD7" wp14:editId="0DAF354D">
            <wp:extent cx="6511925" cy="5670550"/>
            <wp:effectExtent l="0" t="0" r="3175" b="6350"/>
            <wp:docPr id="723339898" name="Picture 72333989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39898" name="Picture 18" descr="A diagram of a projec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11925" cy="5670550"/>
                    </a:xfrm>
                    <a:prstGeom prst="rect">
                      <a:avLst/>
                    </a:prstGeom>
                    <a:noFill/>
                    <a:ln>
                      <a:noFill/>
                    </a:ln>
                  </pic:spPr>
                </pic:pic>
              </a:graphicData>
            </a:graphic>
          </wp:inline>
        </w:drawing>
      </w:r>
    </w:p>
    <w:p w14:paraId="468BD67E" w14:textId="71156CBF" w:rsidR="007B6473" w:rsidRDefault="00741B15" w:rsidP="00741B15">
      <w:pPr>
        <w:pStyle w:val="Caption"/>
        <w:jc w:val="center"/>
        <w:rPr>
          <w:rFonts w:ascii="Times New Roman" w:eastAsia="Times New Roman" w:hAnsi="Times New Roman" w:cs="Times New Roman"/>
          <w:b/>
          <w:sz w:val="26"/>
          <w:szCs w:val="26"/>
        </w:rPr>
      </w:pPr>
      <w:r>
        <w:t xml:space="preserve">Hình </w:t>
      </w:r>
      <w:fldSimple w:instr=" SEQ Hình \* ARABIC ">
        <w:r w:rsidR="00B061CF">
          <w:rPr>
            <w:noProof/>
          </w:rPr>
          <w:t>33</w:t>
        </w:r>
      </w:fldSimple>
      <w:r>
        <w:t xml:space="preserve">. </w:t>
      </w:r>
      <w:r w:rsidRPr="00230759">
        <w:t>Sequence Cập Nhật Thông Tin Nhân Viên</w:t>
      </w:r>
    </w:p>
    <w:p w14:paraId="7DB07989" w14:textId="0D5F4B95" w:rsidR="007B6473" w:rsidRDefault="00646F9F" w:rsidP="00986AB3">
      <w:pPr>
        <w:pStyle w:val="Top2"/>
      </w:pPr>
      <w:bookmarkStart w:id="239" w:name="_Toc146233575"/>
      <w:bookmarkStart w:id="240" w:name="_Toc146318028"/>
      <w:bookmarkStart w:id="241" w:name="_Toc152431174"/>
      <w:bookmarkStart w:id="242" w:name="_Toc152432070"/>
      <w:r>
        <w:t>UC017_</w:t>
      </w:r>
      <w:r w:rsidR="004C04F6">
        <w:t>Thêm Nhà Cung Cấp</w:t>
      </w:r>
      <w:bookmarkEnd w:id="239"/>
      <w:bookmarkEnd w:id="240"/>
      <w:bookmarkEnd w:id="241"/>
      <w:bookmarkEnd w:id="242"/>
    </w:p>
    <w:p w14:paraId="76336DD5" w14:textId="4F4F9554" w:rsidR="007B6473" w:rsidRDefault="00646F9F" w:rsidP="00986AB3">
      <w:pPr>
        <w:pStyle w:val="Top3"/>
      </w:pPr>
      <w:bookmarkStart w:id="243" w:name="_Toc146233576"/>
      <w:bookmarkStart w:id="244" w:name="_Toc146318029"/>
      <w:bookmarkStart w:id="245" w:name="_Toc152431175"/>
      <w:bookmarkStart w:id="246" w:name="_Toc152432071"/>
      <w:r>
        <w:t>Mô tả use case UC017</w:t>
      </w:r>
      <w:bookmarkEnd w:id="243"/>
      <w:bookmarkEnd w:id="244"/>
      <w:bookmarkEnd w:id="245"/>
      <w:bookmarkEnd w:id="246"/>
    </w:p>
    <w:tbl>
      <w:tblPr>
        <w:tblW w:w="10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5"/>
        <w:gridCol w:w="2268"/>
        <w:gridCol w:w="6152"/>
      </w:tblGrid>
      <w:tr w:rsidR="007B6473" w14:paraId="3EBFD369" w14:textId="77777777" w:rsidTr="00986AB3">
        <w:trPr>
          <w:trHeight w:val="168"/>
        </w:trPr>
        <w:tc>
          <w:tcPr>
            <w:tcW w:w="1025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098854" w14:textId="08179353" w:rsidR="007B6473" w:rsidRPr="001D4B8F" w:rsidRDefault="00646F9F" w:rsidP="00986AB3">
            <w:pPr>
              <w:spacing w:before="120" w:after="0" w:line="276" w:lineRule="auto"/>
              <w:ind w:right="-920"/>
              <w:rPr>
                <w:rFonts w:ascii="Times New Roman" w:eastAsia="Times New Roman" w:hAnsi="Times New Roman" w:cs="Times New Roman"/>
                <w:sz w:val="24"/>
                <w:szCs w:val="24"/>
              </w:rPr>
            </w:pPr>
            <w:r w:rsidRPr="001D4B8F">
              <w:rPr>
                <w:rFonts w:ascii="Times New Roman" w:eastAsia="Times New Roman" w:hAnsi="Times New Roman" w:cs="Times New Roman"/>
                <w:b/>
                <w:sz w:val="24"/>
                <w:szCs w:val="24"/>
              </w:rPr>
              <w:t xml:space="preserve">Use case: </w:t>
            </w:r>
            <w:r w:rsidRPr="001D4B8F">
              <w:rPr>
                <w:rFonts w:ascii="Times New Roman" w:eastAsia="Times New Roman" w:hAnsi="Times New Roman" w:cs="Times New Roman"/>
                <w:sz w:val="24"/>
                <w:szCs w:val="24"/>
              </w:rPr>
              <w:t>UC017_</w:t>
            </w:r>
            <w:r w:rsidR="004C04F6" w:rsidRPr="001D4B8F">
              <w:rPr>
                <w:rFonts w:ascii="Times New Roman" w:eastAsia="Times New Roman" w:hAnsi="Times New Roman" w:cs="Times New Roman"/>
                <w:sz w:val="24"/>
                <w:szCs w:val="24"/>
              </w:rPr>
              <w:t>Thêm Nhà Cung Cấp</w:t>
            </w:r>
          </w:p>
        </w:tc>
      </w:tr>
      <w:tr w:rsidR="007B6473" w14:paraId="2E47DFFF" w14:textId="77777777" w:rsidTr="00986AB3">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1E3544" w14:textId="77777777" w:rsidR="007B6473" w:rsidRPr="001D4B8F" w:rsidRDefault="00646F9F" w:rsidP="00986AB3">
            <w:pPr>
              <w:spacing w:before="120" w:after="0" w:line="276" w:lineRule="auto"/>
              <w:ind w:right="-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Mục đích: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EE4E8B" w14:textId="4ACB5DFB" w:rsidR="007B6473" w:rsidRPr="001D4B8F" w:rsidRDefault="00C31B90" w:rsidP="00986AB3">
            <w:pPr>
              <w:spacing w:before="120" w:after="0" w:line="276" w:lineRule="auto"/>
              <w:ind w:right="-12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Thêm mới nhà cung cấp quần áo</w:t>
            </w:r>
          </w:p>
        </w:tc>
      </w:tr>
      <w:tr w:rsidR="007B6473" w14:paraId="5FB9073C" w14:textId="77777777" w:rsidTr="00986AB3">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6907A4" w14:textId="77777777" w:rsidR="007B6473" w:rsidRPr="001D4B8F" w:rsidRDefault="00646F9F" w:rsidP="00986AB3">
            <w:pPr>
              <w:spacing w:before="120" w:after="0" w:line="276" w:lineRule="auto"/>
              <w:ind w:right="-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Mô tả sơ lược:</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56EC6D" w14:textId="180D7FA2" w:rsidR="007B6473" w:rsidRPr="001D4B8F" w:rsidRDefault="00C31B90" w:rsidP="00986AB3">
            <w:pPr>
              <w:spacing w:before="120" w:after="0" w:line="276" w:lineRule="auto"/>
              <w:ind w:right="-12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Giúp NVQL thêm nhà cung cấp quần áo vào CSDL</w:t>
            </w:r>
          </w:p>
        </w:tc>
      </w:tr>
      <w:tr w:rsidR="007B6473" w14:paraId="41A19004" w14:textId="77777777" w:rsidTr="00986AB3">
        <w:trPr>
          <w:trHeight w:val="51"/>
        </w:trPr>
        <w:tc>
          <w:tcPr>
            <w:tcW w:w="1835" w:type="dxa"/>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58576961" w14:textId="77777777" w:rsidR="007B6473" w:rsidRPr="001D4B8F" w:rsidRDefault="00646F9F" w:rsidP="00986AB3">
            <w:pPr>
              <w:spacing w:before="120" w:after="0" w:line="276" w:lineRule="auto"/>
              <w:ind w:right="-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Actor chính:</w:t>
            </w:r>
          </w:p>
        </w:tc>
        <w:tc>
          <w:tcPr>
            <w:tcW w:w="8420" w:type="dxa"/>
            <w:gridSpan w:val="2"/>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2C728D40" w14:textId="71E463CB" w:rsidR="007B6473" w:rsidRPr="001D4B8F" w:rsidRDefault="00646F9F" w:rsidP="00986AB3">
            <w:pPr>
              <w:spacing w:before="120" w:after="0" w:line="276" w:lineRule="auto"/>
              <w:ind w:right="-12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r w:rsidR="004F13C9" w:rsidRPr="001D4B8F">
              <w:rPr>
                <w:rFonts w:ascii="Times New Roman" w:eastAsia="Times New Roman" w:hAnsi="Times New Roman" w:cs="Times New Roman"/>
                <w:sz w:val="24"/>
                <w:szCs w:val="24"/>
              </w:rPr>
              <w:t>NVQL</w:t>
            </w:r>
          </w:p>
        </w:tc>
      </w:tr>
      <w:tr w:rsidR="007B6473" w14:paraId="346F7F90" w14:textId="77777777" w:rsidTr="00F8130C">
        <w:trPr>
          <w:trHeight w:val="555"/>
        </w:trPr>
        <w:tc>
          <w:tcPr>
            <w:tcW w:w="18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E1EB308" w14:textId="77777777" w:rsidR="007B6473" w:rsidRPr="001D4B8F" w:rsidRDefault="00646F9F" w:rsidP="00986AB3">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Actor phụ:</w:t>
            </w:r>
          </w:p>
        </w:tc>
        <w:tc>
          <w:tcPr>
            <w:tcW w:w="84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AC721FC" w14:textId="77777777" w:rsidR="007B6473" w:rsidRPr="001D4B8F" w:rsidRDefault="00646F9F" w:rsidP="00986AB3">
            <w:pPr>
              <w:spacing w:before="120" w:after="0" w:line="276" w:lineRule="auto"/>
              <w:ind w:right="-12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Không</w:t>
            </w:r>
          </w:p>
        </w:tc>
      </w:tr>
      <w:tr w:rsidR="007B6473" w14:paraId="53D96EF1" w14:textId="77777777" w:rsidTr="00F8130C">
        <w:trPr>
          <w:trHeight w:val="825"/>
        </w:trPr>
        <w:tc>
          <w:tcPr>
            <w:tcW w:w="18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47D87F0" w14:textId="77777777" w:rsidR="007B6473" w:rsidRPr="001D4B8F" w:rsidRDefault="00646F9F" w:rsidP="00986AB3">
            <w:pPr>
              <w:spacing w:before="120" w:after="0" w:line="276" w:lineRule="auto"/>
              <w:ind w:right="-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lastRenderedPageBreak/>
              <w:t>Tiền điều kiện:</w:t>
            </w:r>
          </w:p>
        </w:tc>
        <w:tc>
          <w:tcPr>
            <w:tcW w:w="84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ED4C6BF" w14:textId="249D4B9D" w:rsidR="007B6473" w:rsidRPr="001D4B8F" w:rsidRDefault="004F13C9" w:rsidP="00986AB3">
            <w:pPr>
              <w:spacing w:before="120" w:after="0" w:line="276" w:lineRule="auto"/>
              <w:ind w:right="-12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NVQL phải có tài khoản và đăng nhập thành công vào hệ thống và chọn chức năng thêm nhà cung cấp, mã nhà cung cấp tự phát sinh</w:t>
            </w:r>
          </w:p>
        </w:tc>
      </w:tr>
      <w:tr w:rsidR="007B6473" w14:paraId="7293D49D" w14:textId="77777777" w:rsidTr="00986AB3">
        <w:trPr>
          <w:trHeight w:val="146"/>
        </w:trPr>
        <w:tc>
          <w:tcPr>
            <w:tcW w:w="18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782006C" w14:textId="77777777" w:rsidR="007B6473" w:rsidRPr="001D4B8F" w:rsidRDefault="00646F9F" w:rsidP="00986AB3">
            <w:pPr>
              <w:spacing w:before="120" w:after="0" w:line="276" w:lineRule="auto"/>
              <w:ind w:right="-4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Hậu điều kiện:</w:t>
            </w:r>
          </w:p>
        </w:tc>
        <w:tc>
          <w:tcPr>
            <w:tcW w:w="84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1570627" w14:textId="0D0246C0" w:rsidR="007B6473" w:rsidRPr="001D4B8F" w:rsidRDefault="004F13C9" w:rsidP="00986AB3">
            <w:pPr>
              <w:spacing w:before="120" w:after="0" w:line="276" w:lineRule="auto"/>
              <w:ind w:right="-12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Thêm thành công nhà cung cấp </w:t>
            </w:r>
            <w:r w:rsidR="00FC05C3" w:rsidRPr="001D4B8F">
              <w:rPr>
                <w:rFonts w:ascii="Times New Roman" w:eastAsia="Times New Roman" w:hAnsi="Times New Roman" w:cs="Times New Roman"/>
                <w:sz w:val="24"/>
                <w:szCs w:val="24"/>
              </w:rPr>
              <w:t>vào CSDL</w:t>
            </w:r>
          </w:p>
        </w:tc>
      </w:tr>
      <w:tr w:rsidR="007B6473" w14:paraId="2A000937" w14:textId="77777777" w:rsidTr="00986AB3">
        <w:trPr>
          <w:trHeight w:val="123"/>
        </w:trPr>
        <w:tc>
          <w:tcPr>
            <w:tcW w:w="10255" w:type="dxa"/>
            <w:gridSpan w:val="3"/>
            <w:tcBorders>
              <w:top w:val="single" w:sz="4" w:space="0" w:color="auto"/>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C50920F" w14:textId="77777777" w:rsidR="007B6473" w:rsidRPr="001D4B8F" w:rsidRDefault="00646F9F" w:rsidP="00986AB3">
            <w:pPr>
              <w:spacing w:before="120" w:after="0" w:line="276" w:lineRule="auto"/>
              <w:rPr>
                <w:rFonts w:ascii="Times New Roman" w:eastAsia="Times New Roman" w:hAnsi="Times New Roman" w:cs="Times New Roman"/>
                <w:b/>
                <w:sz w:val="24"/>
                <w:szCs w:val="24"/>
              </w:rPr>
            </w:pPr>
            <w:r w:rsidRPr="001D4B8F">
              <w:rPr>
                <w:rFonts w:ascii="Times New Roman" w:eastAsia="Times New Roman" w:hAnsi="Times New Roman" w:cs="Times New Roman"/>
                <w:b/>
                <w:sz w:val="24"/>
                <w:szCs w:val="24"/>
              </w:rPr>
              <w:t>Luồng sự kiện chính:</w:t>
            </w:r>
          </w:p>
        </w:tc>
      </w:tr>
      <w:tr w:rsidR="007B6473" w14:paraId="5600B57B" w14:textId="77777777" w:rsidTr="00986AB3">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6E4C8F" w14:textId="2BBE875F" w:rsidR="007B6473" w:rsidRPr="001D4B8F" w:rsidRDefault="00FC05C3" w:rsidP="00986AB3">
            <w:pPr>
              <w:spacing w:before="120" w:after="0" w:line="276" w:lineRule="auto"/>
              <w:jc w:val="center"/>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NVQL</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7BF206" w14:textId="77777777" w:rsidR="007B6473" w:rsidRPr="001D4B8F" w:rsidRDefault="00646F9F" w:rsidP="00986AB3">
            <w:pPr>
              <w:spacing w:before="120" w:after="0" w:line="276" w:lineRule="auto"/>
              <w:jc w:val="center"/>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Hệ Thống</w:t>
            </w:r>
          </w:p>
        </w:tc>
      </w:tr>
      <w:tr w:rsidR="007B6473" w14:paraId="5FBF64DF" w14:textId="77777777" w:rsidTr="00986AB3">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3F1FB3" w14:textId="06D206FF" w:rsidR="007B6473" w:rsidRPr="001D4B8F" w:rsidRDefault="00646F9F" w:rsidP="00986AB3">
            <w:pPr>
              <w:spacing w:before="120" w:after="0" w:line="276" w:lineRule="auto"/>
              <w:ind w:left="313" w:hanging="3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1</w:t>
            </w:r>
            <w:r w:rsidR="00FC05C3" w:rsidRPr="001D4B8F">
              <w:rPr>
                <w:rFonts w:ascii="Times New Roman" w:eastAsia="Times New Roman" w:hAnsi="Times New Roman" w:cs="Times New Roman"/>
                <w:sz w:val="24"/>
                <w:szCs w:val="24"/>
              </w:rPr>
              <w:t xml:space="preserve">. </w:t>
            </w:r>
            <w:r w:rsidR="00716EC2" w:rsidRPr="001D4B8F">
              <w:rPr>
                <w:rFonts w:ascii="Times New Roman" w:eastAsia="Times New Roman" w:hAnsi="Times New Roman" w:cs="Times New Roman"/>
                <w:sz w:val="24"/>
                <w:szCs w:val="24"/>
              </w:rPr>
              <w:t>Nhập thông tin NCC cần thêm</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B00512" w14:textId="77777777" w:rsidR="007B6473" w:rsidRPr="001D4B8F" w:rsidRDefault="00646F9F" w:rsidP="00986AB3">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r>
      <w:tr w:rsidR="007B6473" w14:paraId="02A02AC6" w14:textId="77777777" w:rsidTr="00986AB3">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8D96FA" w14:textId="77777777" w:rsidR="007B6473" w:rsidRPr="001D4B8F" w:rsidRDefault="00646F9F" w:rsidP="00986AB3">
            <w:pPr>
              <w:spacing w:before="120" w:after="0" w:line="276" w:lineRule="auto"/>
              <w:ind w:left="31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E5D819" w14:textId="38417543" w:rsidR="007B6473" w:rsidRPr="001D4B8F" w:rsidRDefault="00646F9F" w:rsidP="00986AB3">
            <w:pPr>
              <w:spacing w:before="120" w:after="0" w:line="276" w:lineRule="auto"/>
              <w:ind w:left="403" w:hanging="3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2.      </w:t>
            </w:r>
            <w:r w:rsidR="00716EC2" w:rsidRPr="001D4B8F">
              <w:rPr>
                <w:rFonts w:ascii="Times New Roman" w:eastAsia="Times New Roman" w:hAnsi="Times New Roman" w:cs="Times New Roman"/>
                <w:sz w:val="24"/>
                <w:szCs w:val="24"/>
              </w:rPr>
              <w:t xml:space="preserve">Kiểm tra </w:t>
            </w:r>
            <w:r w:rsidR="003C261C" w:rsidRPr="001D4B8F">
              <w:rPr>
                <w:rFonts w:ascii="Times New Roman" w:eastAsia="Times New Roman" w:hAnsi="Times New Roman" w:cs="Times New Roman"/>
                <w:sz w:val="24"/>
                <w:szCs w:val="24"/>
              </w:rPr>
              <w:t>định dạng</w:t>
            </w:r>
            <w:r w:rsidR="00BA17A6">
              <w:rPr>
                <w:rFonts w:ascii="Times New Roman" w:eastAsia="Times New Roman" w:hAnsi="Times New Roman" w:cs="Times New Roman"/>
                <w:sz w:val="24"/>
                <w:szCs w:val="24"/>
              </w:rPr>
              <w:t xml:space="preserve"> dữ liệu</w:t>
            </w:r>
          </w:p>
        </w:tc>
      </w:tr>
      <w:tr w:rsidR="007B6473" w14:paraId="64E21D2A" w14:textId="77777777" w:rsidTr="000A3383">
        <w:trPr>
          <w:trHeight w:val="74"/>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95B2CA" w14:textId="22302E3B" w:rsidR="007B6473" w:rsidRPr="001D4B8F" w:rsidRDefault="00646F9F" w:rsidP="00986AB3">
            <w:pPr>
              <w:spacing w:before="120" w:after="0" w:line="276" w:lineRule="auto"/>
              <w:ind w:left="313" w:hanging="3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3.      </w:t>
            </w:r>
            <w:r w:rsidR="00B93C47" w:rsidRPr="001D4B8F">
              <w:rPr>
                <w:rFonts w:ascii="Times New Roman" w:eastAsia="Times New Roman" w:hAnsi="Times New Roman" w:cs="Times New Roman"/>
                <w:sz w:val="24"/>
                <w:szCs w:val="24"/>
              </w:rPr>
              <w:t>Chọn Lưu</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F8C673" w14:textId="2D6A5C56" w:rsidR="007B6473" w:rsidRPr="001D4B8F" w:rsidRDefault="007B6473" w:rsidP="00986AB3">
            <w:pPr>
              <w:spacing w:before="120" w:after="0" w:line="276" w:lineRule="auto"/>
              <w:ind w:left="403" w:hanging="360"/>
              <w:rPr>
                <w:rFonts w:ascii="Times New Roman" w:eastAsia="Times New Roman" w:hAnsi="Times New Roman" w:cs="Times New Roman"/>
                <w:sz w:val="24"/>
                <w:szCs w:val="24"/>
              </w:rPr>
            </w:pPr>
          </w:p>
        </w:tc>
      </w:tr>
      <w:tr w:rsidR="007B6473" w14:paraId="294B92D5" w14:textId="77777777" w:rsidTr="00986AB3">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185C9F8" w14:textId="77777777" w:rsidR="007B6473" w:rsidRPr="001D4B8F" w:rsidRDefault="00646F9F" w:rsidP="00986AB3">
            <w:pPr>
              <w:spacing w:before="120" w:after="0" w:line="276" w:lineRule="auto"/>
              <w:ind w:left="31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A216A6" w14:textId="1106F9BF" w:rsidR="007B6473" w:rsidRPr="001D4B8F" w:rsidRDefault="005A0E75" w:rsidP="00986AB3">
            <w:pPr>
              <w:spacing w:before="120" w:after="0" w:line="276" w:lineRule="auto"/>
              <w:ind w:left="403" w:hanging="3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4. Lưu thông tin vào CSDL và hiển thị trên danh sách</w:t>
            </w:r>
          </w:p>
        </w:tc>
      </w:tr>
      <w:tr w:rsidR="005A0E75" w14:paraId="5874CFCD" w14:textId="77777777" w:rsidTr="00986AB3">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1201C0" w14:textId="77777777" w:rsidR="005A0E75" w:rsidRPr="001D4B8F" w:rsidRDefault="005A0E75" w:rsidP="00986AB3">
            <w:pPr>
              <w:spacing w:before="120" w:after="0" w:line="276" w:lineRule="auto"/>
              <w:ind w:left="313"/>
              <w:rPr>
                <w:rFonts w:ascii="Times New Roman" w:eastAsia="Times New Roman" w:hAnsi="Times New Roman" w:cs="Times New Roman"/>
                <w:sz w:val="24"/>
                <w:szCs w:val="24"/>
              </w:rPr>
            </w:pP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D9E00C" w14:textId="369C6182" w:rsidR="005A0E75" w:rsidRPr="001D4B8F" w:rsidRDefault="005A0E75" w:rsidP="00986AB3">
            <w:pPr>
              <w:spacing w:before="120" w:after="0" w:line="276" w:lineRule="auto"/>
              <w:ind w:left="403" w:hanging="3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5. Thông báo thêm thành công</w:t>
            </w:r>
          </w:p>
        </w:tc>
      </w:tr>
      <w:tr w:rsidR="00096790" w14:paraId="0994680F" w14:textId="77777777" w:rsidTr="00986AB3">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3E13ED" w14:textId="2142D282" w:rsidR="00096790" w:rsidRPr="004D31FB" w:rsidRDefault="004D31FB" w:rsidP="00986AB3">
            <w:pPr>
              <w:pStyle w:val="H1"/>
              <w:numPr>
                <w:ilvl w:val="0"/>
                <w:numId w:val="0"/>
              </w:numPr>
              <w:spacing w:after="0"/>
              <w:rPr>
                <w:b w:val="0"/>
                <w:sz w:val="24"/>
                <w:szCs w:val="24"/>
              </w:rPr>
            </w:pPr>
            <w:r w:rsidRPr="004D31FB">
              <w:rPr>
                <w:b w:val="0"/>
                <w:bCs/>
                <w:sz w:val="24"/>
                <w:szCs w:val="24"/>
              </w:rPr>
              <w:t>6.Chọn tiếp tục thêm</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F2BE9" w14:textId="77777777" w:rsidR="00096790" w:rsidRPr="001D4B8F" w:rsidRDefault="00096790" w:rsidP="00986AB3">
            <w:pPr>
              <w:spacing w:before="120" w:after="0" w:line="276" w:lineRule="auto"/>
              <w:ind w:left="403" w:hanging="360"/>
              <w:rPr>
                <w:rFonts w:ascii="Times New Roman" w:eastAsia="Times New Roman" w:hAnsi="Times New Roman" w:cs="Times New Roman"/>
                <w:sz w:val="24"/>
                <w:szCs w:val="24"/>
              </w:rPr>
            </w:pPr>
          </w:p>
        </w:tc>
      </w:tr>
      <w:tr w:rsidR="00BE0B6A" w14:paraId="15439F84" w14:textId="77777777" w:rsidTr="00986AB3">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D79CEA" w14:textId="77777777" w:rsidR="00BE0B6A" w:rsidRPr="004D31FB" w:rsidRDefault="00BE0B6A" w:rsidP="00986AB3">
            <w:pPr>
              <w:pStyle w:val="H1"/>
              <w:numPr>
                <w:ilvl w:val="0"/>
                <w:numId w:val="0"/>
              </w:numPr>
              <w:spacing w:after="0"/>
              <w:rPr>
                <w:b w:val="0"/>
                <w:bCs/>
                <w:sz w:val="24"/>
                <w:szCs w:val="24"/>
              </w:rPr>
            </w:pP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AB6B63" w14:textId="15DAD470" w:rsidR="00BE0B6A" w:rsidRPr="001D4B8F" w:rsidRDefault="00BE0B6A" w:rsidP="00986AB3">
            <w:pPr>
              <w:spacing w:before="120" w:after="0" w:line="276" w:lineRule="auto"/>
              <w:ind w:left="403"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7. Quay lại bước 1</w:t>
            </w:r>
          </w:p>
        </w:tc>
      </w:tr>
      <w:tr w:rsidR="007B6473" w14:paraId="40DC7560" w14:textId="77777777" w:rsidTr="00986AB3">
        <w:trPr>
          <w:trHeight w:val="51"/>
        </w:trPr>
        <w:tc>
          <w:tcPr>
            <w:tcW w:w="10255" w:type="dxa"/>
            <w:gridSpan w:val="3"/>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34CB584" w14:textId="77777777" w:rsidR="007B6473" w:rsidRPr="001D4B8F" w:rsidRDefault="00646F9F" w:rsidP="00986AB3">
            <w:pPr>
              <w:spacing w:before="120" w:after="0" w:line="276" w:lineRule="auto"/>
              <w:rPr>
                <w:rFonts w:ascii="Times New Roman" w:eastAsia="Times New Roman" w:hAnsi="Times New Roman" w:cs="Times New Roman"/>
                <w:b/>
                <w:sz w:val="24"/>
                <w:szCs w:val="24"/>
              </w:rPr>
            </w:pPr>
            <w:r w:rsidRPr="001D4B8F">
              <w:rPr>
                <w:rFonts w:ascii="Times New Roman" w:eastAsia="Times New Roman" w:hAnsi="Times New Roman" w:cs="Times New Roman"/>
                <w:b/>
                <w:sz w:val="24"/>
                <w:szCs w:val="24"/>
              </w:rPr>
              <w:t>Luồng sự kiện thay thế:</w:t>
            </w:r>
          </w:p>
        </w:tc>
      </w:tr>
      <w:tr w:rsidR="007B6473" w14:paraId="6531A452" w14:textId="77777777" w:rsidTr="00986AB3">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2B146F0" w14:textId="77777777" w:rsidR="007B6473" w:rsidRPr="001D4B8F" w:rsidRDefault="00646F9F" w:rsidP="00986AB3">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FB4FD0" w14:textId="35B5BE58" w:rsidR="007B6473" w:rsidRPr="001D4B8F" w:rsidRDefault="00646F9F" w:rsidP="00986AB3">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2.</w:t>
            </w:r>
            <w:r w:rsidR="003C261C" w:rsidRPr="001D4B8F">
              <w:rPr>
                <w:rFonts w:ascii="Times New Roman" w:eastAsia="Times New Roman" w:hAnsi="Times New Roman" w:cs="Times New Roman"/>
                <w:sz w:val="24"/>
                <w:szCs w:val="24"/>
              </w:rPr>
              <w:t>1</w:t>
            </w:r>
            <w:r w:rsidR="005A0E75" w:rsidRPr="001D4B8F">
              <w:rPr>
                <w:rFonts w:ascii="Times New Roman" w:eastAsia="Times New Roman" w:hAnsi="Times New Roman" w:cs="Times New Roman"/>
                <w:sz w:val="24"/>
                <w:szCs w:val="24"/>
              </w:rPr>
              <w:t>.</w:t>
            </w:r>
            <w:r w:rsidRPr="001D4B8F">
              <w:rPr>
                <w:rFonts w:ascii="Times New Roman" w:eastAsia="Times New Roman" w:hAnsi="Times New Roman" w:cs="Times New Roman"/>
                <w:sz w:val="24"/>
                <w:szCs w:val="24"/>
              </w:rPr>
              <w:t xml:space="preserve"> Thông báo </w:t>
            </w:r>
            <w:r w:rsidR="005A0E75" w:rsidRPr="001D4B8F">
              <w:rPr>
                <w:rFonts w:ascii="Times New Roman" w:eastAsia="Times New Roman" w:hAnsi="Times New Roman" w:cs="Times New Roman"/>
                <w:sz w:val="24"/>
                <w:szCs w:val="24"/>
              </w:rPr>
              <w:t xml:space="preserve">nhập sai </w:t>
            </w:r>
            <w:r w:rsidR="00531C2A" w:rsidRPr="001D4B8F">
              <w:rPr>
                <w:rFonts w:ascii="Times New Roman" w:eastAsia="Times New Roman" w:hAnsi="Times New Roman" w:cs="Times New Roman"/>
                <w:sz w:val="24"/>
                <w:szCs w:val="24"/>
              </w:rPr>
              <w:t xml:space="preserve">định </w:t>
            </w:r>
            <w:r w:rsidR="00CF62A7">
              <w:rPr>
                <w:rFonts w:ascii="Times New Roman" w:eastAsia="Times New Roman" w:hAnsi="Times New Roman" w:cs="Times New Roman"/>
                <w:sz w:val="24"/>
                <w:szCs w:val="24"/>
              </w:rPr>
              <w:t>dạng</w:t>
            </w:r>
            <w:r w:rsidR="00161488">
              <w:rPr>
                <w:rFonts w:ascii="Times New Roman" w:eastAsia="Times New Roman" w:hAnsi="Times New Roman" w:cs="Times New Roman"/>
                <w:sz w:val="24"/>
                <w:szCs w:val="24"/>
              </w:rPr>
              <w:t>. Yêu cầu nhập lại.</w:t>
            </w:r>
          </w:p>
        </w:tc>
      </w:tr>
      <w:tr w:rsidR="007B6473" w14:paraId="05375746" w14:textId="77777777" w:rsidTr="001D4B8F">
        <w:trPr>
          <w:trHeight w:val="82"/>
        </w:trPr>
        <w:tc>
          <w:tcPr>
            <w:tcW w:w="4103" w:type="dxa"/>
            <w:gridSpan w:val="2"/>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3C79BBC0" w14:textId="36C6617B" w:rsidR="007B6473" w:rsidRPr="001D4B8F" w:rsidRDefault="003C261C" w:rsidP="00986AB3">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2.2</w:t>
            </w:r>
            <w:r w:rsidR="005B06FF" w:rsidRPr="001D4B8F">
              <w:rPr>
                <w:rFonts w:ascii="Times New Roman" w:eastAsia="Times New Roman" w:hAnsi="Times New Roman" w:cs="Times New Roman"/>
                <w:sz w:val="24"/>
                <w:szCs w:val="24"/>
              </w:rPr>
              <w:t>. Chọn OK</w:t>
            </w:r>
          </w:p>
        </w:tc>
        <w:tc>
          <w:tcPr>
            <w:tcW w:w="6152" w:type="dxa"/>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2524860D" w14:textId="77777777" w:rsidR="007B6473" w:rsidRPr="001D4B8F" w:rsidRDefault="00646F9F" w:rsidP="00986AB3">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r>
      <w:tr w:rsidR="007B6473" w14:paraId="7B4B90E8" w14:textId="77777777" w:rsidTr="00986AB3">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71BD4E6" w14:textId="77777777" w:rsidR="007B6473" w:rsidRPr="001D4B8F" w:rsidRDefault="00646F9F" w:rsidP="00986AB3">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1C3456F" w14:textId="361358EA" w:rsidR="007B6473" w:rsidRPr="001D4B8F" w:rsidRDefault="005B06FF" w:rsidP="00986AB3">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2.3</w:t>
            </w:r>
            <w:r w:rsidR="00646F9F" w:rsidRPr="001D4B8F">
              <w:rPr>
                <w:rFonts w:ascii="Times New Roman" w:eastAsia="Times New Roman" w:hAnsi="Times New Roman" w:cs="Times New Roman"/>
                <w:sz w:val="24"/>
                <w:szCs w:val="24"/>
              </w:rPr>
              <w:t xml:space="preserve">. Quay lại bước </w:t>
            </w:r>
            <w:r w:rsidRPr="001D4B8F">
              <w:rPr>
                <w:rFonts w:ascii="Times New Roman" w:eastAsia="Times New Roman" w:hAnsi="Times New Roman" w:cs="Times New Roman"/>
                <w:sz w:val="24"/>
                <w:szCs w:val="24"/>
              </w:rPr>
              <w:t>1</w:t>
            </w:r>
          </w:p>
        </w:tc>
      </w:tr>
      <w:tr w:rsidR="001C5F2E" w14:paraId="0E8CCEEB" w14:textId="77777777" w:rsidTr="00986AB3">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6433E60" w14:textId="77777777" w:rsidR="001C5F2E" w:rsidRPr="001D4B8F" w:rsidRDefault="001C5F2E" w:rsidP="00986AB3">
            <w:pPr>
              <w:spacing w:before="120" w:after="0" w:line="276" w:lineRule="auto"/>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CBCB587" w14:textId="335B22B7" w:rsidR="001C5F2E" w:rsidRPr="001D4B8F" w:rsidRDefault="001C5F2E" w:rsidP="00986AB3">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4.1. Thông báo thông tin </w:t>
            </w:r>
            <w:r w:rsidR="00A87CD9" w:rsidRPr="001D4B8F">
              <w:rPr>
                <w:rFonts w:ascii="Times New Roman" w:eastAsia="Times New Roman" w:hAnsi="Times New Roman" w:cs="Times New Roman"/>
                <w:sz w:val="24"/>
                <w:szCs w:val="24"/>
              </w:rPr>
              <w:t>đã tồn tại trong CSDL</w:t>
            </w:r>
          </w:p>
        </w:tc>
      </w:tr>
      <w:tr w:rsidR="00A87CD9" w14:paraId="1CB7BFDF" w14:textId="77777777" w:rsidTr="00986AB3">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E5AAFA6" w14:textId="5C79A1F9" w:rsidR="00A87CD9" w:rsidRPr="001D4B8F" w:rsidRDefault="00A87CD9" w:rsidP="00986AB3">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4.2. Chọn OK</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8115A09" w14:textId="77777777" w:rsidR="00A87CD9" w:rsidRPr="001D4B8F" w:rsidRDefault="00A87CD9" w:rsidP="00986AB3">
            <w:pPr>
              <w:spacing w:before="120" w:after="0" w:line="276" w:lineRule="auto"/>
              <w:rPr>
                <w:rFonts w:ascii="Times New Roman" w:eastAsia="Times New Roman" w:hAnsi="Times New Roman" w:cs="Times New Roman"/>
                <w:sz w:val="24"/>
                <w:szCs w:val="24"/>
              </w:rPr>
            </w:pPr>
          </w:p>
        </w:tc>
      </w:tr>
      <w:tr w:rsidR="00A87CD9" w14:paraId="68446D42" w14:textId="77777777" w:rsidTr="00986AB3">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474E6A5" w14:textId="77777777" w:rsidR="00A87CD9" w:rsidRPr="001D4B8F" w:rsidRDefault="00A87CD9" w:rsidP="00986AB3">
            <w:pPr>
              <w:spacing w:before="120" w:after="0" w:line="276" w:lineRule="auto"/>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3C1436C" w14:textId="4B760826" w:rsidR="00A87CD9" w:rsidRPr="001D4B8F" w:rsidRDefault="00A87CD9" w:rsidP="00986AB3">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4.3. Quay lại bước 1</w:t>
            </w:r>
          </w:p>
        </w:tc>
      </w:tr>
      <w:tr w:rsidR="00AB698B" w14:paraId="31D2893A" w14:textId="77777777" w:rsidTr="00986AB3">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3706300" w14:textId="37410850" w:rsidR="00AB698B" w:rsidRPr="001D4B8F" w:rsidRDefault="00AB698B" w:rsidP="00986AB3">
            <w:pPr>
              <w:spacing w:before="12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6.1. Chọn kết thúc</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992DA6F" w14:textId="77777777" w:rsidR="00AB698B" w:rsidRPr="001D4B8F" w:rsidRDefault="00AB698B" w:rsidP="00041E36">
            <w:pPr>
              <w:keepNext/>
              <w:spacing w:before="120" w:after="0" w:line="276" w:lineRule="auto"/>
              <w:rPr>
                <w:rFonts w:ascii="Times New Roman" w:eastAsia="Times New Roman" w:hAnsi="Times New Roman" w:cs="Times New Roman"/>
                <w:sz w:val="24"/>
                <w:szCs w:val="24"/>
              </w:rPr>
            </w:pPr>
          </w:p>
        </w:tc>
      </w:tr>
    </w:tbl>
    <w:p w14:paraId="2EA488BA" w14:textId="27013822" w:rsidR="00986AB3" w:rsidRPr="00041E36" w:rsidRDefault="004F10D2" w:rsidP="00041E36">
      <w:pPr>
        <w:pStyle w:val="Caption"/>
        <w:jc w:val="center"/>
      </w:pPr>
      <w:bookmarkStart w:id="247" w:name="_Toc146233577"/>
      <w:r>
        <w:t xml:space="preserve">Bảng </w:t>
      </w:r>
      <w:fldSimple w:instr=" SEQ Bảng \* ARABIC ">
        <w:r w:rsidR="00B061CF">
          <w:rPr>
            <w:noProof/>
          </w:rPr>
          <w:t>21</w:t>
        </w:r>
      </w:fldSimple>
      <w:r w:rsidR="00041E36">
        <w:t>.</w:t>
      </w:r>
      <w:r>
        <w:t xml:space="preserve"> Đặc tả Usecase Thêm Nhà Cung Cấp</w:t>
      </w:r>
      <w:r w:rsidR="00986AB3">
        <w:br w:type="page"/>
      </w:r>
    </w:p>
    <w:p w14:paraId="19751363" w14:textId="52BCC37E" w:rsidR="007B6473" w:rsidRDefault="00646F9F" w:rsidP="00986AB3">
      <w:pPr>
        <w:pStyle w:val="Top3"/>
      </w:pPr>
      <w:bookmarkStart w:id="248" w:name="_Toc146318030"/>
      <w:bookmarkStart w:id="249" w:name="_Toc152431176"/>
      <w:bookmarkStart w:id="250" w:name="_Toc152432072"/>
      <w:r>
        <w:lastRenderedPageBreak/>
        <w:t>Biểu đồ</w:t>
      </w:r>
      <w:bookmarkEnd w:id="247"/>
      <w:bookmarkEnd w:id="248"/>
      <w:bookmarkEnd w:id="249"/>
      <w:bookmarkEnd w:id="250"/>
    </w:p>
    <w:p w14:paraId="3B75778F" w14:textId="77777777" w:rsidR="007B6473" w:rsidRPr="00216FB7" w:rsidRDefault="00646F9F">
      <w:pPr>
        <w:spacing w:after="120" w:line="240" w:lineRule="auto"/>
        <w:rPr>
          <w:rFonts w:ascii="Times New Roman" w:eastAsia="Times New Roman" w:hAnsi="Times New Roman" w:cs="Times New Roman"/>
          <w:b/>
          <w:i/>
          <w:sz w:val="26"/>
          <w:szCs w:val="26"/>
        </w:rPr>
      </w:pPr>
      <w:r w:rsidRPr="00216FB7">
        <w:rPr>
          <w:rFonts w:ascii="Times New Roman" w:eastAsia="Times New Roman" w:hAnsi="Times New Roman" w:cs="Times New Roman"/>
          <w:b/>
          <w:i/>
          <w:sz w:val="26"/>
          <w:szCs w:val="26"/>
        </w:rPr>
        <w:t>Activity</w:t>
      </w:r>
    </w:p>
    <w:p w14:paraId="2B5DDC10" w14:textId="77777777" w:rsidR="007B6473" w:rsidRDefault="00216FB7" w:rsidP="00D761BB">
      <w:pPr>
        <w:keepNext/>
        <w:spacing w:after="120" w:line="240" w:lineRule="auto"/>
      </w:pPr>
      <w:r>
        <w:rPr>
          <w:rFonts w:ascii="Times New Roman" w:eastAsia="Times New Roman" w:hAnsi="Times New Roman" w:cs="Times New Roman"/>
          <w:b/>
          <w:i/>
          <w:noProof/>
          <w:sz w:val="26"/>
          <w:szCs w:val="26"/>
        </w:rPr>
        <w:drawing>
          <wp:inline distT="0" distB="0" distL="0" distR="0" wp14:anchorId="5BEE230A" wp14:editId="6F8FA8A2">
            <wp:extent cx="6511925" cy="6015355"/>
            <wp:effectExtent l="0" t="0" r="3175" b="4445"/>
            <wp:docPr id="533884761" name="Picture 53388476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84761" name="Picture 17" descr="A diagram of a company&#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6511925" cy="6015355"/>
                    </a:xfrm>
                    <a:prstGeom prst="rect">
                      <a:avLst/>
                    </a:prstGeom>
                  </pic:spPr>
                </pic:pic>
              </a:graphicData>
            </a:graphic>
          </wp:inline>
        </w:drawing>
      </w:r>
    </w:p>
    <w:p w14:paraId="105F9ADF" w14:textId="7D835E8E" w:rsidR="007A3078" w:rsidRDefault="00092A0A" w:rsidP="007654ED">
      <w:pPr>
        <w:pStyle w:val="Caption"/>
        <w:jc w:val="center"/>
        <w:rPr>
          <w:rFonts w:ascii="Times New Roman" w:eastAsia="Times New Roman" w:hAnsi="Times New Roman" w:cs="Times New Roman"/>
          <w:b/>
          <w:i w:val="0"/>
          <w:sz w:val="26"/>
          <w:szCs w:val="26"/>
        </w:rPr>
      </w:pPr>
      <w:r>
        <w:t xml:space="preserve">Hình </w:t>
      </w:r>
      <w:fldSimple w:instr=" SEQ Hình \* ARABIC ">
        <w:r w:rsidR="00B061CF">
          <w:rPr>
            <w:noProof/>
          </w:rPr>
          <w:t>34</w:t>
        </w:r>
      </w:fldSimple>
      <w:r w:rsidR="00D761BB">
        <w:t>.</w:t>
      </w:r>
      <w:r>
        <w:t xml:space="preserve"> Activity T</w:t>
      </w:r>
      <w:r w:rsidR="00A66F93">
        <w:t>hêm Nhà Cung Cấp</w:t>
      </w:r>
      <w:r w:rsidR="007A3078">
        <w:rPr>
          <w:rFonts w:ascii="Times New Roman" w:eastAsia="Times New Roman" w:hAnsi="Times New Roman" w:cs="Times New Roman"/>
          <w:b/>
          <w:sz w:val="26"/>
          <w:szCs w:val="26"/>
        </w:rPr>
        <w:br w:type="page"/>
      </w:r>
    </w:p>
    <w:p w14:paraId="71C57911" w14:textId="32D0D3F1" w:rsidR="007B6473" w:rsidRDefault="00646F9F">
      <w:pPr>
        <w:spacing w:after="120" w:line="240" w:lineRule="auto"/>
        <w:rPr>
          <w:rFonts w:ascii="Times New Roman" w:eastAsia="Times New Roman" w:hAnsi="Times New Roman" w:cs="Times New Roman"/>
          <w:b/>
          <w:sz w:val="26"/>
          <w:szCs w:val="26"/>
        </w:rPr>
      </w:pPr>
      <w:r w:rsidRPr="00216FB7">
        <w:rPr>
          <w:rFonts w:ascii="Times New Roman" w:eastAsia="Times New Roman" w:hAnsi="Times New Roman" w:cs="Times New Roman"/>
          <w:b/>
          <w:i/>
          <w:sz w:val="26"/>
          <w:szCs w:val="26"/>
        </w:rPr>
        <w:lastRenderedPageBreak/>
        <w:t>Sequence</w:t>
      </w:r>
    </w:p>
    <w:p w14:paraId="110A9DFA" w14:textId="77777777" w:rsidR="00FB359D" w:rsidRDefault="00092A0A" w:rsidP="00FB359D">
      <w:pPr>
        <w:keepNext/>
        <w:jc w:val="center"/>
      </w:pPr>
      <w:r>
        <w:rPr>
          <w:noProof/>
        </w:rPr>
        <w:drawing>
          <wp:inline distT="0" distB="0" distL="0" distR="0" wp14:anchorId="6A63B8AC" wp14:editId="1E9FA3BC">
            <wp:extent cx="6511925" cy="5075555"/>
            <wp:effectExtent l="0" t="0" r="3175" b="0"/>
            <wp:docPr id="343855231" name="Picture 34385523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55231" name="Picture 19" descr="A diagram of a project&#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11925" cy="5075555"/>
                    </a:xfrm>
                    <a:prstGeom prst="rect">
                      <a:avLst/>
                    </a:prstGeom>
                    <a:noFill/>
                    <a:ln>
                      <a:noFill/>
                    </a:ln>
                  </pic:spPr>
                </pic:pic>
              </a:graphicData>
            </a:graphic>
          </wp:inline>
        </w:drawing>
      </w:r>
    </w:p>
    <w:p w14:paraId="3FC27E02" w14:textId="40143942" w:rsidR="007B6473" w:rsidRDefault="00FB359D" w:rsidP="00FB359D">
      <w:pPr>
        <w:pStyle w:val="Caption"/>
        <w:jc w:val="center"/>
        <w:rPr>
          <w:rFonts w:ascii="Times New Roman" w:eastAsia="Times New Roman" w:hAnsi="Times New Roman" w:cs="Times New Roman"/>
          <w:b/>
          <w:sz w:val="26"/>
          <w:szCs w:val="26"/>
        </w:rPr>
      </w:pPr>
      <w:r>
        <w:t xml:space="preserve">Hình </w:t>
      </w:r>
      <w:fldSimple w:instr=" SEQ Hình \* ARABIC ">
        <w:r w:rsidR="00B061CF">
          <w:rPr>
            <w:noProof/>
          </w:rPr>
          <w:t>35</w:t>
        </w:r>
      </w:fldSimple>
      <w:r w:rsidRPr="00370F3E">
        <w:t>. Sequence Thêm Nhà Cung Cấp</w:t>
      </w:r>
    </w:p>
    <w:p w14:paraId="2368DDE2" w14:textId="387296BE" w:rsidR="007B6473" w:rsidRDefault="00646F9F" w:rsidP="007A3078">
      <w:pPr>
        <w:pStyle w:val="Top2"/>
      </w:pPr>
      <w:bookmarkStart w:id="251" w:name="_Toc146233578"/>
      <w:bookmarkStart w:id="252" w:name="_Toc146318031"/>
      <w:bookmarkStart w:id="253" w:name="_Toc152431177"/>
      <w:bookmarkStart w:id="254" w:name="_Toc152432073"/>
      <w:r>
        <w:t>UC018_</w:t>
      </w:r>
      <w:r w:rsidR="00EE7D55" w:rsidRPr="00434AB4">
        <w:t>Tìm Nhà Cung Cấp</w:t>
      </w:r>
      <w:bookmarkEnd w:id="251"/>
      <w:bookmarkEnd w:id="252"/>
      <w:bookmarkEnd w:id="253"/>
      <w:bookmarkEnd w:id="254"/>
    </w:p>
    <w:p w14:paraId="0914E1B3" w14:textId="3879174F" w:rsidR="007B6473" w:rsidRDefault="00646F9F" w:rsidP="007A3078">
      <w:pPr>
        <w:pStyle w:val="Top3"/>
      </w:pPr>
      <w:bookmarkStart w:id="255" w:name="_Toc146233579"/>
      <w:bookmarkStart w:id="256" w:name="_Toc146318032"/>
      <w:bookmarkStart w:id="257" w:name="_Toc152431178"/>
      <w:bookmarkStart w:id="258" w:name="_Toc152432074"/>
      <w:r>
        <w:t>Mô tả use case UC018</w:t>
      </w:r>
      <w:bookmarkEnd w:id="255"/>
      <w:bookmarkEnd w:id="256"/>
      <w:bookmarkEnd w:id="257"/>
      <w:bookmarkEnd w:id="258"/>
    </w:p>
    <w:tbl>
      <w:tblPr>
        <w:tblW w:w="10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5"/>
        <w:gridCol w:w="2268"/>
        <w:gridCol w:w="6152"/>
      </w:tblGrid>
      <w:tr w:rsidR="007B6473" w14:paraId="4120BAB1" w14:textId="77777777" w:rsidTr="00B907ED">
        <w:trPr>
          <w:trHeight w:val="51"/>
        </w:trPr>
        <w:tc>
          <w:tcPr>
            <w:tcW w:w="1025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4528" w14:textId="62CD2636" w:rsidR="007B6473" w:rsidRPr="007A3078" w:rsidRDefault="00646F9F" w:rsidP="007A3078">
            <w:pPr>
              <w:spacing w:after="0" w:line="276" w:lineRule="auto"/>
              <w:ind w:right="-920"/>
              <w:rPr>
                <w:rFonts w:ascii="Times New Roman" w:eastAsia="Times New Roman" w:hAnsi="Times New Roman" w:cs="Times New Roman"/>
                <w:sz w:val="24"/>
                <w:szCs w:val="24"/>
              </w:rPr>
            </w:pPr>
            <w:r w:rsidRPr="007A3078">
              <w:rPr>
                <w:rFonts w:ascii="Times New Roman" w:eastAsia="Times New Roman" w:hAnsi="Times New Roman" w:cs="Times New Roman"/>
                <w:b/>
                <w:sz w:val="24"/>
                <w:szCs w:val="24"/>
              </w:rPr>
              <w:t>Use case:</w:t>
            </w:r>
            <w:r w:rsidRPr="007A3078">
              <w:rPr>
                <w:rFonts w:ascii="Times New Roman" w:eastAsia="Times New Roman" w:hAnsi="Times New Roman" w:cs="Times New Roman"/>
                <w:sz w:val="24"/>
                <w:szCs w:val="24"/>
              </w:rPr>
              <w:t xml:space="preserve"> UC018_</w:t>
            </w:r>
            <w:r w:rsidR="006A00A2" w:rsidRPr="007A3078">
              <w:rPr>
                <w:rFonts w:ascii="Times New Roman" w:eastAsia="Times New Roman" w:hAnsi="Times New Roman" w:cs="Times New Roman"/>
                <w:sz w:val="24"/>
                <w:szCs w:val="24"/>
              </w:rPr>
              <w:t>Tìm Nhà Cung Cấp</w:t>
            </w:r>
          </w:p>
        </w:tc>
      </w:tr>
      <w:tr w:rsidR="007B6473" w14:paraId="1A71A059" w14:textId="77777777" w:rsidTr="007A3078">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FA6E3C2" w14:textId="77777777" w:rsidR="007B6473" w:rsidRPr="007A3078" w:rsidRDefault="00646F9F" w:rsidP="007A3078">
            <w:pPr>
              <w:spacing w:after="0" w:line="276" w:lineRule="auto"/>
              <w:ind w:right="-6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Mục đích: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7C450B" w14:textId="6836415C" w:rsidR="007B6473" w:rsidRPr="007A3078" w:rsidRDefault="00582F8F" w:rsidP="007A3078">
            <w:pPr>
              <w:spacing w:after="0" w:line="276" w:lineRule="auto"/>
              <w:ind w:right="-12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Tìm thông tin nhà cung cấp</w:t>
            </w:r>
          </w:p>
        </w:tc>
      </w:tr>
      <w:tr w:rsidR="007B6473" w14:paraId="26A319C1" w14:textId="77777777" w:rsidTr="003A38E2">
        <w:trPr>
          <w:trHeight w:val="391"/>
        </w:trPr>
        <w:tc>
          <w:tcPr>
            <w:tcW w:w="1835" w:type="dxa"/>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142138A6" w14:textId="77777777" w:rsidR="007B6473" w:rsidRPr="007A3078" w:rsidRDefault="00646F9F" w:rsidP="007A3078">
            <w:pPr>
              <w:spacing w:after="0" w:line="276" w:lineRule="auto"/>
              <w:ind w:right="-6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Mô tả sơ lược:</w:t>
            </w:r>
          </w:p>
        </w:tc>
        <w:tc>
          <w:tcPr>
            <w:tcW w:w="8420" w:type="dxa"/>
            <w:gridSpan w:val="2"/>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5986E243" w14:textId="21860D95" w:rsidR="007B6473" w:rsidRPr="007A3078" w:rsidRDefault="00776256" w:rsidP="007A3078">
            <w:pPr>
              <w:spacing w:after="0" w:line="276" w:lineRule="auto"/>
              <w:ind w:right="-12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 xml:space="preserve">Giúp NVQL tìm kiếm </w:t>
            </w:r>
            <w:r w:rsidR="00CA6D5A" w:rsidRPr="007A3078">
              <w:rPr>
                <w:rFonts w:ascii="Times New Roman" w:eastAsia="Times New Roman" w:hAnsi="Times New Roman" w:cs="Times New Roman"/>
                <w:sz w:val="24"/>
                <w:szCs w:val="24"/>
              </w:rPr>
              <w:t>nhà cung cấp nhanh chóng</w:t>
            </w:r>
          </w:p>
        </w:tc>
      </w:tr>
      <w:tr w:rsidR="007B6473" w14:paraId="538D6D1E" w14:textId="77777777" w:rsidTr="003A38E2">
        <w:trPr>
          <w:trHeight w:val="93"/>
        </w:trPr>
        <w:tc>
          <w:tcPr>
            <w:tcW w:w="18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A1FCCCA" w14:textId="77777777" w:rsidR="007B6473" w:rsidRPr="007A3078" w:rsidRDefault="00646F9F" w:rsidP="007A3078">
            <w:pPr>
              <w:spacing w:after="0" w:line="276" w:lineRule="auto"/>
              <w:ind w:right="-6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Actor chính:</w:t>
            </w:r>
          </w:p>
        </w:tc>
        <w:tc>
          <w:tcPr>
            <w:tcW w:w="84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004CC2" w14:textId="623B8480" w:rsidR="007B6473" w:rsidRPr="007A3078" w:rsidRDefault="00646F9F" w:rsidP="007A3078">
            <w:pPr>
              <w:spacing w:after="0" w:line="276" w:lineRule="auto"/>
              <w:ind w:right="-12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 xml:space="preserve"> </w:t>
            </w:r>
            <w:r w:rsidR="00BC1703" w:rsidRPr="007A3078">
              <w:rPr>
                <w:rFonts w:ascii="Times New Roman" w:eastAsia="Times New Roman" w:hAnsi="Times New Roman" w:cs="Times New Roman"/>
                <w:sz w:val="24"/>
                <w:szCs w:val="24"/>
              </w:rPr>
              <w:t>NVQL</w:t>
            </w:r>
          </w:p>
        </w:tc>
      </w:tr>
      <w:tr w:rsidR="007B6473" w14:paraId="03FD73BB" w14:textId="77777777" w:rsidTr="003A38E2">
        <w:trPr>
          <w:trHeight w:val="200"/>
        </w:trPr>
        <w:tc>
          <w:tcPr>
            <w:tcW w:w="18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39FEC0A" w14:textId="77777777" w:rsidR="007B6473" w:rsidRPr="007A3078" w:rsidRDefault="00646F9F" w:rsidP="007A3078">
            <w:pPr>
              <w:spacing w:after="0" w:line="276" w:lineRule="auto"/>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Actor phụ:</w:t>
            </w:r>
          </w:p>
        </w:tc>
        <w:tc>
          <w:tcPr>
            <w:tcW w:w="84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92F3B29" w14:textId="77777777" w:rsidR="007B6473" w:rsidRPr="007A3078" w:rsidRDefault="00646F9F" w:rsidP="007A3078">
            <w:pPr>
              <w:spacing w:after="0" w:line="276" w:lineRule="auto"/>
              <w:ind w:right="-12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Không</w:t>
            </w:r>
          </w:p>
        </w:tc>
      </w:tr>
      <w:tr w:rsidR="007B6473" w14:paraId="31A8507F" w14:textId="77777777" w:rsidTr="003A38E2">
        <w:trPr>
          <w:trHeight w:val="308"/>
        </w:trPr>
        <w:tc>
          <w:tcPr>
            <w:tcW w:w="18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D4D8CA0" w14:textId="77777777" w:rsidR="007B6473" w:rsidRPr="007A3078" w:rsidRDefault="00646F9F" w:rsidP="007A3078">
            <w:pPr>
              <w:spacing w:after="0" w:line="276" w:lineRule="auto"/>
              <w:ind w:right="-6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Tiền điều kiện:</w:t>
            </w:r>
          </w:p>
        </w:tc>
        <w:tc>
          <w:tcPr>
            <w:tcW w:w="84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31898BD" w14:textId="3F0A37C5" w:rsidR="007B6473" w:rsidRPr="007A3078" w:rsidRDefault="00C620A3" w:rsidP="007A3078">
            <w:pPr>
              <w:spacing w:after="0" w:line="276" w:lineRule="auto"/>
              <w:ind w:right="-12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NVQL phải có tài khoản và đăng nhập thành công vào hệ thống và chọn chức năng tìm nhà cung cấp, nhà cung cấp phải có trong CSDL</w:t>
            </w:r>
          </w:p>
        </w:tc>
      </w:tr>
      <w:tr w:rsidR="007B6473" w14:paraId="41E38BF6" w14:textId="77777777" w:rsidTr="003A38E2">
        <w:trPr>
          <w:trHeight w:val="132"/>
        </w:trPr>
        <w:tc>
          <w:tcPr>
            <w:tcW w:w="18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124D6B4" w14:textId="77777777" w:rsidR="007B6473" w:rsidRPr="007A3078" w:rsidRDefault="00646F9F" w:rsidP="007A3078">
            <w:pPr>
              <w:spacing w:after="0" w:line="276" w:lineRule="auto"/>
              <w:ind w:right="-4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Hậu điều kiện:</w:t>
            </w:r>
          </w:p>
        </w:tc>
        <w:tc>
          <w:tcPr>
            <w:tcW w:w="84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D4D8492" w14:textId="088B9A34" w:rsidR="007B6473" w:rsidRPr="007A3078" w:rsidRDefault="009A136F" w:rsidP="007A3078">
            <w:pPr>
              <w:spacing w:after="0" w:line="276" w:lineRule="auto"/>
              <w:ind w:right="-12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Tìm thành công nhà cung cấp</w:t>
            </w:r>
          </w:p>
        </w:tc>
      </w:tr>
      <w:tr w:rsidR="007B6473" w14:paraId="4C67377C" w14:textId="77777777" w:rsidTr="007A3078">
        <w:trPr>
          <w:trHeight w:val="56"/>
        </w:trPr>
        <w:tc>
          <w:tcPr>
            <w:tcW w:w="10255" w:type="dxa"/>
            <w:gridSpan w:val="3"/>
            <w:tcBorders>
              <w:top w:val="single" w:sz="4" w:space="0" w:color="auto"/>
              <w:left w:val="single" w:sz="6" w:space="0" w:color="000000"/>
              <w:bottom w:val="single" w:sz="4" w:space="0" w:color="auto"/>
              <w:right w:val="single" w:sz="6" w:space="0" w:color="000000"/>
            </w:tcBorders>
            <w:shd w:val="clear" w:color="auto" w:fill="BFBFBF"/>
            <w:tcMar>
              <w:top w:w="0" w:type="dxa"/>
              <w:left w:w="100" w:type="dxa"/>
              <w:bottom w:w="0" w:type="dxa"/>
              <w:right w:w="100" w:type="dxa"/>
            </w:tcMar>
          </w:tcPr>
          <w:p w14:paraId="517D3BAD" w14:textId="77777777" w:rsidR="007B6473" w:rsidRPr="007A3078" w:rsidRDefault="00646F9F" w:rsidP="007A3078">
            <w:pPr>
              <w:spacing w:after="0" w:line="276" w:lineRule="auto"/>
              <w:rPr>
                <w:rFonts w:ascii="Times New Roman" w:eastAsia="Times New Roman" w:hAnsi="Times New Roman" w:cs="Times New Roman"/>
                <w:b/>
                <w:sz w:val="24"/>
                <w:szCs w:val="24"/>
              </w:rPr>
            </w:pPr>
            <w:r w:rsidRPr="007A3078">
              <w:rPr>
                <w:rFonts w:ascii="Times New Roman" w:eastAsia="Times New Roman" w:hAnsi="Times New Roman" w:cs="Times New Roman"/>
                <w:b/>
                <w:sz w:val="24"/>
                <w:szCs w:val="24"/>
              </w:rPr>
              <w:t>Luồng sự kiện chính:</w:t>
            </w:r>
          </w:p>
        </w:tc>
      </w:tr>
      <w:tr w:rsidR="007B6473" w14:paraId="455A4CE7" w14:textId="77777777" w:rsidTr="007A3078">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C86F82" w14:textId="22E7EA8D" w:rsidR="007B6473" w:rsidRPr="007A3078" w:rsidRDefault="009A136F" w:rsidP="007A3078">
            <w:pPr>
              <w:spacing w:after="0" w:line="276" w:lineRule="auto"/>
              <w:jc w:val="center"/>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NVQL</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A6A9170" w14:textId="77777777" w:rsidR="007B6473" w:rsidRPr="007A3078" w:rsidRDefault="00646F9F" w:rsidP="007A3078">
            <w:pPr>
              <w:spacing w:after="0" w:line="276" w:lineRule="auto"/>
              <w:jc w:val="center"/>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Hệ Thống</w:t>
            </w:r>
          </w:p>
        </w:tc>
      </w:tr>
      <w:tr w:rsidR="007B6473" w14:paraId="2BE84A24" w14:textId="77777777" w:rsidTr="007A3078">
        <w:trPr>
          <w:trHeight w:val="51"/>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445243E" w14:textId="4AF08FB5" w:rsidR="007B6473" w:rsidRPr="007A3078" w:rsidRDefault="00646F9F" w:rsidP="007A3078">
            <w:pPr>
              <w:spacing w:after="0" w:line="276" w:lineRule="auto"/>
              <w:ind w:left="596" w:hanging="36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1</w:t>
            </w:r>
            <w:r w:rsidR="009A136F" w:rsidRPr="007A3078">
              <w:rPr>
                <w:rFonts w:ascii="Times New Roman" w:eastAsia="Times New Roman" w:hAnsi="Times New Roman" w:cs="Times New Roman"/>
                <w:sz w:val="24"/>
                <w:szCs w:val="24"/>
              </w:rPr>
              <w:t>. Nhập mã NCC cần tìm</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8C2EB2" w14:textId="77777777" w:rsidR="007B6473" w:rsidRPr="007A3078" w:rsidRDefault="00646F9F" w:rsidP="007A3078">
            <w:pPr>
              <w:spacing w:after="0" w:line="276" w:lineRule="auto"/>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 xml:space="preserve"> </w:t>
            </w:r>
          </w:p>
        </w:tc>
      </w:tr>
      <w:tr w:rsidR="007B6473" w14:paraId="638F3705" w14:textId="77777777" w:rsidTr="007A3078">
        <w:trPr>
          <w:trHeight w:val="51"/>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9711B00" w14:textId="4D43FA2C" w:rsidR="007B6473" w:rsidRPr="007A3078" w:rsidRDefault="00646F9F" w:rsidP="007A3078">
            <w:pPr>
              <w:spacing w:after="0" w:line="276" w:lineRule="auto"/>
              <w:ind w:left="454" w:hanging="283"/>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lastRenderedPageBreak/>
              <w:t xml:space="preserve"> </w:t>
            </w:r>
            <w:r w:rsidR="008A2D3A" w:rsidRPr="007A3078">
              <w:rPr>
                <w:rFonts w:ascii="Times New Roman" w:eastAsia="Times New Roman" w:hAnsi="Times New Roman" w:cs="Times New Roman"/>
                <w:sz w:val="24"/>
                <w:szCs w:val="24"/>
              </w:rPr>
              <w:t xml:space="preserve">2. </w:t>
            </w:r>
            <w:r w:rsidR="003500B4" w:rsidRPr="007A3078">
              <w:rPr>
                <w:rFonts w:ascii="Times New Roman" w:eastAsia="Times New Roman" w:hAnsi="Times New Roman" w:cs="Times New Roman"/>
                <w:sz w:val="24"/>
                <w:szCs w:val="24"/>
              </w:rPr>
              <w:t>Chọn Tìm</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3259342" w14:textId="375AC024" w:rsidR="007B6473" w:rsidRPr="007A3078" w:rsidRDefault="007B6473" w:rsidP="007A3078">
            <w:pPr>
              <w:tabs>
                <w:tab w:val="right" w:pos="4756"/>
              </w:tabs>
              <w:spacing w:after="0" w:line="276" w:lineRule="auto"/>
              <w:rPr>
                <w:rFonts w:ascii="Times New Roman" w:eastAsia="Times New Roman" w:hAnsi="Times New Roman" w:cs="Times New Roman"/>
                <w:sz w:val="24"/>
                <w:szCs w:val="24"/>
              </w:rPr>
            </w:pPr>
          </w:p>
        </w:tc>
      </w:tr>
      <w:tr w:rsidR="007B6473" w14:paraId="626F5CF4" w14:textId="77777777" w:rsidTr="007A3078">
        <w:trPr>
          <w:trHeight w:val="138"/>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83EB82D" w14:textId="23B5AD74" w:rsidR="007B6473" w:rsidRPr="007A3078" w:rsidRDefault="007B6473" w:rsidP="007A3078">
            <w:pPr>
              <w:spacing w:after="0" w:line="276" w:lineRule="auto"/>
              <w:ind w:left="780" w:hanging="360"/>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92C4567" w14:textId="7C728176" w:rsidR="007B6473" w:rsidRPr="007A3078" w:rsidRDefault="00A07249" w:rsidP="007A3078">
            <w:pPr>
              <w:spacing w:after="0" w:line="276" w:lineRule="auto"/>
              <w:ind w:left="6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 xml:space="preserve">3.  Kiểm tra định dạng mã </w:t>
            </w:r>
            <w:r w:rsidR="00505FE3" w:rsidRPr="007A3078">
              <w:rPr>
                <w:rFonts w:ascii="Times New Roman" w:eastAsia="Times New Roman" w:hAnsi="Times New Roman" w:cs="Times New Roman"/>
                <w:sz w:val="24"/>
                <w:szCs w:val="24"/>
              </w:rPr>
              <w:t>NCC</w:t>
            </w:r>
          </w:p>
        </w:tc>
      </w:tr>
      <w:tr w:rsidR="007B6473" w14:paraId="33FED631" w14:textId="77777777" w:rsidTr="007A3078">
        <w:trPr>
          <w:trHeight w:val="118"/>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54DE2FE" w14:textId="77777777" w:rsidR="007B6473" w:rsidRPr="007A3078" w:rsidRDefault="00646F9F" w:rsidP="007A3078">
            <w:pPr>
              <w:spacing w:after="0" w:line="276" w:lineRule="auto"/>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 xml:space="preserve"> </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80A08C1" w14:textId="16D2AA70" w:rsidR="007B6473" w:rsidRPr="007A3078" w:rsidRDefault="00A07249" w:rsidP="007A3078">
            <w:pPr>
              <w:spacing w:after="0" w:line="276" w:lineRule="auto"/>
              <w:rPr>
                <w:rFonts w:ascii="Times New Roman" w:eastAsia="Times New Roman" w:hAnsi="Times New Roman" w:cs="Times New Roman"/>
                <w:sz w:val="24"/>
                <w:szCs w:val="24"/>
              </w:rPr>
            </w:pPr>
            <w:r w:rsidRPr="007A3078">
              <w:rPr>
                <w:rFonts w:ascii="Times New Roman" w:hAnsi="Times New Roman" w:cs="Times New Roman"/>
                <w:sz w:val="24"/>
                <w:szCs w:val="24"/>
              </w:rPr>
              <w:t xml:space="preserve">4.Tìm </w:t>
            </w:r>
            <w:r w:rsidR="00505FE3" w:rsidRPr="007A3078">
              <w:rPr>
                <w:rFonts w:ascii="Times New Roman" w:hAnsi="Times New Roman" w:cs="Times New Roman"/>
                <w:bCs/>
                <w:sz w:val="24"/>
                <w:szCs w:val="24"/>
              </w:rPr>
              <w:t>NCC</w:t>
            </w:r>
            <w:r w:rsidRPr="007A3078">
              <w:rPr>
                <w:rFonts w:ascii="Times New Roman" w:hAnsi="Times New Roman" w:cs="Times New Roman"/>
                <w:sz w:val="24"/>
                <w:szCs w:val="24"/>
              </w:rPr>
              <w:t xml:space="preserve"> trong danh sách </w:t>
            </w:r>
            <w:r w:rsidR="00505FE3" w:rsidRPr="007A3078">
              <w:rPr>
                <w:rFonts w:ascii="Times New Roman" w:hAnsi="Times New Roman" w:cs="Times New Roman"/>
                <w:bCs/>
                <w:sz w:val="24"/>
                <w:szCs w:val="24"/>
              </w:rPr>
              <w:t>NCC</w:t>
            </w:r>
            <w:r w:rsidR="00826B30" w:rsidRPr="007A3078">
              <w:rPr>
                <w:rFonts w:ascii="Times New Roman" w:hAnsi="Times New Roman" w:cs="Times New Roman"/>
                <w:bCs/>
                <w:sz w:val="24"/>
                <w:szCs w:val="24"/>
              </w:rPr>
              <w:t xml:space="preserve"> theo </w:t>
            </w:r>
            <w:r w:rsidR="00826B30" w:rsidRPr="007A3078">
              <w:rPr>
                <w:rFonts w:ascii="Times New Roman" w:hAnsi="Times New Roman" w:cs="Times New Roman"/>
                <w:sz w:val="24"/>
                <w:szCs w:val="24"/>
              </w:rPr>
              <w:t xml:space="preserve">mã </w:t>
            </w:r>
            <w:r w:rsidR="00826B30" w:rsidRPr="007A3078">
              <w:rPr>
                <w:rFonts w:ascii="Times New Roman" w:hAnsi="Times New Roman" w:cs="Times New Roman"/>
                <w:bCs/>
                <w:sz w:val="24"/>
                <w:szCs w:val="24"/>
              </w:rPr>
              <w:t>NCC</w:t>
            </w:r>
          </w:p>
        </w:tc>
      </w:tr>
      <w:tr w:rsidR="00A07249" w14:paraId="15D060F7" w14:textId="77777777" w:rsidTr="007A3078">
        <w:trPr>
          <w:trHeight w:val="12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B9C2C17" w14:textId="77777777" w:rsidR="00A07249" w:rsidRPr="007A3078" w:rsidRDefault="00A07249" w:rsidP="007A3078">
            <w:pPr>
              <w:spacing w:after="0" w:line="276" w:lineRule="auto"/>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154305F" w14:textId="49389431" w:rsidR="00A07249" w:rsidRPr="007A3078" w:rsidRDefault="00A07249" w:rsidP="007A3078">
            <w:pPr>
              <w:spacing w:after="0" w:line="276" w:lineRule="auto"/>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 xml:space="preserve">5.Trả về thông tin </w:t>
            </w:r>
            <w:r w:rsidR="00505FE3" w:rsidRPr="007A3078">
              <w:rPr>
                <w:rFonts w:ascii="Times New Roman" w:eastAsia="Times New Roman" w:hAnsi="Times New Roman" w:cs="Times New Roman"/>
                <w:sz w:val="24"/>
                <w:szCs w:val="24"/>
              </w:rPr>
              <w:t>NCC</w:t>
            </w:r>
          </w:p>
        </w:tc>
      </w:tr>
      <w:tr w:rsidR="007B6473" w14:paraId="0DF864BE" w14:textId="77777777" w:rsidTr="007A3078">
        <w:trPr>
          <w:trHeight w:val="51"/>
        </w:trPr>
        <w:tc>
          <w:tcPr>
            <w:tcW w:w="10255" w:type="dxa"/>
            <w:gridSpan w:val="3"/>
            <w:tcBorders>
              <w:top w:val="single" w:sz="4" w:space="0" w:color="auto"/>
              <w:left w:val="single" w:sz="4" w:space="0" w:color="auto"/>
              <w:bottom w:val="single" w:sz="4" w:space="0" w:color="auto"/>
              <w:right w:val="single" w:sz="4" w:space="0" w:color="auto"/>
            </w:tcBorders>
            <w:shd w:val="clear" w:color="auto" w:fill="BFBFBF"/>
            <w:tcMar>
              <w:top w:w="0" w:type="dxa"/>
              <w:left w:w="100" w:type="dxa"/>
              <w:bottom w:w="0" w:type="dxa"/>
              <w:right w:w="100" w:type="dxa"/>
            </w:tcMar>
          </w:tcPr>
          <w:p w14:paraId="526BD5DD" w14:textId="77777777" w:rsidR="007B6473" w:rsidRPr="007A3078" w:rsidRDefault="00646F9F" w:rsidP="007A3078">
            <w:pPr>
              <w:spacing w:after="0" w:line="276" w:lineRule="auto"/>
              <w:rPr>
                <w:rFonts w:ascii="Times New Roman" w:eastAsia="Times New Roman" w:hAnsi="Times New Roman" w:cs="Times New Roman"/>
                <w:b/>
                <w:sz w:val="24"/>
                <w:szCs w:val="24"/>
              </w:rPr>
            </w:pPr>
            <w:r w:rsidRPr="007A3078">
              <w:rPr>
                <w:rFonts w:ascii="Times New Roman" w:eastAsia="Times New Roman" w:hAnsi="Times New Roman" w:cs="Times New Roman"/>
                <w:b/>
                <w:sz w:val="24"/>
                <w:szCs w:val="24"/>
              </w:rPr>
              <w:t>Luồng sự kiện thay thế:</w:t>
            </w:r>
          </w:p>
        </w:tc>
      </w:tr>
      <w:tr w:rsidR="007B6473" w14:paraId="163C88A8" w14:textId="77777777" w:rsidTr="007A3078">
        <w:trPr>
          <w:trHeight w:val="51"/>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D3D7E41" w14:textId="4066946F" w:rsidR="007B6473" w:rsidRPr="007A3078" w:rsidRDefault="00A07249" w:rsidP="007A3078">
            <w:pPr>
              <w:spacing w:after="0" w:line="276" w:lineRule="auto"/>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 xml:space="preserve"> </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B21440E" w14:textId="7904E63E" w:rsidR="007B6473" w:rsidRPr="007A3078" w:rsidRDefault="00A07249" w:rsidP="007A3078">
            <w:pPr>
              <w:spacing w:after="0" w:line="276" w:lineRule="auto"/>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 xml:space="preserve"> 3.1. Thông báo nhập sai định dạng, yêu cầu nhập lại</w:t>
            </w:r>
          </w:p>
        </w:tc>
      </w:tr>
      <w:tr w:rsidR="007B6473" w14:paraId="24AE1450" w14:textId="77777777" w:rsidTr="007A3078">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B535805" w14:textId="03042782" w:rsidR="007B6473" w:rsidRPr="007A3078" w:rsidRDefault="00505FE3" w:rsidP="007A3078">
            <w:pPr>
              <w:pStyle w:val="ListParagraph"/>
              <w:numPr>
                <w:ilvl w:val="1"/>
                <w:numId w:val="11"/>
              </w:numPr>
              <w:spacing w:after="0" w:line="276" w:lineRule="auto"/>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Chọn OK</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7647A21" w14:textId="4C01CA57" w:rsidR="007B6473" w:rsidRPr="007A3078" w:rsidRDefault="007B6473" w:rsidP="007A3078">
            <w:pPr>
              <w:spacing w:after="0" w:line="276" w:lineRule="auto"/>
              <w:rPr>
                <w:rFonts w:ascii="Times New Roman" w:eastAsia="Times New Roman" w:hAnsi="Times New Roman" w:cs="Times New Roman"/>
                <w:sz w:val="24"/>
                <w:szCs w:val="24"/>
              </w:rPr>
            </w:pPr>
          </w:p>
        </w:tc>
      </w:tr>
      <w:tr w:rsidR="00505FE3" w14:paraId="0C0528FF" w14:textId="77777777" w:rsidTr="007A3078">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CF12DBF" w14:textId="77777777" w:rsidR="00505FE3" w:rsidRPr="007A3078" w:rsidRDefault="00505FE3" w:rsidP="007A3078">
            <w:pPr>
              <w:pStyle w:val="ListParagraph"/>
              <w:spacing w:after="0" w:line="276" w:lineRule="auto"/>
              <w:ind w:left="1080"/>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B74D466" w14:textId="47A81EC7" w:rsidR="00505FE3" w:rsidRPr="007A3078" w:rsidRDefault="00862674" w:rsidP="007A3078">
            <w:pPr>
              <w:spacing w:after="0" w:line="276" w:lineRule="auto"/>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3.3. Quay lại bước 1</w:t>
            </w:r>
          </w:p>
        </w:tc>
      </w:tr>
      <w:tr w:rsidR="005C4B03" w14:paraId="741CE47E" w14:textId="77777777" w:rsidTr="007A3078">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D3BBD60" w14:textId="77777777" w:rsidR="005C4B03" w:rsidRPr="007A3078" w:rsidRDefault="005C4B03" w:rsidP="007A3078">
            <w:pPr>
              <w:pStyle w:val="ListParagraph"/>
              <w:spacing w:after="0" w:line="276" w:lineRule="auto"/>
              <w:ind w:left="1080"/>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7DCFE83" w14:textId="20E5F822" w:rsidR="005C4B03" w:rsidRPr="007A3078" w:rsidRDefault="005C4B03" w:rsidP="007A3078">
            <w:pPr>
              <w:spacing w:after="0" w:line="276" w:lineRule="auto"/>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 xml:space="preserve">4.1. </w:t>
            </w:r>
            <w:r w:rsidR="00C4556F" w:rsidRPr="007A3078">
              <w:rPr>
                <w:rFonts w:ascii="Times New Roman" w:eastAsia="Times New Roman" w:hAnsi="Times New Roman" w:cs="Times New Roman"/>
                <w:sz w:val="24"/>
                <w:szCs w:val="24"/>
              </w:rPr>
              <w:t>Thông báo không tìm thấy NCC</w:t>
            </w:r>
          </w:p>
        </w:tc>
      </w:tr>
      <w:tr w:rsidR="005C4B03" w14:paraId="1D50DB68" w14:textId="77777777" w:rsidTr="007A3078">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376AE30" w14:textId="039CD7C2" w:rsidR="005C4B03" w:rsidRPr="007A3078" w:rsidRDefault="00413B7F" w:rsidP="007A3078">
            <w:pPr>
              <w:spacing w:after="0" w:line="276" w:lineRule="auto"/>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4.2. Chọn OK</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B051704" w14:textId="77777777" w:rsidR="005C4B03" w:rsidRPr="007A3078" w:rsidRDefault="005C4B03" w:rsidP="007A3078">
            <w:pPr>
              <w:spacing w:after="0" w:line="276" w:lineRule="auto"/>
              <w:rPr>
                <w:rFonts w:ascii="Times New Roman" w:eastAsia="Times New Roman" w:hAnsi="Times New Roman" w:cs="Times New Roman"/>
                <w:sz w:val="24"/>
                <w:szCs w:val="24"/>
              </w:rPr>
            </w:pPr>
          </w:p>
        </w:tc>
      </w:tr>
      <w:tr w:rsidR="005C4B03" w14:paraId="56E7AE8C" w14:textId="77777777" w:rsidTr="007A3078">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1FDEE49" w14:textId="77777777" w:rsidR="005C4B03" w:rsidRPr="007A3078" w:rsidRDefault="005C4B03" w:rsidP="007A3078">
            <w:pPr>
              <w:pStyle w:val="ListParagraph"/>
              <w:spacing w:after="0" w:line="276" w:lineRule="auto"/>
              <w:ind w:left="1080"/>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5AB47A0" w14:textId="40B6FAE2" w:rsidR="005C4B03" w:rsidRPr="007A3078" w:rsidRDefault="00A82433" w:rsidP="00A236AB">
            <w:pPr>
              <w:keepNext/>
              <w:spacing w:after="0" w:line="276" w:lineRule="auto"/>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4.3. Quay lại bước 1</w:t>
            </w:r>
          </w:p>
        </w:tc>
      </w:tr>
    </w:tbl>
    <w:p w14:paraId="5ECCF436" w14:textId="6B8541A5" w:rsidR="007B6473" w:rsidRDefault="004F10D2" w:rsidP="00B56752">
      <w:pPr>
        <w:pStyle w:val="Caption"/>
        <w:jc w:val="center"/>
      </w:pPr>
      <w:r>
        <w:t xml:space="preserve">Bảng </w:t>
      </w:r>
      <w:fldSimple w:instr=" SEQ Bảng \* ARABIC ">
        <w:r w:rsidR="00B061CF">
          <w:rPr>
            <w:noProof/>
          </w:rPr>
          <w:t>22</w:t>
        </w:r>
      </w:fldSimple>
      <w:r w:rsidR="00A236AB" w:rsidRPr="00631DD7">
        <w:t>.</w:t>
      </w:r>
      <w:r>
        <w:t xml:space="preserve"> Đặc tả Usecase Tìm Nhà Cung Cấp</w:t>
      </w:r>
    </w:p>
    <w:p w14:paraId="77C1A6FD" w14:textId="125C0AE5" w:rsidR="007B6473" w:rsidRDefault="00646F9F" w:rsidP="00134A6C">
      <w:pPr>
        <w:pStyle w:val="Top3"/>
      </w:pPr>
      <w:bookmarkStart w:id="259" w:name="_Toc146233580"/>
      <w:bookmarkStart w:id="260" w:name="_Toc146318033"/>
      <w:bookmarkStart w:id="261" w:name="_Toc152431179"/>
      <w:bookmarkStart w:id="262" w:name="_Toc152432075"/>
      <w:r>
        <w:t>Biểu đồ</w:t>
      </w:r>
      <w:bookmarkEnd w:id="259"/>
      <w:bookmarkEnd w:id="260"/>
      <w:bookmarkEnd w:id="261"/>
      <w:bookmarkEnd w:id="262"/>
    </w:p>
    <w:p w14:paraId="5B301CEA" w14:textId="77777777" w:rsidR="007B6473" w:rsidRPr="00C90FB1" w:rsidRDefault="00646F9F">
      <w:pPr>
        <w:spacing w:after="120" w:line="240" w:lineRule="auto"/>
        <w:rPr>
          <w:rFonts w:ascii="Times New Roman" w:eastAsia="Times New Roman" w:hAnsi="Times New Roman" w:cs="Times New Roman"/>
          <w:b/>
          <w:i/>
          <w:sz w:val="26"/>
          <w:szCs w:val="26"/>
        </w:rPr>
      </w:pPr>
      <w:r w:rsidRPr="00C90FB1">
        <w:rPr>
          <w:rFonts w:ascii="Times New Roman" w:eastAsia="Times New Roman" w:hAnsi="Times New Roman" w:cs="Times New Roman"/>
          <w:b/>
          <w:i/>
          <w:sz w:val="26"/>
          <w:szCs w:val="26"/>
        </w:rPr>
        <w:t>Activity</w:t>
      </w:r>
    </w:p>
    <w:p w14:paraId="1C93D50F" w14:textId="77777777" w:rsidR="007B6473" w:rsidRDefault="00C90FB1" w:rsidP="00695E6E">
      <w:pPr>
        <w:keepNext/>
        <w:spacing w:after="120" w:line="240" w:lineRule="auto"/>
      </w:pPr>
      <w:r>
        <w:rPr>
          <w:rFonts w:ascii="Times New Roman" w:eastAsia="Times New Roman" w:hAnsi="Times New Roman" w:cs="Times New Roman"/>
          <w:b/>
          <w:i/>
          <w:noProof/>
          <w:sz w:val="26"/>
          <w:szCs w:val="26"/>
        </w:rPr>
        <w:drawing>
          <wp:inline distT="0" distB="0" distL="0" distR="0" wp14:anchorId="003AB5AD" wp14:editId="6C9F3F66">
            <wp:extent cx="6511925" cy="4257675"/>
            <wp:effectExtent l="0" t="0" r="3175" b="9525"/>
            <wp:docPr id="518445059" name="Picture 518445059"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45059" name="Picture 18" descr="A diagram of a company&#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6511925" cy="4257675"/>
                    </a:xfrm>
                    <a:prstGeom prst="rect">
                      <a:avLst/>
                    </a:prstGeom>
                  </pic:spPr>
                </pic:pic>
              </a:graphicData>
            </a:graphic>
          </wp:inline>
        </w:drawing>
      </w:r>
    </w:p>
    <w:p w14:paraId="5FABE2EC" w14:textId="414DA776" w:rsidR="00A66F93" w:rsidRPr="00C90FB1" w:rsidRDefault="00A66F93" w:rsidP="00695E6E">
      <w:pPr>
        <w:pStyle w:val="Caption"/>
        <w:jc w:val="center"/>
      </w:pPr>
      <w:r>
        <w:t xml:space="preserve">Hình </w:t>
      </w:r>
      <w:fldSimple w:instr=" SEQ Hình \* ARABIC ">
        <w:r w:rsidR="00B061CF">
          <w:rPr>
            <w:noProof/>
          </w:rPr>
          <w:t>36</w:t>
        </w:r>
      </w:fldSimple>
      <w:r w:rsidR="00695E6E" w:rsidRPr="00842B05">
        <w:t>.</w:t>
      </w:r>
      <w:r>
        <w:t xml:space="preserve"> Activity Tìm Nhà Cung Cấp</w:t>
      </w:r>
    </w:p>
    <w:p w14:paraId="629D65C9" w14:textId="77777777" w:rsidR="0002567F" w:rsidRDefault="0002567F">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br w:type="page"/>
      </w:r>
    </w:p>
    <w:p w14:paraId="38A64290" w14:textId="060E0333" w:rsidR="007B6473" w:rsidRPr="00C90FB1" w:rsidRDefault="00646F9F">
      <w:pPr>
        <w:spacing w:after="120" w:line="240" w:lineRule="auto"/>
        <w:rPr>
          <w:rFonts w:ascii="Times New Roman" w:eastAsia="Times New Roman" w:hAnsi="Times New Roman" w:cs="Times New Roman"/>
          <w:b/>
          <w:i/>
          <w:sz w:val="26"/>
          <w:szCs w:val="26"/>
        </w:rPr>
      </w:pPr>
      <w:r w:rsidRPr="00C90FB1">
        <w:rPr>
          <w:rFonts w:ascii="Times New Roman" w:eastAsia="Times New Roman" w:hAnsi="Times New Roman" w:cs="Times New Roman"/>
          <w:b/>
          <w:i/>
          <w:sz w:val="26"/>
          <w:szCs w:val="26"/>
        </w:rPr>
        <w:lastRenderedPageBreak/>
        <w:t>Sequence</w:t>
      </w:r>
    </w:p>
    <w:p w14:paraId="7EE0E34C" w14:textId="77777777" w:rsidR="003E02DA" w:rsidRDefault="00C069C5" w:rsidP="003E02DA">
      <w:pPr>
        <w:keepNext/>
        <w:jc w:val="center"/>
      </w:pPr>
      <w:r>
        <w:rPr>
          <w:noProof/>
        </w:rPr>
        <w:drawing>
          <wp:inline distT="0" distB="0" distL="0" distR="0" wp14:anchorId="3ACA1D18" wp14:editId="27B385B5">
            <wp:extent cx="6198069" cy="2618842"/>
            <wp:effectExtent l="0" t="0" r="0" b="0"/>
            <wp:docPr id="1076056738" name="Picture 107605673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56738" name="Picture 20"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58075" cy="2644196"/>
                    </a:xfrm>
                    <a:prstGeom prst="rect">
                      <a:avLst/>
                    </a:prstGeom>
                    <a:noFill/>
                    <a:ln>
                      <a:noFill/>
                    </a:ln>
                  </pic:spPr>
                </pic:pic>
              </a:graphicData>
            </a:graphic>
          </wp:inline>
        </w:drawing>
      </w:r>
    </w:p>
    <w:p w14:paraId="5D54666D" w14:textId="090A317E" w:rsidR="007B6473" w:rsidRDefault="003E02DA" w:rsidP="003E02DA">
      <w:pPr>
        <w:pStyle w:val="Caption"/>
        <w:jc w:val="center"/>
        <w:rPr>
          <w:rFonts w:ascii="Times New Roman" w:eastAsia="Times New Roman" w:hAnsi="Times New Roman" w:cs="Times New Roman"/>
          <w:b/>
          <w:sz w:val="26"/>
          <w:szCs w:val="26"/>
        </w:rPr>
      </w:pPr>
      <w:r>
        <w:t xml:space="preserve">Hình </w:t>
      </w:r>
      <w:fldSimple w:instr=" SEQ Hình \* ARABIC ">
        <w:r w:rsidR="00B061CF">
          <w:rPr>
            <w:noProof/>
          </w:rPr>
          <w:t>37</w:t>
        </w:r>
      </w:fldSimple>
      <w:r>
        <w:t xml:space="preserve">. </w:t>
      </w:r>
      <w:r w:rsidRPr="00EE22BC">
        <w:t>Sequence Tìm Nhà Cung Cấp</w:t>
      </w:r>
    </w:p>
    <w:p w14:paraId="09EA54D1" w14:textId="7C7969DD" w:rsidR="007B6473" w:rsidRDefault="00646F9F" w:rsidP="00134A6C">
      <w:pPr>
        <w:pStyle w:val="Top2"/>
      </w:pPr>
      <w:bookmarkStart w:id="263" w:name="_Toc146233581"/>
      <w:bookmarkStart w:id="264" w:name="_Toc146318034"/>
      <w:bookmarkStart w:id="265" w:name="_Toc152431180"/>
      <w:bookmarkStart w:id="266" w:name="_Toc152432076"/>
      <w:r>
        <w:t>UC019</w:t>
      </w:r>
      <w:r w:rsidRPr="00016718">
        <w:t>_</w:t>
      </w:r>
      <w:r w:rsidR="00AF30B0" w:rsidRPr="00016718">
        <w:t>Xem Nhà Cung Cấp</w:t>
      </w:r>
      <w:bookmarkEnd w:id="263"/>
      <w:bookmarkEnd w:id="264"/>
      <w:bookmarkEnd w:id="265"/>
      <w:bookmarkEnd w:id="266"/>
    </w:p>
    <w:p w14:paraId="7DC49B02" w14:textId="7700AB58" w:rsidR="007B6473" w:rsidRDefault="00646F9F" w:rsidP="00134A6C">
      <w:pPr>
        <w:pStyle w:val="Top3"/>
      </w:pPr>
      <w:bookmarkStart w:id="267" w:name="_Toc146233582"/>
      <w:bookmarkStart w:id="268" w:name="_Toc146318035"/>
      <w:bookmarkStart w:id="269" w:name="_Toc152431181"/>
      <w:bookmarkStart w:id="270" w:name="_Toc152432077"/>
      <w:r>
        <w:t>Mô tả use case UC019</w:t>
      </w:r>
      <w:bookmarkEnd w:id="267"/>
      <w:bookmarkEnd w:id="268"/>
      <w:bookmarkEnd w:id="269"/>
      <w:bookmarkEnd w:id="270"/>
    </w:p>
    <w:tbl>
      <w:tblPr>
        <w:tblW w:w="10632" w:type="dxa"/>
        <w:tblInd w:w="-1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702"/>
        <w:gridCol w:w="3597"/>
        <w:gridCol w:w="5333"/>
      </w:tblGrid>
      <w:tr w:rsidR="007B6473" w14:paraId="7011AE20" w14:textId="77777777" w:rsidTr="007202F2">
        <w:trPr>
          <w:trHeight w:val="51"/>
        </w:trPr>
        <w:tc>
          <w:tcPr>
            <w:tcW w:w="10632"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7B87B2" w14:textId="4201E623" w:rsidR="007B6473" w:rsidRPr="00134A6C" w:rsidRDefault="00646F9F" w:rsidP="00134A6C">
            <w:pPr>
              <w:spacing w:before="120" w:after="0" w:line="276" w:lineRule="auto"/>
              <w:ind w:right="-920"/>
              <w:rPr>
                <w:rFonts w:ascii="Times New Roman" w:eastAsia="Times New Roman" w:hAnsi="Times New Roman" w:cs="Times New Roman"/>
                <w:sz w:val="24"/>
                <w:szCs w:val="24"/>
              </w:rPr>
            </w:pPr>
            <w:r w:rsidRPr="00134A6C">
              <w:rPr>
                <w:rFonts w:ascii="Times New Roman" w:eastAsia="Times New Roman" w:hAnsi="Times New Roman" w:cs="Times New Roman"/>
                <w:b/>
                <w:sz w:val="24"/>
                <w:szCs w:val="24"/>
              </w:rPr>
              <w:t xml:space="preserve">Use case: </w:t>
            </w:r>
            <w:r w:rsidRPr="00134A6C">
              <w:rPr>
                <w:rFonts w:ascii="Times New Roman" w:eastAsia="Times New Roman" w:hAnsi="Times New Roman" w:cs="Times New Roman"/>
                <w:sz w:val="24"/>
                <w:szCs w:val="24"/>
              </w:rPr>
              <w:t>UC019_</w:t>
            </w:r>
            <w:r w:rsidR="00AF30B0" w:rsidRPr="00134A6C">
              <w:rPr>
                <w:rFonts w:ascii="Times New Roman" w:eastAsia="Times New Roman" w:hAnsi="Times New Roman" w:cs="Times New Roman"/>
                <w:sz w:val="24"/>
                <w:szCs w:val="24"/>
              </w:rPr>
              <w:t>Xem Nhà Cung Cấp</w:t>
            </w:r>
          </w:p>
        </w:tc>
      </w:tr>
      <w:tr w:rsidR="007B6473" w14:paraId="13ADD26A" w14:textId="77777777" w:rsidTr="007202F2">
        <w:trPr>
          <w:trHeight w:val="51"/>
        </w:trPr>
        <w:tc>
          <w:tcPr>
            <w:tcW w:w="17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51E234" w14:textId="77777777" w:rsidR="007B6473" w:rsidRPr="00134A6C" w:rsidRDefault="00646F9F" w:rsidP="007202F2">
            <w:pPr>
              <w:spacing w:before="120" w:after="0" w:line="276" w:lineRule="auto"/>
              <w:ind w:right="-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Mục đích:</w:t>
            </w:r>
          </w:p>
        </w:tc>
        <w:tc>
          <w:tcPr>
            <w:tcW w:w="8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5FEA56" w14:textId="22EDBFB4" w:rsidR="007B6473" w:rsidRPr="00134A6C" w:rsidRDefault="00646F9F" w:rsidP="007202F2">
            <w:pPr>
              <w:spacing w:before="120" w:after="0" w:line="276" w:lineRule="auto"/>
              <w:ind w:right="-12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Giúp Nhân Viên </w:t>
            </w:r>
            <w:r w:rsidR="004C5E9E" w:rsidRPr="00134A6C">
              <w:rPr>
                <w:rFonts w:ascii="Times New Roman" w:eastAsia="Times New Roman" w:hAnsi="Times New Roman" w:cs="Times New Roman"/>
                <w:sz w:val="24"/>
                <w:szCs w:val="24"/>
              </w:rPr>
              <w:t>Quản Lý</w:t>
            </w:r>
            <w:r w:rsidR="002B6444" w:rsidRPr="00134A6C">
              <w:rPr>
                <w:rFonts w:ascii="Times New Roman" w:eastAsia="Times New Roman" w:hAnsi="Times New Roman" w:cs="Times New Roman"/>
                <w:sz w:val="24"/>
                <w:szCs w:val="24"/>
              </w:rPr>
              <w:t xml:space="preserve"> </w:t>
            </w:r>
            <w:r w:rsidR="00B10755" w:rsidRPr="00134A6C">
              <w:rPr>
                <w:rFonts w:ascii="Times New Roman" w:eastAsia="Times New Roman" w:hAnsi="Times New Roman" w:cs="Times New Roman"/>
                <w:sz w:val="24"/>
                <w:szCs w:val="24"/>
              </w:rPr>
              <w:t>xem</w:t>
            </w:r>
            <w:r w:rsidR="002B6444" w:rsidRPr="00134A6C">
              <w:rPr>
                <w:rFonts w:ascii="Times New Roman" w:eastAsia="Times New Roman" w:hAnsi="Times New Roman" w:cs="Times New Roman"/>
                <w:sz w:val="24"/>
                <w:szCs w:val="24"/>
              </w:rPr>
              <w:t xml:space="preserve"> thông tin NCC</w:t>
            </w:r>
          </w:p>
        </w:tc>
      </w:tr>
      <w:tr w:rsidR="007B6473" w14:paraId="31589D37" w14:textId="77777777" w:rsidTr="007202F2">
        <w:trPr>
          <w:trHeight w:val="51"/>
        </w:trPr>
        <w:tc>
          <w:tcPr>
            <w:tcW w:w="17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6DF903" w14:textId="77777777" w:rsidR="007B6473" w:rsidRPr="00134A6C" w:rsidRDefault="00646F9F" w:rsidP="007202F2">
            <w:pPr>
              <w:spacing w:before="120" w:after="0" w:line="276" w:lineRule="auto"/>
              <w:ind w:right="-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Mô tả sơ lược:</w:t>
            </w:r>
          </w:p>
        </w:tc>
        <w:tc>
          <w:tcPr>
            <w:tcW w:w="8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F6AD07" w14:textId="768059FB" w:rsidR="007B6473" w:rsidRPr="00134A6C" w:rsidRDefault="00646F9F" w:rsidP="007202F2">
            <w:pPr>
              <w:spacing w:before="120" w:after="0" w:line="276" w:lineRule="auto"/>
              <w:ind w:right="-12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Giúp </w:t>
            </w:r>
            <w:r w:rsidR="002B6444" w:rsidRPr="00134A6C">
              <w:rPr>
                <w:rFonts w:ascii="Times New Roman" w:eastAsia="Times New Roman" w:hAnsi="Times New Roman" w:cs="Times New Roman"/>
                <w:sz w:val="24"/>
                <w:szCs w:val="24"/>
              </w:rPr>
              <w:t xml:space="preserve">NVQL </w:t>
            </w:r>
            <w:r w:rsidR="00B10755" w:rsidRPr="00134A6C">
              <w:rPr>
                <w:rFonts w:ascii="Times New Roman" w:eastAsia="Times New Roman" w:hAnsi="Times New Roman" w:cs="Times New Roman"/>
                <w:sz w:val="24"/>
                <w:szCs w:val="24"/>
              </w:rPr>
              <w:t>xem</w:t>
            </w:r>
            <w:r w:rsidR="002B6444" w:rsidRPr="00134A6C">
              <w:rPr>
                <w:rFonts w:ascii="Times New Roman" w:eastAsia="Times New Roman" w:hAnsi="Times New Roman" w:cs="Times New Roman"/>
                <w:sz w:val="24"/>
                <w:szCs w:val="24"/>
              </w:rPr>
              <w:t xml:space="preserve"> các thông tin </w:t>
            </w:r>
            <w:r w:rsidR="00021C55" w:rsidRPr="00134A6C">
              <w:rPr>
                <w:rFonts w:ascii="Times New Roman" w:eastAsia="Times New Roman" w:hAnsi="Times New Roman" w:cs="Times New Roman"/>
                <w:sz w:val="24"/>
                <w:szCs w:val="24"/>
              </w:rPr>
              <w:t>của NCC</w:t>
            </w:r>
            <w:r w:rsidR="007C3DF7" w:rsidRPr="00134A6C">
              <w:rPr>
                <w:rFonts w:ascii="Times New Roman" w:eastAsia="Times New Roman" w:hAnsi="Times New Roman" w:cs="Times New Roman"/>
                <w:sz w:val="24"/>
                <w:szCs w:val="24"/>
              </w:rPr>
              <w:t xml:space="preserve"> đã chọn</w:t>
            </w:r>
          </w:p>
        </w:tc>
      </w:tr>
      <w:tr w:rsidR="007B6473" w14:paraId="1844AC0E" w14:textId="77777777" w:rsidTr="007202F2">
        <w:trPr>
          <w:trHeight w:val="51"/>
        </w:trPr>
        <w:tc>
          <w:tcPr>
            <w:tcW w:w="17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941F3F" w14:textId="77777777" w:rsidR="007B6473" w:rsidRPr="00134A6C" w:rsidRDefault="00646F9F" w:rsidP="007202F2">
            <w:pPr>
              <w:spacing w:before="120" w:after="0" w:line="276" w:lineRule="auto"/>
              <w:ind w:right="-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Actor chính:</w:t>
            </w:r>
          </w:p>
        </w:tc>
        <w:tc>
          <w:tcPr>
            <w:tcW w:w="8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7F8CAD" w14:textId="4B5E2C2B" w:rsidR="007B6473" w:rsidRPr="00134A6C" w:rsidRDefault="00646F9F" w:rsidP="007202F2">
            <w:pPr>
              <w:spacing w:before="120" w:after="0" w:line="276" w:lineRule="auto"/>
              <w:ind w:right="-12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 Nhân Viên </w:t>
            </w:r>
            <w:r w:rsidR="00021C55" w:rsidRPr="00134A6C">
              <w:rPr>
                <w:rFonts w:ascii="Times New Roman" w:eastAsia="Times New Roman" w:hAnsi="Times New Roman" w:cs="Times New Roman"/>
                <w:sz w:val="24"/>
                <w:szCs w:val="24"/>
              </w:rPr>
              <w:t>Quản Lý</w:t>
            </w:r>
          </w:p>
        </w:tc>
      </w:tr>
      <w:tr w:rsidR="007B6473" w14:paraId="61F11262" w14:textId="77777777" w:rsidTr="007202F2">
        <w:trPr>
          <w:trHeight w:val="51"/>
        </w:trPr>
        <w:tc>
          <w:tcPr>
            <w:tcW w:w="17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D895B72" w14:textId="77777777" w:rsidR="007B6473" w:rsidRPr="00134A6C" w:rsidRDefault="00646F9F" w:rsidP="007202F2">
            <w:pPr>
              <w:spacing w:before="120" w:after="0" w:line="276" w:lineRule="auto"/>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Actor phụ:</w:t>
            </w:r>
          </w:p>
        </w:tc>
        <w:tc>
          <w:tcPr>
            <w:tcW w:w="8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85ED65" w14:textId="77777777" w:rsidR="007B6473" w:rsidRPr="00134A6C" w:rsidRDefault="00646F9F" w:rsidP="007202F2">
            <w:pPr>
              <w:spacing w:before="120" w:after="0" w:line="276" w:lineRule="auto"/>
              <w:ind w:right="-12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Không</w:t>
            </w:r>
          </w:p>
        </w:tc>
      </w:tr>
      <w:tr w:rsidR="007B6473" w14:paraId="2D47BED1" w14:textId="77777777" w:rsidTr="007202F2">
        <w:trPr>
          <w:trHeight w:val="247"/>
        </w:trPr>
        <w:tc>
          <w:tcPr>
            <w:tcW w:w="17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5B1982" w14:textId="77777777" w:rsidR="007B6473" w:rsidRPr="00134A6C" w:rsidRDefault="00646F9F" w:rsidP="007202F2">
            <w:pPr>
              <w:spacing w:before="120" w:after="0" w:line="276" w:lineRule="auto"/>
              <w:ind w:right="-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Tiền điều kiện:</w:t>
            </w:r>
          </w:p>
        </w:tc>
        <w:tc>
          <w:tcPr>
            <w:tcW w:w="8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EE7D3F" w14:textId="16C34576" w:rsidR="007B6473" w:rsidRPr="00134A6C" w:rsidRDefault="00646F9F" w:rsidP="007202F2">
            <w:pPr>
              <w:spacing w:before="120" w:after="0" w:line="276" w:lineRule="auto"/>
              <w:ind w:right="-120"/>
              <w:jc w:val="both"/>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Đăng nhập thành công vào hệ thống</w:t>
            </w:r>
            <w:r w:rsidR="00B64E60" w:rsidRPr="00134A6C">
              <w:rPr>
                <w:rFonts w:ascii="Times New Roman" w:eastAsia="Times New Roman" w:hAnsi="Times New Roman" w:cs="Times New Roman"/>
                <w:sz w:val="24"/>
                <w:szCs w:val="24"/>
              </w:rPr>
              <w:t xml:space="preserve">, chọn chức năng xem </w:t>
            </w:r>
            <w:r w:rsidR="005E407A">
              <w:rPr>
                <w:rFonts w:ascii="Times New Roman" w:eastAsia="Times New Roman" w:hAnsi="Times New Roman" w:cs="Times New Roman"/>
                <w:sz w:val="24"/>
                <w:szCs w:val="24"/>
              </w:rPr>
              <w:t>NCC</w:t>
            </w:r>
            <w:r w:rsidR="00021C55" w:rsidRPr="00134A6C">
              <w:rPr>
                <w:rFonts w:ascii="Times New Roman" w:eastAsia="Times New Roman" w:hAnsi="Times New Roman" w:cs="Times New Roman"/>
                <w:sz w:val="24"/>
                <w:szCs w:val="24"/>
              </w:rPr>
              <w:t xml:space="preserve">, NCC </w:t>
            </w:r>
            <w:r w:rsidR="00DE37CC" w:rsidRPr="00134A6C">
              <w:rPr>
                <w:rFonts w:ascii="Times New Roman" w:eastAsia="Times New Roman" w:hAnsi="Times New Roman" w:cs="Times New Roman"/>
                <w:sz w:val="24"/>
                <w:szCs w:val="24"/>
              </w:rPr>
              <w:t>phải tồn tại trong CSDL</w:t>
            </w:r>
          </w:p>
        </w:tc>
      </w:tr>
      <w:tr w:rsidR="007B6473" w14:paraId="7F696C3D" w14:textId="77777777" w:rsidTr="007202F2">
        <w:trPr>
          <w:trHeight w:val="174"/>
        </w:trPr>
        <w:tc>
          <w:tcPr>
            <w:tcW w:w="1702" w:type="dxa"/>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3470251A" w14:textId="7467A00A" w:rsidR="007B6473" w:rsidRPr="00134A6C" w:rsidRDefault="007202F2" w:rsidP="007202F2">
            <w:pPr>
              <w:spacing w:before="120" w:after="0" w:line="276" w:lineRule="auto"/>
              <w:ind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00646F9F" w:rsidRPr="00134A6C">
              <w:rPr>
                <w:rFonts w:ascii="Times New Roman" w:eastAsia="Times New Roman" w:hAnsi="Times New Roman" w:cs="Times New Roman"/>
                <w:sz w:val="24"/>
                <w:szCs w:val="24"/>
              </w:rPr>
              <w:t>ậu điều kiện:</w:t>
            </w:r>
          </w:p>
        </w:tc>
        <w:tc>
          <w:tcPr>
            <w:tcW w:w="8930" w:type="dxa"/>
            <w:gridSpan w:val="2"/>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4D4C33BB" w14:textId="5EEADF84" w:rsidR="007B6473" w:rsidRPr="00134A6C" w:rsidRDefault="00AD64B5" w:rsidP="007202F2">
            <w:pPr>
              <w:spacing w:before="120" w:after="0" w:line="276" w:lineRule="auto"/>
              <w:ind w:right="-12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Xem thành công thông tin NCC</w:t>
            </w:r>
          </w:p>
        </w:tc>
      </w:tr>
      <w:tr w:rsidR="007B6473" w14:paraId="2E449E6E" w14:textId="77777777" w:rsidTr="007202F2">
        <w:trPr>
          <w:trHeight w:val="122"/>
        </w:trPr>
        <w:tc>
          <w:tcPr>
            <w:tcW w:w="10632" w:type="dxa"/>
            <w:gridSpan w:val="3"/>
            <w:tcBorders>
              <w:top w:val="single" w:sz="4" w:space="0" w:color="auto"/>
              <w:left w:val="single" w:sz="4" w:space="0" w:color="auto"/>
              <w:bottom w:val="single" w:sz="4" w:space="0" w:color="auto"/>
              <w:right w:val="single" w:sz="4" w:space="0" w:color="auto"/>
            </w:tcBorders>
            <w:shd w:val="clear" w:color="auto" w:fill="BFBFBF"/>
            <w:tcMar>
              <w:top w:w="0" w:type="dxa"/>
              <w:left w:w="100" w:type="dxa"/>
              <w:bottom w:w="0" w:type="dxa"/>
              <w:right w:w="100" w:type="dxa"/>
            </w:tcMar>
          </w:tcPr>
          <w:p w14:paraId="0A6A622A" w14:textId="77777777" w:rsidR="007B6473" w:rsidRPr="00134A6C" w:rsidRDefault="00646F9F" w:rsidP="00134A6C">
            <w:pPr>
              <w:spacing w:before="120" w:after="0" w:line="276" w:lineRule="auto"/>
              <w:rPr>
                <w:rFonts w:ascii="Times New Roman" w:eastAsia="Times New Roman" w:hAnsi="Times New Roman" w:cs="Times New Roman"/>
                <w:b/>
                <w:sz w:val="24"/>
                <w:szCs w:val="24"/>
              </w:rPr>
            </w:pPr>
            <w:r w:rsidRPr="00134A6C">
              <w:rPr>
                <w:rFonts w:ascii="Times New Roman" w:eastAsia="Times New Roman" w:hAnsi="Times New Roman" w:cs="Times New Roman"/>
                <w:b/>
                <w:sz w:val="24"/>
                <w:szCs w:val="24"/>
              </w:rPr>
              <w:t>Luồng sự kiện chính:</w:t>
            </w:r>
          </w:p>
        </w:tc>
      </w:tr>
      <w:tr w:rsidR="00187082" w14:paraId="0272E6B0" w14:textId="77777777" w:rsidTr="007202F2">
        <w:trPr>
          <w:trHeight w:val="130"/>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97EAC25" w14:textId="165645D4" w:rsidR="00187082" w:rsidRPr="00134A6C" w:rsidRDefault="00187082" w:rsidP="00134A6C">
            <w:pPr>
              <w:spacing w:before="120" w:after="0" w:line="276" w:lineRule="auto"/>
              <w:jc w:val="center"/>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NV</w:t>
            </w:r>
            <w:r w:rsidR="00105652" w:rsidRPr="00134A6C">
              <w:rPr>
                <w:rFonts w:ascii="Times New Roman" w:eastAsia="Times New Roman" w:hAnsi="Times New Roman" w:cs="Times New Roman"/>
                <w:sz w:val="24"/>
                <w:szCs w:val="24"/>
              </w:rPr>
              <w:t>QL</w:t>
            </w: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B9EB42D" w14:textId="0F4E23A9" w:rsidR="00187082" w:rsidRPr="00134A6C" w:rsidRDefault="00187082" w:rsidP="00134A6C">
            <w:pPr>
              <w:spacing w:before="120" w:after="0" w:line="276" w:lineRule="auto"/>
              <w:jc w:val="center"/>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Hệ Thống</w:t>
            </w:r>
          </w:p>
        </w:tc>
      </w:tr>
      <w:tr w:rsidR="00187082" w14:paraId="2073D557" w14:textId="77777777" w:rsidTr="007202F2">
        <w:trPr>
          <w:trHeight w:val="56"/>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D08943B" w14:textId="10D11261" w:rsidR="00187082" w:rsidRPr="00134A6C" w:rsidRDefault="00187082" w:rsidP="00134A6C">
            <w:pPr>
              <w:spacing w:before="120" w:after="0" w:line="276" w:lineRule="auto"/>
              <w:ind w:left="454" w:hanging="3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1. Chọn N</w:t>
            </w:r>
            <w:r w:rsidR="00105652" w:rsidRPr="00134A6C">
              <w:rPr>
                <w:rFonts w:ascii="Times New Roman" w:eastAsia="Times New Roman" w:hAnsi="Times New Roman" w:cs="Times New Roman"/>
                <w:sz w:val="24"/>
                <w:szCs w:val="24"/>
              </w:rPr>
              <w:t>CC</w:t>
            </w:r>
            <w:r w:rsidRPr="00134A6C">
              <w:rPr>
                <w:rFonts w:ascii="Times New Roman" w:eastAsia="Times New Roman" w:hAnsi="Times New Roman" w:cs="Times New Roman"/>
                <w:sz w:val="24"/>
                <w:szCs w:val="24"/>
              </w:rPr>
              <w:t xml:space="preserve"> cần xem thông tin </w:t>
            </w: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D2B47F2" w14:textId="2F37C306" w:rsidR="00187082" w:rsidRPr="00134A6C" w:rsidRDefault="00187082" w:rsidP="00134A6C">
            <w:pPr>
              <w:spacing w:before="120" w:after="0" w:line="276" w:lineRule="auto"/>
              <w:ind w:left="454"/>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 </w:t>
            </w:r>
          </w:p>
        </w:tc>
      </w:tr>
      <w:tr w:rsidR="00187082" w14:paraId="5084AE10" w14:textId="77777777" w:rsidTr="007202F2">
        <w:trPr>
          <w:trHeight w:val="56"/>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6CC2B4F" w14:textId="0941862A" w:rsidR="00187082" w:rsidRPr="00134A6C" w:rsidRDefault="00187082" w:rsidP="00134A6C">
            <w:pPr>
              <w:spacing w:before="120" w:after="0" w:line="276" w:lineRule="auto"/>
              <w:ind w:left="454"/>
              <w:rPr>
                <w:rFonts w:ascii="Times New Roman" w:eastAsia="Times New Roman" w:hAnsi="Times New Roman" w:cs="Times New Roman"/>
                <w:sz w:val="24"/>
                <w:szCs w:val="24"/>
              </w:rPr>
            </w:pP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1A6367A" w14:textId="6BF8FDDB" w:rsidR="00187082" w:rsidRPr="00134A6C" w:rsidRDefault="00187082" w:rsidP="00134A6C">
            <w:pPr>
              <w:spacing w:before="120" w:after="0" w:line="276" w:lineRule="auto"/>
              <w:ind w:left="454" w:hanging="3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2. Lấy dữ liệu </w:t>
            </w:r>
            <w:r w:rsidR="00105652" w:rsidRPr="00134A6C">
              <w:rPr>
                <w:rFonts w:ascii="Times New Roman" w:eastAsia="Times New Roman" w:hAnsi="Times New Roman" w:cs="Times New Roman"/>
                <w:sz w:val="24"/>
                <w:szCs w:val="24"/>
              </w:rPr>
              <w:t>NCC</w:t>
            </w:r>
            <w:r w:rsidRPr="00134A6C">
              <w:rPr>
                <w:rFonts w:ascii="Times New Roman" w:eastAsia="Times New Roman" w:hAnsi="Times New Roman" w:cs="Times New Roman"/>
                <w:sz w:val="24"/>
                <w:szCs w:val="24"/>
              </w:rPr>
              <w:t xml:space="preserve"> từ CSDL</w:t>
            </w:r>
          </w:p>
        </w:tc>
      </w:tr>
      <w:tr w:rsidR="00187082" w14:paraId="1033CB5F" w14:textId="77777777" w:rsidTr="007202F2">
        <w:trPr>
          <w:trHeight w:val="56"/>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D1685CD" w14:textId="1A6652C2" w:rsidR="00187082" w:rsidRPr="00134A6C" w:rsidRDefault="00187082" w:rsidP="00134A6C">
            <w:pPr>
              <w:spacing w:before="120" w:after="0" w:line="276" w:lineRule="auto"/>
              <w:ind w:left="454" w:hanging="3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 </w:t>
            </w: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417CD82" w14:textId="10E0F5A9" w:rsidR="00187082" w:rsidRPr="00134A6C" w:rsidRDefault="00187082" w:rsidP="00134A6C">
            <w:pPr>
              <w:spacing w:before="120" w:after="0" w:line="276" w:lineRule="auto"/>
              <w:ind w:left="454" w:hanging="337"/>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3. Hiển thị chi tiết </w:t>
            </w:r>
            <w:r w:rsidR="00033F16" w:rsidRPr="00134A6C">
              <w:rPr>
                <w:rFonts w:ascii="Times New Roman" w:eastAsia="Times New Roman" w:hAnsi="Times New Roman" w:cs="Times New Roman"/>
                <w:sz w:val="24"/>
                <w:szCs w:val="24"/>
              </w:rPr>
              <w:t>thông tin NCC</w:t>
            </w:r>
          </w:p>
        </w:tc>
      </w:tr>
      <w:tr w:rsidR="00374074" w14:paraId="7CD12F8D" w14:textId="77777777" w:rsidTr="007202F2">
        <w:trPr>
          <w:trHeight w:val="56"/>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738F082" w14:textId="2640FC64" w:rsidR="00374074" w:rsidRPr="00134A6C" w:rsidRDefault="008010B0" w:rsidP="00134A6C">
            <w:pPr>
              <w:spacing w:before="120" w:after="0" w:line="276" w:lineRule="auto"/>
              <w:ind w:left="454" w:hanging="3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4. Chọn xem </w:t>
            </w:r>
            <w:r w:rsidR="00576FC2" w:rsidRPr="00134A6C">
              <w:rPr>
                <w:rFonts w:ascii="Times New Roman" w:eastAsia="Times New Roman" w:hAnsi="Times New Roman" w:cs="Times New Roman"/>
                <w:sz w:val="24"/>
                <w:szCs w:val="24"/>
              </w:rPr>
              <w:t>NCC</w:t>
            </w:r>
            <w:r w:rsidRPr="00134A6C">
              <w:rPr>
                <w:rFonts w:ascii="Times New Roman" w:eastAsia="Times New Roman" w:hAnsi="Times New Roman" w:cs="Times New Roman"/>
                <w:sz w:val="24"/>
                <w:szCs w:val="24"/>
              </w:rPr>
              <w:t xml:space="preserve"> khác</w:t>
            </w: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E6FA9C7" w14:textId="77777777" w:rsidR="00374074" w:rsidRPr="00134A6C" w:rsidRDefault="00374074" w:rsidP="00134A6C">
            <w:pPr>
              <w:spacing w:before="120" w:after="0" w:line="276" w:lineRule="auto"/>
              <w:ind w:left="454" w:hanging="337"/>
              <w:rPr>
                <w:rFonts w:ascii="Times New Roman" w:eastAsia="Times New Roman" w:hAnsi="Times New Roman" w:cs="Times New Roman"/>
                <w:sz w:val="24"/>
                <w:szCs w:val="24"/>
              </w:rPr>
            </w:pPr>
          </w:p>
        </w:tc>
      </w:tr>
      <w:tr w:rsidR="00187082" w14:paraId="5F6C0128" w14:textId="77777777" w:rsidTr="007202F2">
        <w:trPr>
          <w:trHeight w:val="134"/>
        </w:trPr>
        <w:tc>
          <w:tcPr>
            <w:tcW w:w="10632" w:type="dxa"/>
            <w:gridSpan w:val="3"/>
            <w:tcBorders>
              <w:top w:val="single" w:sz="4" w:space="0" w:color="auto"/>
              <w:left w:val="single" w:sz="4" w:space="0" w:color="auto"/>
              <w:bottom w:val="single" w:sz="4" w:space="0" w:color="auto"/>
              <w:right w:val="single" w:sz="4" w:space="0" w:color="auto"/>
            </w:tcBorders>
            <w:shd w:val="clear" w:color="auto" w:fill="BFBFBF"/>
            <w:tcMar>
              <w:top w:w="0" w:type="dxa"/>
              <w:left w:w="100" w:type="dxa"/>
              <w:bottom w:w="0" w:type="dxa"/>
              <w:right w:w="100" w:type="dxa"/>
            </w:tcMar>
          </w:tcPr>
          <w:p w14:paraId="2E0DB881" w14:textId="6DF2827E" w:rsidR="00187082" w:rsidRPr="00134A6C" w:rsidRDefault="008010B0" w:rsidP="00134A6C">
            <w:pPr>
              <w:spacing w:before="120" w:after="0" w:line="276" w:lineRule="auto"/>
              <w:rPr>
                <w:rFonts w:ascii="Times New Roman" w:eastAsia="Times New Roman" w:hAnsi="Times New Roman" w:cs="Times New Roman"/>
                <w:b/>
                <w:sz w:val="24"/>
                <w:szCs w:val="24"/>
              </w:rPr>
            </w:pPr>
            <w:r w:rsidRPr="00134A6C">
              <w:rPr>
                <w:rFonts w:ascii="Times New Roman" w:eastAsia="Times New Roman" w:hAnsi="Times New Roman" w:cs="Times New Roman"/>
                <w:b/>
                <w:bCs/>
                <w:sz w:val="24"/>
                <w:szCs w:val="24"/>
              </w:rPr>
              <w:t>Luồng sự kiện thay thế:</w:t>
            </w:r>
          </w:p>
        </w:tc>
      </w:tr>
      <w:tr w:rsidR="00187082" w14:paraId="1A566466" w14:textId="77777777" w:rsidTr="007202F2">
        <w:trPr>
          <w:trHeight w:val="128"/>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439F259" w14:textId="6AFD11D4" w:rsidR="00187082" w:rsidRPr="00134A6C" w:rsidRDefault="00D260A8" w:rsidP="00134A6C">
            <w:pPr>
              <w:spacing w:before="120" w:after="0" w:line="276" w:lineRule="auto"/>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 </w:t>
            </w:r>
            <w:r w:rsidR="00187082" w:rsidRPr="00134A6C">
              <w:rPr>
                <w:rFonts w:ascii="Times New Roman" w:eastAsia="Times New Roman" w:hAnsi="Times New Roman" w:cs="Times New Roman"/>
                <w:sz w:val="24"/>
                <w:szCs w:val="24"/>
              </w:rPr>
              <w:t>4.1. Chọn kết thúc</w:t>
            </w: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E130291" w14:textId="3401ED69" w:rsidR="00187082" w:rsidRPr="00134A6C" w:rsidRDefault="00187082" w:rsidP="006A2A3F">
            <w:pPr>
              <w:keepNext/>
              <w:spacing w:before="120" w:after="0" w:line="276" w:lineRule="auto"/>
              <w:rPr>
                <w:rFonts w:ascii="Times New Roman" w:eastAsia="Times New Roman" w:hAnsi="Times New Roman" w:cs="Times New Roman"/>
                <w:sz w:val="24"/>
                <w:szCs w:val="24"/>
              </w:rPr>
            </w:pPr>
          </w:p>
        </w:tc>
      </w:tr>
    </w:tbl>
    <w:p w14:paraId="1793ACBA" w14:textId="684D19F2" w:rsidR="006A2A3F" w:rsidRDefault="006A2A3F" w:rsidP="006A2A3F">
      <w:pPr>
        <w:pStyle w:val="Caption"/>
        <w:jc w:val="center"/>
      </w:pPr>
      <w:r>
        <w:t xml:space="preserve">Bảng </w:t>
      </w:r>
      <w:fldSimple w:instr=" SEQ Bảng \* ARABIC ">
        <w:r w:rsidR="00B061CF">
          <w:rPr>
            <w:noProof/>
          </w:rPr>
          <w:t>23</w:t>
        </w:r>
      </w:fldSimple>
      <w:r>
        <w:t xml:space="preserve">. </w:t>
      </w:r>
      <w:r w:rsidRPr="00A250F4">
        <w:t>Đặc tả Usecase Xem Nhà Cung Cấp</w:t>
      </w:r>
    </w:p>
    <w:p w14:paraId="6A17A27A" w14:textId="77777777" w:rsidR="00990E41" w:rsidRPr="00990E41" w:rsidRDefault="00990E41" w:rsidP="00990E41"/>
    <w:p w14:paraId="710B5F75" w14:textId="77EAAF74" w:rsidR="007B6473" w:rsidRDefault="00646F9F" w:rsidP="00986B8D">
      <w:pPr>
        <w:pStyle w:val="Top3"/>
      </w:pPr>
      <w:bookmarkStart w:id="271" w:name="_Toc146233583"/>
      <w:bookmarkStart w:id="272" w:name="_Toc146318036"/>
      <w:bookmarkStart w:id="273" w:name="_Toc152431182"/>
      <w:bookmarkStart w:id="274" w:name="_Toc152432078"/>
      <w:r>
        <w:lastRenderedPageBreak/>
        <w:t>Biểu đồ</w:t>
      </w:r>
      <w:bookmarkEnd w:id="271"/>
      <w:bookmarkEnd w:id="272"/>
      <w:bookmarkEnd w:id="273"/>
      <w:bookmarkEnd w:id="274"/>
    </w:p>
    <w:p w14:paraId="5C5A0C14" w14:textId="1211A234" w:rsidR="007B6473" w:rsidRPr="00B253E1" w:rsidRDefault="00646F9F">
      <w:pPr>
        <w:spacing w:after="120" w:line="240" w:lineRule="auto"/>
        <w:rPr>
          <w:rFonts w:ascii="Times New Roman" w:eastAsia="Times New Roman" w:hAnsi="Times New Roman" w:cs="Times New Roman"/>
          <w:b/>
          <w:i/>
          <w:sz w:val="26"/>
          <w:szCs w:val="26"/>
        </w:rPr>
      </w:pPr>
      <w:r w:rsidRPr="00B253E1">
        <w:rPr>
          <w:rFonts w:ascii="Times New Roman" w:eastAsia="Times New Roman" w:hAnsi="Times New Roman" w:cs="Times New Roman"/>
          <w:b/>
          <w:i/>
          <w:sz w:val="26"/>
          <w:szCs w:val="26"/>
        </w:rPr>
        <w:t>Activity</w:t>
      </w:r>
    </w:p>
    <w:p w14:paraId="63B8DB86" w14:textId="77777777" w:rsidR="007B6473" w:rsidRDefault="00B253E1" w:rsidP="000C2AA9">
      <w:pPr>
        <w:keepNext/>
        <w:spacing w:after="120" w:line="240" w:lineRule="auto"/>
      </w:pPr>
      <w:r>
        <w:rPr>
          <w:rFonts w:ascii="Times New Roman" w:eastAsia="Times New Roman" w:hAnsi="Times New Roman" w:cs="Times New Roman"/>
          <w:b/>
          <w:i/>
          <w:noProof/>
          <w:sz w:val="26"/>
          <w:szCs w:val="26"/>
        </w:rPr>
        <w:drawing>
          <wp:inline distT="0" distB="0" distL="0" distR="0" wp14:anchorId="29A41E50" wp14:editId="1742E5B6">
            <wp:extent cx="6511925" cy="3923030"/>
            <wp:effectExtent l="0" t="0" r="3175" b="1270"/>
            <wp:docPr id="837157791" name="Picture 83715779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57791" name="Picture 19" descr="A diagram of a diagram&#10;&#10;Description automatically generated"/>
                    <pic:cNvPicPr/>
                  </pic:nvPicPr>
                  <pic:blipFill>
                    <a:blip r:embed="rId50" cstate="email">
                      <a:extLst>
                        <a:ext uri="{28A0092B-C50C-407E-A947-70E740481C1C}">
                          <a14:useLocalDpi xmlns:a14="http://schemas.microsoft.com/office/drawing/2010/main"/>
                        </a:ext>
                      </a:extLst>
                    </a:blip>
                    <a:stretch>
                      <a:fillRect/>
                    </a:stretch>
                  </pic:blipFill>
                  <pic:spPr>
                    <a:xfrm>
                      <a:off x="0" y="0"/>
                      <a:ext cx="6511925" cy="3923030"/>
                    </a:xfrm>
                    <a:prstGeom prst="rect">
                      <a:avLst/>
                    </a:prstGeom>
                  </pic:spPr>
                </pic:pic>
              </a:graphicData>
            </a:graphic>
          </wp:inline>
        </w:drawing>
      </w:r>
    </w:p>
    <w:p w14:paraId="19D16EF7" w14:textId="67CAF504" w:rsidR="002F5055" w:rsidRPr="002F5055" w:rsidRDefault="00A66F93" w:rsidP="000C2AA9">
      <w:pPr>
        <w:pStyle w:val="Caption"/>
        <w:jc w:val="center"/>
      </w:pPr>
      <w:r>
        <w:t xml:space="preserve">Hình </w:t>
      </w:r>
      <w:fldSimple w:instr=" SEQ Hình \* ARABIC ">
        <w:r w:rsidR="00B061CF">
          <w:rPr>
            <w:noProof/>
          </w:rPr>
          <w:t>38</w:t>
        </w:r>
      </w:fldSimple>
      <w:r w:rsidR="000C2AA9">
        <w:t>.</w:t>
      </w:r>
      <w:r w:rsidR="002F5055">
        <w:t xml:space="preserve"> Activity Xem Nhà Cung Cấp</w:t>
      </w:r>
    </w:p>
    <w:p w14:paraId="2FC16F27" w14:textId="77777777" w:rsidR="007B6473" w:rsidRDefault="00646F9F">
      <w:pPr>
        <w:spacing w:after="120" w:line="240" w:lineRule="auto"/>
        <w:rPr>
          <w:rFonts w:ascii="Times New Roman" w:eastAsia="Times New Roman" w:hAnsi="Times New Roman" w:cs="Times New Roman"/>
          <w:b/>
          <w:sz w:val="26"/>
          <w:szCs w:val="26"/>
        </w:rPr>
      </w:pPr>
      <w:r w:rsidRPr="00B253E1">
        <w:rPr>
          <w:rFonts w:ascii="Times New Roman" w:eastAsia="Times New Roman" w:hAnsi="Times New Roman" w:cs="Times New Roman"/>
          <w:b/>
          <w:i/>
          <w:sz w:val="26"/>
          <w:szCs w:val="26"/>
        </w:rPr>
        <w:t>Sequence</w:t>
      </w:r>
    </w:p>
    <w:p w14:paraId="369D62B0" w14:textId="77777777" w:rsidR="007B6473" w:rsidRDefault="00EF7E3E" w:rsidP="00EF6C73">
      <w:pPr>
        <w:keepNext/>
      </w:pPr>
      <w:r>
        <w:rPr>
          <w:noProof/>
        </w:rPr>
        <w:drawing>
          <wp:inline distT="0" distB="0" distL="0" distR="0" wp14:anchorId="589D02C0" wp14:editId="0CFA2554">
            <wp:extent cx="6879080" cy="2699309"/>
            <wp:effectExtent l="0" t="0" r="0" b="6350"/>
            <wp:docPr id="386213688" name="Picture 38621368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13688" name="Picture 21" descr="A diagram of a projec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92980" cy="2704763"/>
                    </a:xfrm>
                    <a:prstGeom prst="rect">
                      <a:avLst/>
                    </a:prstGeom>
                    <a:noFill/>
                    <a:ln>
                      <a:noFill/>
                    </a:ln>
                  </pic:spPr>
                </pic:pic>
              </a:graphicData>
            </a:graphic>
          </wp:inline>
        </w:drawing>
      </w:r>
    </w:p>
    <w:p w14:paraId="53E51110" w14:textId="7DB4585D" w:rsidR="002F5055" w:rsidRDefault="002F5055" w:rsidP="00EF6C73">
      <w:pPr>
        <w:pStyle w:val="Caption"/>
        <w:jc w:val="center"/>
      </w:pPr>
      <w:r>
        <w:t xml:space="preserve">Hình </w:t>
      </w:r>
      <w:fldSimple w:instr=" SEQ Hình \* ARABIC ">
        <w:r w:rsidR="00B061CF">
          <w:rPr>
            <w:noProof/>
          </w:rPr>
          <w:t>39</w:t>
        </w:r>
      </w:fldSimple>
      <w:r w:rsidR="00EF6C73" w:rsidRPr="006864EF">
        <w:t>.</w:t>
      </w:r>
      <w:r>
        <w:t xml:space="preserve"> Sequence Xem Nhà Cung Cấp</w:t>
      </w:r>
    </w:p>
    <w:p w14:paraId="5282376A" w14:textId="77777777" w:rsidR="00986B8D" w:rsidRPr="00986B8D" w:rsidRDefault="00986B8D" w:rsidP="00986B8D"/>
    <w:p w14:paraId="5157061A" w14:textId="6E1F05F5" w:rsidR="007B6473" w:rsidRDefault="00646F9F" w:rsidP="00986B8D">
      <w:pPr>
        <w:pStyle w:val="Top2"/>
      </w:pPr>
      <w:bookmarkStart w:id="275" w:name="_Toc146233584"/>
      <w:bookmarkStart w:id="276" w:name="_Toc146318037"/>
      <w:bookmarkStart w:id="277" w:name="_Toc152431183"/>
      <w:bookmarkStart w:id="278" w:name="_Toc152432079"/>
      <w:r>
        <w:lastRenderedPageBreak/>
        <w:t>UC020</w:t>
      </w:r>
      <w:r w:rsidRPr="00016718">
        <w:t>_</w:t>
      </w:r>
      <w:r w:rsidR="00AF30B0" w:rsidRPr="00016718">
        <w:t>Cập Nhật Nhà Cung Cấp</w:t>
      </w:r>
      <w:bookmarkEnd w:id="275"/>
      <w:bookmarkEnd w:id="276"/>
      <w:bookmarkEnd w:id="277"/>
      <w:bookmarkEnd w:id="278"/>
    </w:p>
    <w:p w14:paraId="1291FDB2" w14:textId="0CD0C934" w:rsidR="007B6473" w:rsidRDefault="00646F9F" w:rsidP="00986B8D">
      <w:pPr>
        <w:pStyle w:val="Top3"/>
      </w:pPr>
      <w:bookmarkStart w:id="279" w:name="_Toc146233585"/>
      <w:bookmarkStart w:id="280" w:name="_Toc146318038"/>
      <w:bookmarkStart w:id="281" w:name="_Toc152431184"/>
      <w:bookmarkStart w:id="282" w:name="_Toc152432080"/>
      <w:r>
        <w:t>Mô tả use case UC020</w:t>
      </w:r>
      <w:bookmarkEnd w:id="279"/>
      <w:bookmarkEnd w:id="280"/>
      <w:bookmarkEnd w:id="281"/>
      <w:bookmarkEnd w:id="282"/>
    </w:p>
    <w:tbl>
      <w:tblPr>
        <w:tblW w:w="10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5"/>
        <w:gridCol w:w="2268"/>
        <w:gridCol w:w="6152"/>
      </w:tblGrid>
      <w:tr w:rsidR="007B6473" w14:paraId="734A563E" w14:textId="77777777" w:rsidTr="00BD10BF">
        <w:trPr>
          <w:trHeight w:val="141"/>
        </w:trPr>
        <w:tc>
          <w:tcPr>
            <w:tcW w:w="1025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BE5EDF" w14:textId="27FA94BD" w:rsidR="007B6473" w:rsidRPr="00BD10BF" w:rsidRDefault="00646F9F" w:rsidP="00BD10BF">
            <w:pPr>
              <w:spacing w:after="120" w:line="276" w:lineRule="auto"/>
              <w:ind w:right="-920"/>
              <w:rPr>
                <w:rFonts w:ascii="Times New Roman" w:eastAsia="Times New Roman" w:hAnsi="Times New Roman" w:cs="Times New Roman"/>
                <w:sz w:val="24"/>
                <w:szCs w:val="24"/>
              </w:rPr>
            </w:pPr>
            <w:r w:rsidRPr="00BD10BF">
              <w:rPr>
                <w:rFonts w:ascii="Times New Roman" w:eastAsia="Times New Roman" w:hAnsi="Times New Roman" w:cs="Times New Roman"/>
                <w:b/>
                <w:sz w:val="24"/>
                <w:szCs w:val="24"/>
              </w:rPr>
              <w:t xml:space="preserve">Use case: </w:t>
            </w:r>
            <w:r w:rsidRPr="00BD10BF">
              <w:rPr>
                <w:rFonts w:ascii="Times New Roman" w:eastAsia="Times New Roman" w:hAnsi="Times New Roman" w:cs="Times New Roman"/>
                <w:sz w:val="24"/>
                <w:szCs w:val="24"/>
              </w:rPr>
              <w:t>UC020_</w:t>
            </w:r>
            <w:r w:rsidR="00AF30B0" w:rsidRPr="00BD10BF">
              <w:rPr>
                <w:rFonts w:ascii="Times New Roman" w:eastAsia="Times New Roman" w:hAnsi="Times New Roman" w:cs="Times New Roman"/>
                <w:sz w:val="24"/>
                <w:szCs w:val="24"/>
              </w:rPr>
              <w:t>Cập Nhật Nhà Cung Cấp</w:t>
            </w:r>
          </w:p>
        </w:tc>
      </w:tr>
      <w:tr w:rsidR="007B6473" w14:paraId="78D259F7" w14:textId="77777777" w:rsidTr="00BD10BF">
        <w:trPr>
          <w:trHeight w:val="104"/>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DB8270" w14:textId="77777777" w:rsidR="007B6473" w:rsidRPr="00BD10BF" w:rsidRDefault="00646F9F" w:rsidP="00BD10BF">
            <w:pPr>
              <w:spacing w:after="120" w:line="276" w:lineRule="auto"/>
              <w:ind w:right="-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Mục đích: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27A42E" w14:textId="32F6334A" w:rsidR="007B6473" w:rsidRPr="00BD10BF" w:rsidRDefault="00D43E34" w:rsidP="00BD10BF">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Cập nhật thông tin của NCC</w:t>
            </w:r>
          </w:p>
        </w:tc>
      </w:tr>
      <w:tr w:rsidR="007B6473" w14:paraId="6F83E44C" w14:textId="77777777" w:rsidTr="00BD10BF">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D25018" w14:textId="77777777" w:rsidR="007B6473" w:rsidRPr="00BD10BF" w:rsidRDefault="00646F9F" w:rsidP="00BD10BF">
            <w:pPr>
              <w:spacing w:after="120" w:line="276" w:lineRule="auto"/>
              <w:ind w:right="-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Mô tả sơ lược:</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5769D4" w14:textId="3DF08545" w:rsidR="007B6473" w:rsidRPr="00BD10BF" w:rsidRDefault="00D43E34" w:rsidP="00BD10BF">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Cập nhật các thông tin cần thay đổi của NCC</w:t>
            </w:r>
          </w:p>
        </w:tc>
      </w:tr>
      <w:tr w:rsidR="007B6473" w14:paraId="3A5AAE8C" w14:textId="77777777" w:rsidTr="00BD10BF">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DA223C" w14:textId="77777777" w:rsidR="007B6473" w:rsidRPr="00BD10BF" w:rsidRDefault="00646F9F" w:rsidP="00BD10BF">
            <w:pPr>
              <w:spacing w:after="120" w:line="276" w:lineRule="auto"/>
              <w:ind w:right="-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Actor chính: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601D8F" w14:textId="0B7CE42F" w:rsidR="007B6473" w:rsidRPr="00BD10BF" w:rsidRDefault="00646F9F" w:rsidP="00BD10BF">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Nhân Viên </w:t>
            </w:r>
            <w:r w:rsidR="00D43E34" w:rsidRPr="00BD10BF">
              <w:rPr>
                <w:rFonts w:ascii="Times New Roman" w:eastAsia="Times New Roman" w:hAnsi="Times New Roman" w:cs="Times New Roman"/>
                <w:sz w:val="24"/>
                <w:szCs w:val="24"/>
              </w:rPr>
              <w:t>Quản Lý</w:t>
            </w:r>
          </w:p>
        </w:tc>
      </w:tr>
      <w:tr w:rsidR="007B6473" w14:paraId="1853F2E2" w14:textId="77777777" w:rsidTr="00BD10BF">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E70228" w14:textId="77777777" w:rsidR="007B6473" w:rsidRPr="00BD10BF" w:rsidRDefault="00646F9F" w:rsidP="00BD10BF">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Actor phụ:</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4A9572" w14:textId="77777777" w:rsidR="007B6473" w:rsidRPr="00BD10BF" w:rsidRDefault="00646F9F" w:rsidP="00BD10BF">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Không</w:t>
            </w:r>
          </w:p>
        </w:tc>
      </w:tr>
      <w:tr w:rsidR="007B6473" w14:paraId="613C8562" w14:textId="77777777" w:rsidTr="00BD10BF">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9991FB" w14:textId="77777777" w:rsidR="007B6473" w:rsidRPr="00BD10BF" w:rsidRDefault="00646F9F" w:rsidP="00BD10BF">
            <w:pPr>
              <w:spacing w:after="120" w:line="276" w:lineRule="auto"/>
              <w:ind w:right="-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Tiền điều kiện:</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8227C6" w14:textId="4D353447" w:rsidR="007B6473" w:rsidRPr="00BD10BF" w:rsidRDefault="00646F9F" w:rsidP="00BD10BF">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Đăng nhập thành công vào hệ thống</w:t>
            </w:r>
            <w:r w:rsidR="00D43E34" w:rsidRPr="00BD10BF">
              <w:rPr>
                <w:rFonts w:ascii="Times New Roman" w:eastAsia="Times New Roman" w:hAnsi="Times New Roman" w:cs="Times New Roman"/>
                <w:sz w:val="24"/>
                <w:szCs w:val="24"/>
              </w:rPr>
              <w:t>,</w:t>
            </w:r>
            <w:r w:rsidR="005C2A67" w:rsidRPr="00BD10BF">
              <w:rPr>
                <w:rFonts w:ascii="Times New Roman" w:eastAsia="Times New Roman" w:hAnsi="Times New Roman" w:cs="Times New Roman"/>
                <w:sz w:val="24"/>
                <w:szCs w:val="24"/>
              </w:rPr>
              <w:t>chọn chức năng cập nhật</w:t>
            </w:r>
            <w:r w:rsidR="00D43E34" w:rsidRPr="00BD10BF">
              <w:rPr>
                <w:rFonts w:ascii="Times New Roman" w:eastAsia="Times New Roman" w:hAnsi="Times New Roman" w:cs="Times New Roman"/>
                <w:sz w:val="24"/>
                <w:szCs w:val="24"/>
              </w:rPr>
              <w:t xml:space="preserve"> thông tin NCC </w:t>
            </w:r>
            <w:r w:rsidR="00C01F8B" w:rsidRPr="00BD10BF">
              <w:rPr>
                <w:rFonts w:ascii="Times New Roman" w:eastAsia="Times New Roman" w:hAnsi="Times New Roman" w:cs="Times New Roman"/>
                <w:sz w:val="24"/>
                <w:szCs w:val="24"/>
              </w:rPr>
              <w:t xml:space="preserve">và </w:t>
            </w:r>
            <w:r w:rsidR="00D43E34" w:rsidRPr="00BD10BF">
              <w:rPr>
                <w:rFonts w:ascii="Times New Roman" w:eastAsia="Times New Roman" w:hAnsi="Times New Roman" w:cs="Times New Roman"/>
                <w:sz w:val="24"/>
                <w:szCs w:val="24"/>
              </w:rPr>
              <w:t xml:space="preserve"> thông tin NCC phải tồn tại t</w:t>
            </w:r>
            <w:r w:rsidR="004D16D7" w:rsidRPr="00BD10BF">
              <w:rPr>
                <w:rFonts w:ascii="Times New Roman" w:eastAsia="Times New Roman" w:hAnsi="Times New Roman" w:cs="Times New Roman"/>
                <w:sz w:val="24"/>
                <w:szCs w:val="24"/>
              </w:rPr>
              <w:t>rong CSDL</w:t>
            </w:r>
          </w:p>
        </w:tc>
      </w:tr>
      <w:tr w:rsidR="007B6473" w14:paraId="1F3C320C" w14:textId="77777777" w:rsidTr="00BD10BF">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D5F21E" w14:textId="77777777" w:rsidR="007B6473" w:rsidRPr="00BD10BF" w:rsidRDefault="00646F9F" w:rsidP="00BD10BF">
            <w:pPr>
              <w:spacing w:after="120" w:line="276" w:lineRule="auto"/>
              <w:ind w:right="-4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Hậu điều kiện:</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B649DB" w14:textId="7441E57F" w:rsidR="007B6473" w:rsidRPr="00BD10BF" w:rsidRDefault="004D16D7" w:rsidP="00BD10BF">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Thông tin NCC được cập nhật thành công</w:t>
            </w:r>
          </w:p>
        </w:tc>
      </w:tr>
      <w:tr w:rsidR="00682529" w14:paraId="2DCE6669" w14:textId="77777777" w:rsidTr="00BD10BF">
        <w:trPr>
          <w:trHeight w:val="51"/>
        </w:trPr>
        <w:tc>
          <w:tcPr>
            <w:tcW w:w="10255" w:type="dxa"/>
            <w:gridSpan w:val="3"/>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1B09199" w14:textId="77777777" w:rsidR="00682529" w:rsidRPr="00BD10BF" w:rsidRDefault="00682529" w:rsidP="00BD10BF">
            <w:pPr>
              <w:spacing w:after="120" w:line="276" w:lineRule="auto"/>
              <w:rPr>
                <w:rFonts w:ascii="Times New Roman" w:eastAsia="Times New Roman" w:hAnsi="Times New Roman" w:cs="Times New Roman"/>
                <w:b/>
                <w:sz w:val="24"/>
                <w:szCs w:val="24"/>
              </w:rPr>
            </w:pPr>
            <w:r w:rsidRPr="00BD10BF">
              <w:rPr>
                <w:rFonts w:ascii="Times New Roman" w:eastAsia="Times New Roman" w:hAnsi="Times New Roman" w:cs="Times New Roman"/>
                <w:b/>
                <w:sz w:val="24"/>
                <w:szCs w:val="24"/>
              </w:rPr>
              <w:t>Luồng sự kiện chính:</w:t>
            </w:r>
          </w:p>
        </w:tc>
      </w:tr>
      <w:tr w:rsidR="00682529" w14:paraId="0A849511" w14:textId="77777777" w:rsidTr="00BD10BF">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23BA88D" w14:textId="77777777" w:rsidR="00682529" w:rsidRPr="00BD10BF" w:rsidRDefault="00682529" w:rsidP="00BD10BF">
            <w:pPr>
              <w:spacing w:after="120" w:line="276" w:lineRule="auto"/>
              <w:jc w:val="center"/>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NVQL</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BE2455" w14:textId="77777777" w:rsidR="00682529" w:rsidRPr="00BD10BF" w:rsidRDefault="00682529" w:rsidP="00BD10BF">
            <w:pPr>
              <w:spacing w:after="120" w:line="276" w:lineRule="auto"/>
              <w:jc w:val="center"/>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Hệ Thống</w:t>
            </w:r>
          </w:p>
        </w:tc>
      </w:tr>
      <w:tr w:rsidR="00682529" w14:paraId="4CA5C698" w14:textId="77777777" w:rsidTr="00BD10BF">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B576BE5" w14:textId="7FBF8894" w:rsidR="00682529" w:rsidRPr="00BD10BF" w:rsidRDefault="00682529" w:rsidP="00BD10BF">
            <w:pPr>
              <w:spacing w:after="120" w:line="276" w:lineRule="auto"/>
              <w:ind w:left="31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1.  </w:t>
            </w:r>
            <w:r w:rsidRPr="00BD10BF">
              <w:rPr>
                <w:rFonts w:ascii="Times New Roman" w:eastAsia="Times New Roman" w:hAnsi="Times New Roman" w:cs="Times New Roman"/>
                <w:sz w:val="24"/>
                <w:szCs w:val="24"/>
              </w:rPr>
              <w:tab/>
              <w:t>Chọn N</w:t>
            </w:r>
            <w:r w:rsidR="00980136" w:rsidRPr="00BD10BF">
              <w:rPr>
                <w:rFonts w:ascii="Times New Roman" w:eastAsia="Times New Roman" w:hAnsi="Times New Roman" w:cs="Times New Roman"/>
                <w:sz w:val="24"/>
                <w:szCs w:val="24"/>
              </w:rPr>
              <w:t>CC</w:t>
            </w:r>
            <w:r w:rsidRPr="00BD10BF">
              <w:rPr>
                <w:rFonts w:ascii="Times New Roman" w:eastAsia="Times New Roman" w:hAnsi="Times New Roman" w:cs="Times New Roman"/>
                <w:sz w:val="24"/>
                <w:szCs w:val="24"/>
              </w:rPr>
              <w:t xml:space="preserve"> cần cập nhật thông tin</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D2E4F2" w14:textId="77777777" w:rsidR="00682529" w:rsidRPr="00BD10BF" w:rsidRDefault="00682529" w:rsidP="00BD10BF">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r>
      <w:tr w:rsidR="00682529" w14:paraId="5CA84793" w14:textId="77777777" w:rsidTr="00BD10BF">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C09548" w14:textId="77777777" w:rsidR="00682529" w:rsidRPr="00BD10BF" w:rsidRDefault="00682529" w:rsidP="00BD10BF">
            <w:pPr>
              <w:spacing w:after="120" w:line="276" w:lineRule="auto"/>
              <w:ind w:left="31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2. Nhập thông tin cập nhật</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2B9964" w14:textId="77777777" w:rsidR="00682529" w:rsidRPr="00BD10BF" w:rsidRDefault="00682529" w:rsidP="00BD10BF">
            <w:pPr>
              <w:spacing w:after="120" w:line="276" w:lineRule="auto"/>
              <w:rPr>
                <w:rFonts w:ascii="Times New Roman" w:eastAsia="Times New Roman" w:hAnsi="Times New Roman" w:cs="Times New Roman"/>
                <w:sz w:val="24"/>
                <w:szCs w:val="24"/>
              </w:rPr>
            </w:pPr>
          </w:p>
        </w:tc>
      </w:tr>
      <w:tr w:rsidR="00682529" w14:paraId="73091B20" w14:textId="77777777" w:rsidTr="00BD10BF">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ECEBFB9" w14:textId="77777777" w:rsidR="00682529" w:rsidRPr="00BD10BF" w:rsidRDefault="00682529" w:rsidP="00BD10BF">
            <w:pPr>
              <w:spacing w:after="120" w:line="276" w:lineRule="auto"/>
              <w:ind w:left="313"/>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9DF693" w14:textId="77777777" w:rsidR="00682529" w:rsidRPr="00BD10BF" w:rsidRDefault="00682529" w:rsidP="00BD10BF">
            <w:pPr>
              <w:spacing w:after="120" w:line="276" w:lineRule="auto"/>
              <w:ind w:left="40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3. Kiểm tra định dạng dữ liệu</w:t>
            </w:r>
          </w:p>
        </w:tc>
      </w:tr>
      <w:tr w:rsidR="00682529" w14:paraId="212EE614" w14:textId="77777777" w:rsidTr="00BD10BF">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F627D88" w14:textId="77777777" w:rsidR="00682529" w:rsidRPr="00BD10BF" w:rsidRDefault="00682529" w:rsidP="00BD10BF">
            <w:pPr>
              <w:spacing w:after="120" w:line="276" w:lineRule="auto"/>
              <w:ind w:left="31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4. Chọn Lưu</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40769B41" w14:textId="77777777" w:rsidR="00682529" w:rsidRPr="00BD10BF" w:rsidRDefault="00682529" w:rsidP="00BD10BF">
            <w:pPr>
              <w:spacing w:after="120" w:line="276" w:lineRule="auto"/>
              <w:ind w:left="403" w:hanging="360"/>
              <w:rPr>
                <w:rFonts w:ascii="Times New Roman" w:eastAsia="Times New Roman" w:hAnsi="Times New Roman" w:cs="Times New Roman"/>
                <w:sz w:val="24"/>
                <w:szCs w:val="24"/>
              </w:rPr>
            </w:pPr>
          </w:p>
        </w:tc>
      </w:tr>
      <w:tr w:rsidR="00682529" w14:paraId="7140CAD9" w14:textId="77777777" w:rsidTr="00BD10BF">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F3D6276" w14:textId="77777777" w:rsidR="00682529" w:rsidRPr="00BD10BF" w:rsidRDefault="00682529" w:rsidP="00BD10BF">
            <w:pPr>
              <w:spacing w:after="120" w:line="276" w:lineRule="auto"/>
              <w:ind w:left="313"/>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10F71080" w14:textId="77777777" w:rsidR="00682529" w:rsidRPr="00BD10BF" w:rsidRDefault="00682529" w:rsidP="00BD10BF">
            <w:pPr>
              <w:spacing w:after="120" w:line="276" w:lineRule="auto"/>
              <w:ind w:left="40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5. Lưu thông tin vừa cập nhật vào CSDL và hiển thị trên danh sách</w:t>
            </w:r>
          </w:p>
        </w:tc>
      </w:tr>
      <w:tr w:rsidR="00682529" w14:paraId="4787C88B" w14:textId="77777777" w:rsidTr="00EE67A3">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B2EA8E" w14:textId="77777777" w:rsidR="00682529" w:rsidRPr="00BD10BF" w:rsidRDefault="00682529" w:rsidP="00BD10BF">
            <w:pPr>
              <w:spacing w:after="120" w:line="276" w:lineRule="auto"/>
              <w:ind w:left="313"/>
              <w:rPr>
                <w:rFonts w:ascii="Times New Roman" w:eastAsia="Times New Roman" w:hAnsi="Times New Roman" w:cs="Times New Roman"/>
                <w:sz w:val="24"/>
                <w:szCs w:val="24"/>
              </w:rPr>
            </w:pP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33DD3004" w14:textId="77777777" w:rsidR="00682529" w:rsidRPr="00BD10BF" w:rsidRDefault="00682529" w:rsidP="00BD10BF">
            <w:pPr>
              <w:spacing w:after="120" w:line="276" w:lineRule="auto"/>
              <w:ind w:left="40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6. Thông báo cập nhật thành công</w:t>
            </w:r>
          </w:p>
        </w:tc>
      </w:tr>
      <w:tr w:rsidR="00682529" w14:paraId="1617B6CC" w14:textId="77777777" w:rsidTr="00BD10BF">
        <w:trPr>
          <w:trHeight w:val="51"/>
        </w:trPr>
        <w:tc>
          <w:tcPr>
            <w:tcW w:w="10255" w:type="dxa"/>
            <w:gridSpan w:val="3"/>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F255416" w14:textId="77777777" w:rsidR="00682529" w:rsidRPr="00BD10BF" w:rsidRDefault="00682529" w:rsidP="00BD10BF">
            <w:pPr>
              <w:spacing w:after="120" w:line="276" w:lineRule="auto"/>
              <w:rPr>
                <w:rFonts w:ascii="Times New Roman" w:eastAsia="Times New Roman" w:hAnsi="Times New Roman" w:cs="Times New Roman"/>
                <w:b/>
                <w:sz w:val="24"/>
                <w:szCs w:val="24"/>
              </w:rPr>
            </w:pPr>
            <w:r w:rsidRPr="00BD10BF">
              <w:rPr>
                <w:rFonts w:ascii="Times New Roman" w:eastAsia="Times New Roman" w:hAnsi="Times New Roman" w:cs="Times New Roman"/>
                <w:b/>
                <w:sz w:val="24"/>
                <w:szCs w:val="24"/>
              </w:rPr>
              <w:t>Luồng sự kiện thay thế:</w:t>
            </w:r>
          </w:p>
        </w:tc>
      </w:tr>
      <w:tr w:rsidR="00682529" w14:paraId="727327D6" w14:textId="77777777" w:rsidTr="00BD10BF">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CC6BAE" w14:textId="77777777" w:rsidR="00682529" w:rsidRPr="00BD10BF" w:rsidRDefault="00682529" w:rsidP="00BD10BF">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4BB533" w14:textId="77777777" w:rsidR="00682529" w:rsidRPr="00BD10BF" w:rsidRDefault="00682529" w:rsidP="00BD10BF">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3.1. Thông báo nhập sai định dạng, yêu cầu nhập lại</w:t>
            </w:r>
          </w:p>
        </w:tc>
      </w:tr>
      <w:tr w:rsidR="00682529" w14:paraId="32CE88C5" w14:textId="77777777" w:rsidTr="00BD10BF">
        <w:trPr>
          <w:trHeight w:val="51"/>
        </w:trPr>
        <w:tc>
          <w:tcPr>
            <w:tcW w:w="4103" w:type="dxa"/>
            <w:gridSpan w:val="2"/>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46CC336E" w14:textId="77777777" w:rsidR="00682529" w:rsidRPr="00BD10BF" w:rsidRDefault="00682529" w:rsidP="00BD10BF">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3.2. Chọn OK</w:t>
            </w:r>
          </w:p>
        </w:tc>
        <w:tc>
          <w:tcPr>
            <w:tcW w:w="6152" w:type="dxa"/>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22DDD203" w14:textId="77777777" w:rsidR="00682529" w:rsidRPr="00BD10BF" w:rsidRDefault="00682529" w:rsidP="00BD10BF">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r>
      <w:tr w:rsidR="00682529" w14:paraId="58F2E7ED" w14:textId="77777777" w:rsidTr="00BD10BF">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61B293" w14:textId="77777777" w:rsidR="00682529" w:rsidRPr="00BD10BF" w:rsidRDefault="00682529" w:rsidP="00BD10BF">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70C9669" w14:textId="77777777" w:rsidR="00682529" w:rsidRPr="00BD10BF" w:rsidRDefault="00682529" w:rsidP="00BD10BF">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3.3. Quay lại bước 2</w:t>
            </w:r>
          </w:p>
        </w:tc>
      </w:tr>
      <w:tr w:rsidR="00682529" w14:paraId="2FF5485F" w14:textId="77777777" w:rsidTr="00BD10BF">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9B84842" w14:textId="77777777" w:rsidR="00682529" w:rsidRPr="00BD10BF" w:rsidRDefault="00682529" w:rsidP="00BD10BF">
            <w:pPr>
              <w:spacing w:after="120" w:line="276" w:lineRule="auto"/>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DB91206" w14:textId="2FD260B1" w:rsidR="00682529" w:rsidRPr="00BD10BF" w:rsidRDefault="00682529" w:rsidP="00BD10BF">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5.1. Thông báo </w:t>
            </w:r>
            <w:r w:rsidR="000F4EDF" w:rsidRPr="00BD10BF">
              <w:rPr>
                <w:rFonts w:ascii="Times New Roman" w:eastAsia="Times New Roman" w:hAnsi="Times New Roman" w:cs="Times New Roman"/>
                <w:sz w:val="24"/>
                <w:szCs w:val="24"/>
              </w:rPr>
              <w:t>dữ liệu không hợp lệ</w:t>
            </w:r>
          </w:p>
        </w:tc>
      </w:tr>
      <w:tr w:rsidR="00682529" w14:paraId="5D5BB14F" w14:textId="77777777" w:rsidTr="00BD10BF">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FE63655" w14:textId="77777777" w:rsidR="00682529" w:rsidRPr="00BD10BF" w:rsidRDefault="00682529" w:rsidP="00BD10BF">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5.2. Chọn OK</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DBF4234" w14:textId="77777777" w:rsidR="00682529" w:rsidRPr="00BD10BF" w:rsidRDefault="00682529" w:rsidP="00BD10BF">
            <w:pPr>
              <w:spacing w:after="120" w:line="276" w:lineRule="auto"/>
              <w:rPr>
                <w:rFonts w:ascii="Times New Roman" w:eastAsia="Times New Roman" w:hAnsi="Times New Roman" w:cs="Times New Roman"/>
                <w:sz w:val="24"/>
                <w:szCs w:val="24"/>
              </w:rPr>
            </w:pPr>
          </w:p>
        </w:tc>
      </w:tr>
      <w:tr w:rsidR="00682529" w14:paraId="754E896D" w14:textId="77777777" w:rsidTr="00BD10BF">
        <w:trPr>
          <w:trHeight w:val="108"/>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1AE1D9C" w14:textId="77777777" w:rsidR="00682529" w:rsidRPr="00BD10BF" w:rsidRDefault="00682529" w:rsidP="00BD10BF">
            <w:pPr>
              <w:spacing w:after="120" w:line="276" w:lineRule="auto"/>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FB2B174" w14:textId="77777777" w:rsidR="00682529" w:rsidRPr="00BD10BF" w:rsidRDefault="00682529" w:rsidP="00E62228">
            <w:pPr>
              <w:keepNext/>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5.3. Quay lại bước 2</w:t>
            </w:r>
          </w:p>
        </w:tc>
      </w:tr>
    </w:tbl>
    <w:p w14:paraId="09A644A1" w14:textId="572160DD" w:rsidR="007B6473" w:rsidRDefault="004F10D2" w:rsidP="00E62228">
      <w:pPr>
        <w:pStyle w:val="Caption"/>
        <w:jc w:val="center"/>
      </w:pPr>
      <w:r>
        <w:t xml:space="preserve">Bảng </w:t>
      </w:r>
      <w:fldSimple w:instr=" SEQ Bảng \* ARABIC ">
        <w:r w:rsidR="00B061CF">
          <w:rPr>
            <w:noProof/>
          </w:rPr>
          <w:t>24</w:t>
        </w:r>
      </w:fldSimple>
      <w:r w:rsidR="00E62228">
        <w:t>.</w:t>
      </w:r>
      <w:r>
        <w:t xml:space="preserve">Đặc tả Usecase </w:t>
      </w:r>
      <w:r w:rsidR="00370FE7">
        <w:t>Cập Nhật Nhà Cung Cấp</w:t>
      </w:r>
    </w:p>
    <w:p w14:paraId="17794949" w14:textId="77777777" w:rsidR="00BD10BF" w:rsidRDefault="00BD10BF">
      <w:pPr>
        <w:rPr>
          <w:rFonts w:ascii="Times New Roman" w:eastAsia="Times New Roman" w:hAnsi="Times New Roman" w:cs="Times New Roman"/>
          <w:b/>
          <w:sz w:val="26"/>
          <w:szCs w:val="26"/>
        </w:rPr>
      </w:pPr>
      <w:bookmarkStart w:id="283" w:name="_Toc146233586"/>
      <w:r>
        <w:br w:type="page"/>
      </w:r>
    </w:p>
    <w:p w14:paraId="4AA380C5" w14:textId="1D852215" w:rsidR="007B6473" w:rsidRDefault="00646F9F" w:rsidP="00BD10BF">
      <w:pPr>
        <w:pStyle w:val="Top3"/>
      </w:pPr>
      <w:bookmarkStart w:id="284" w:name="_Toc146318039"/>
      <w:bookmarkStart w:id="285" w:name="_Toc152431185"/>
      <w:bookmarkStart w:id="286" w:name="_Toc152432081"/>
      <w:r>
        <w:lastRenderedPageBreak/>
        <w:t>Biểu đồ</w:t>
      </w:r>
      <w:bookmarkEnd w:id="283"/>
      <w:bookmarkEnd w:id="284"/>
      <w:bookmarkEnd w:id="285"/>
      <w:bookmarkEnd w:id="286"/>
    </w:p>
    <w:p w14:paraId="7D8FECD0" w14:textId="77777777" w:rsidR="007B6473" w:rsidRPr="00FC6D1A" w:rsidRDefault="00646F9F">
      <w:pPr>
        <w:spacing w:after="120" w:line="240" w:lineRule="auto"/>
        <w:rPr>
          <w:rFonts w:ascii="Times New Roman" w:eastAsia="Times New Roman" w:hAnsi="Times New Roman" w:cs="Times New Roman"/>
          <w:b/>
          <w:i/>
          <w:sz w:val="26"/>
          <w:szCs w:val="26"/>
        </w:rPr>
      </w:pPr>
      <w:r w:rsidRPr="00FC6D1A">
        <w:rPr>
          <w:rFonts w:ascii="Times New Roman" w:eastAsia="Times New Roman" w:hAnsi="Times New Roman" w:cs="Times New Roman"/>
          <w:b/>
          <w:i/>
          <w:sz w:val="26"/>
          <w:szCs w:val="26"/>
        </w:rPr>
        <w:t>Activity</w:t>
      </w:r>
    </w:p>
    <w:p w14:paraId="2A903B38" w14:textId="77777777" w:rsidR="007B6473" w:rsidRDefault="001F0A53" w:rsidP="00303A47">
      <w:pPr>
        <w:keepNext/>
      </w:pPr>
      <w:r>
        <w:rPr>
          <w:rFonts w:ascii="Times New Roman" w:eastAsia="Times New Roman" w:hAnsi="Times New Roman" w:cs="Times New Roman"/>
          <w:b/>
          <w:i/>
          <w:noProof/>
          <w:sz w:val="26"/>
          <w:szCs w:val="26"/>
        </w:rPr>
        <w:drawing>
          <wp:inline distT="0" distB="0" distL="0" distR="0" wp14:anchorId="1764692C" wp14:editId="21C8BA92">
            <wp:extent cx="6511925" cy="5182870"/>
            <wp:effectExtent l="0" t="0" r="3175" b="0"/>
            <wp:docPr id="736220302" name="Picture 73622030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20302" name="Picture 20" descr="A diagram of a company&#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6511925" cy="5182870"/>
                    </a:xfrm>
                    <a:prstGeom prst="rect">
                      <a:avLst/>
                    </a:prstGeom>
                  </pic:spPr>
                </pic:pic>
              </a:graphicData>
            </a:graphic>
          </wp:inline>
        </w:drawing>
      </w:r>
    </w:p>
    <w:p w14:paraId="23B80015" w14:textId="03CB170D" w:rsidR="002F5055" w:rsidRPr="00FC6D1A" w:rsidRDefault="002F5055" w:rsidP="00303A47">
      <w:pPr>
        <w:pStyle w:val="Caption"/>
        <w:jc w:val="center"/>
      </w:pPr>
      <w:r>
        <w:t xml:space="preserve">Hình </w:t>
      </w:r>
      <w:fldSimple w:instr=" SEQ Hình \* ARABIC ">
        <w:r w:rsidR="00B061CF">
          <w:rPr>
            <w:noProof/>
          </w:rPr>
          <w:t>40</w:t>
        </w:r>
      </w:fldSimple>
      <w:r w:rsidR="00303A47">
        <w:t>.</w:t>
      </w:r>
      <w:r>
        <w:t xml:space="preserve"> Activity Cập Nhật Nhà Cung Cấp</w:t>
      </w:r>
    </w:p>
    <w:p w14:paraId="7C3D359D" w14:textId="77777777" w:rsidR="002F5055" w:rsidRDefault="002F5055">
      <w:pPr>
        <w:spacing w:after="120" w:line="240" w:lineRule="auto"/>
        <w:rPr>
          <w:rFonts w:ascii="Times New Roman" w:eastAsia="Times New Roman" w:hAnsi="Times New Roman" w:cs="Times New Roman"/>
          <w:b/>
          <w:i/>
          <w:sz w:val="26"/>
          <w:szCs w:val="26"/>
        </w:rPr>
      </w:pPr>
    </w:p>
    <w:p w14:paraId="11511F85" w14:textId="77777777" w:rsidR="00BD10BF" w:rsidRDefault="00BD10BF">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br w:type="page"/>
      </w:r>
    </w:p>
    <w:p w14:paraId="019CCCCD" w14:textId="2FEC24EB" w:rsidR="007B6473" w:rsidRPr="00FC6D1A" w:rsidRDefault="00646F9F">
      <w:pPr>
        <w:spacing w:after="120" w:line="240" w:lineRule="auto"/>
        <w:rPr>
          <w:rFonts w:ascii="Times New Roman" w:eastAsia="Times New Roman" w:hAnsi="Times New Roman" w:cs="Times New Roman"/>
          <w:b/>
          <w:i/>
          <w:sz w:val="26"/>
          <w:szCs w:val="26"/>
        </w:rPr>
      </w:pPr>
      <w:r w:rsidRPr="00FC6D1A">
        <w:rPr>
          <w:rFonts w:ascii="Times New Roman" w:eastAsia="Times New Roman" w:hAnsi="Times New Roman" w:cs="Times New Roman"/>
          <w:b/>
          <w:i/>
          <w:sz w:val="26"/>
          <w:szCs w:val="26"/>
        </w:rPr>
        <w:lastRenderedPageBreak/>
        <w:t>Sequence</w:t>
      </w:r>
    </w:p>
    <w:p w14:paraId="699D719E" w14:textId="77777777" w:rsidR="00824EAD" w:rsidRDefault="00AA4FB5" w:rsidP="005A085B">
      <w:r>
        <w:rPr>
          <w:noProof/>
        </w:rPr>
        <w:drawing>
          <wp:inline distT="0" distB="0" distL="0" distR="0" wp14:anchorId="0B5A60B6" wp14:editId="65C3A721">
            <wp:extent cx="6511925" cy="5400675"/>
            <wp:effectExtent l="0" t="0" r="3175" b="9525"/>
            <wp:docPr id="177127267" name="Picture 17712726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7267" name="Picture 22" descr="A diagram of a projec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11925" cy="5400675"/>
                    </a:xfrm>
                    <a:prstGeom prst="rect">
                      <a:avLst/>
                    </a:prstGeom>
                    <a:noFill/>
                    <a:ln>
                      <a:noFill/>
                    </a:ln>
                  </pic:spPr>
                </pic:pic>
              </a:graphicData>
            </a:graphic>
          </wp:inline>
        </w:drawing>
      </w:r>
    </w:p>
    <w:p w14:paraId="271B40BF" w14:textId="3A49E008" w:rsidR="007B6473" w:rsidRDefault="00824EAD" w:rsidP="00824EAD">
      <w:pPr>
        <w:pStyle w:val="Caption"/>
        <w:jc w:val="center"/>
        <w:rPr>
          <w:rFonts w:ascii="Times New Roman" w:eastAsia="Times New Roman" w:hAnsi="Times New Roman" w:cs="Times New Roman"/>
          <w:b/>
          <w:sz w:val="26"/>
          <w:szCs w:val="26"/>
        </w:rPr>
      </w:pPr>
      <w:r>
        <w:t xml:space="preserve">Hình </w:t>
      </w:r>
      <w:fldSimple w:instr=" SEQ Hình \* ARABIC ">
        <w:r w:rsidR="00B061CF">
          <w:rPr>
            <w:noProof/>
          </w:rPr>
          <w:t>41</w:t>
        </w:r>
      </w:fldSimple>
      <w:r w:rsidRPr="00D36A42">
        <w:t>. Sequence Cập Nhật Nhà Cung Cấp</w:t>
      </w:r>
    </w:p>
    <w:p w14:paraId="5B8F97F5" w14:textId="577CC5FA" w:rsidR="007B6473" w:rsidRDefault="00646F9F" w:rsidP="005956B3">
      <w:pPr>
        <w:pStyle w:val="Top2"/>
      </w:pPr>
      <w:bookmarkStart w:id="287" w:name="_Toc146233587"/>
      <w:bookmarkStart w:id="288" w:name="_Toc146318040"/>
      <w:bookmarkStart w:id="289" w:name="_Toc152431186"/>
      <w:bookmarkStart w:id="290" w:name="_Toc152432082"/>
      <w:r>
        <w:t>UC021</w:t>
      </w:r>
      <w:r w:rsidRPr="00016718">
        <w:t>_</w:t>
      </w:r>
      <w:r w:rsidR="00AF30B0" w:rsidRPr="00016718">
        <w:t>Thống Kê Quần Áo</w:t>
      </w:r>
      <w:bookmarkEnd w:id="287"/>
      <w:bookmarkEnd w:id="288"/>
      <w:bookmarkEnd w:id="289"/>
      <w:bookmarkEnd w:id="290"/>
    </w:p>
    <w:p w14:paraId="2EC5712A" w14:textId="52D5F474" w:rsidR="007B6473" w:rsidRDefault="00646F9F" w:rsidP="005956B3">
      <w:pPr>
        <w:pStyle w:val="Top3"/>
      </w:pPr>
      <w:bookmarkStart w:id="291" w:name="_Toc146233588"/>
      <w:bookmarkStart w:id="292" w:name="_Toc146318041"/>
      <w:bookmarkStart w:id="293" w:name="_Toc152431187"/>
      <w:bookmarkStart w:id="294" w:name="_Toc152432083"/>
      <w:r>
        <w:t>Mô tả use case UC021</w:t>
      </w:r>
      <w:bookmarkEnd w:id="291"/>
      <w:bookmarkEnd w:id="292"/>
      <w:bookmarkEnd w:id="293"/>
      <w:bookmarkEnd w:id="294"/>
    </w:p>
    <w:tbl>
      <w:tblPr>
        <w:tblW w:w="10305" w:type="dxa"/>
        <w:tblBorders>
          <w:insideH w:val="nil"/>
          <w:insideV w:val="nil"/>
        </w:tblBorders>
        <w:tblLayout w:type="fixed"/>
        <w:tblCellMar>
          <w:left w:w="115" w:type="dxa"/>
          <w:right w:w="115" w:type="dxa"/>
        </w:tblCellMar>
        <w:tblLook w:val="0600" w:firstRow="0" w:lastRow="0" w:firstColumn="0" w:lastColumn="0" w:noHBand="1" w:noVBand="1"/>
      </w:tblPr>
      <w:tblGrid>
        <w:gridCol w:w="1835"/>
        <w:gridCol w:w="2977"/>
        <w:gridCol w:w="5493"/>
      </w:tblGrid>
      <w:tr w:rsidR="007B6473" w14:paraId="13240FB5" w14:textId="77777777" w:rsidTr="005956B3">
        <w:trPr>
          <w:trHeight w:val="162"/>
        </w:trPr>
        <w:tc>
          <w:tcPr>
            <w:tcW w:w="1030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9325F5" w14:textId="7B636937" w:rsidR="007B6473" w:rsidRPr="005956B3" w:rsidRDefault="00646F9F" w:rsidP="005956B3">
            <w:pPr>
              <w:spacing w:before="120" w:after="0" w:line="276" w:lineRule="auto"/>
              <w:ind w:right="-919"/>
              <w:rPr>
                <w:rFonts w:ascii="Times New Roman" w:eastAsia="Times New Roman" w:hAnsi="Times New Roman" w:cs="Times New Roman"/>
                <w:i/>
                <w:color w:val="2F5597"/>
                <w:sz w:val="24"/>
                <w:szCs w:val="24"/>
              </w:rPr>
            </w:pPr>
            <w:r w:rsidRPr="005956B3">
              <w:rPr>
                <w:rFonts w:ascii="Times New Roman" w:eastAsia="Times New Roman" w:hAnsi="Times New Roman" w:cs="Times New Roman"/>
                <w:b/>
                <w:sz w:val="24"/>
                <w:szCs w:val="24"/>
              </w:rPr>
              <w:t xml:space="preserve">Use case: </w:t>
            </w:r>
            <w:r w:rsidRPr="005956B3">
              <w:rPr>
                <w:rFonts w:ascii="Times New Roman" w:eastAsia="Times New Roman" w:hAnsi="Times New Roman" w:cs="Times New Roman"/>
                <w:color w:val="000000"/>
                <w:sz w:val="24"/>
                <w:szCs w:val="24"/>
              </w:rPr>
              <w:t>UC021_</w:t>
            </w:r>
            <w:r w:rsidR="00AF30B0" w:rsidRPr="005956B3">
              <w:rPr>
                <w:rFonts w:ascii="Times New Roman" w:eastAsia="Times New Roman" w:hAnsi="Times New Roman" w:cs="Times New Roman"/>
                <w:color w:val="000000"/>
                <w:sz w:val="24"/>
                <w:szCs w:val="24"/>
              </w:rPr>
              <w:t>Thống kê Quần Áo</w:t>
            </w:r>
          </w:p>
        </w:tc>
      </w:tr>
      <w:tr w:rsidR="007B6473" w14:paraId="5E7FFA54" w14:textId="77777777" w:rsidTr="000C3774">
        <w:trPr>
          <w:trHeight w:val="540"/>
        </w:trPr>
        <w:tc>
          <w:tcPr>
            <w:tcW w:w="18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7B5537" w14:textId="77777777" w:rsidR="007B6473" w:rsidRPr="005956B3" w:rsidRDefault="00646F9F" w:rsidP="005956B3">
            <w:pPr>
              <w:spacing w:before="120" w:after="0" w:line="276" w:lineRule="auto"/>
              <w:ind w:right="-60"/>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t>Mục đích:</w:t>
            </w:r>
          </w:p>
        </w:tc>
        <w:tc>
          <w:tcPr>
            <w:tcW w:w="847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B80FD3E" w14:textId="21C7BDF2" w:rsidR="007B6473" w:rsidRPr="005956B3" w:rsidRDefault="00D63FE9" w:rsidP="005956B3">
            <w:pPr>
              <w:spacing w:before="120" w:after="0" w:line="276" w:lineRule="auto"/>
              <w:ind w:right="-120"/>
              <w:rPr>
                <w:rFonts w:ascii="Times New Roman" w:eastAsia="Times New Roman" w:hAnsi="Times New Roman" w:cs="Times New Roman"/>
                <w:color w:val="000000"/>
                <w:sz w:val="24"/>
                <w:szCs w:val="24"/>
              </w:rPr>
            </w:pPr>
            <w:r w:rsidRPr="005956B3">
              <w:rPr>
                <w:rFonts w:ascii="Times New Roman" w:eastAsia="Times New Roman" w:hAnsi="Times New Roman" w:cs="Times New Roman"/>
                <w:color w:val="000000"/>
                <w:sz w:val="24"/>
                <w:szCs w:val="24"/>
              </w:rPr>
              <w:t xml:space="preserve">Thống kê </w:t>
            </w:r>
            <w:r w:rsidR="00473475" w:rsidRPr="005956B3">
              <w:rPr>
                <w:rFonts w:ascii="Times New Roman" w:eastAsia="Times New Roman" w:hAnsi="Times New Roman" w:cs="Times New Roman"/>
                <w:color w:val="000000"/>
                <w:sz w:val="24"/>
                <w:szCs w:val="24"/>
              </w:rPr>
              <w:t xml:space="preserve">quần áo hết, </w:t>
            </w:r>
            <w:r w:rsidR="00576047">
              <w:rPr>
                <w:rFonts w:ascii="Times New Roman" w:eastAsia="Times New Roman" w:hAnsi="Times New Roman" w:cs="Times New Roman"/>
                <w:color w:val="000000"/>
                <w:sz w:val="24"/>
                <w:szCs w:val="24"/>
              </w:rPr>
              <w:t xml:space="preserve">số lượng quần áo bán nhiều nhất theo </w:t>
            </w:r>
            <w:r w:rsidR="00F123BC">
              <w:rPr>
                <w:rFonts w:ascii="Times New Roman" w:eastAsia="Times New Roman" w:hAnsi="Times New Roman" w:cs="Times New Roman"/>
                <w:color w:val="000000"/>
                <w:sz w:val="24"/>
                <w:szCs w:val="24"/>
              </w:rPr>
              <w:t>ngày, tháng, năm và toàn bộ thời gian để đưa ra được các nhận xét đánh giá giúp cửa hàng tang doanh thu</w:t>
            </w:r>
          </w:p>
        </w:tc>
      </w:tr>
      <w:tr w:rsidR="007B6473" w14:paraId="530D92FD" w14:textId="77777777" w:rsidTr="000C3774">
        <w:trPr>
          <w:trHeight w:val="540"/>
        </w:trPr>
        <w:tc>
          <w:tcPr>
            <w:tcW w:w="18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35B4E" w14:textId="77777777" w:rsidR="007B6473" w:rsidRPr="005956B3" w:rsidRDefault="00646F9F" w:rsidP="005956B3">
            <w:pPr>
              <w:spacing w:before="120" w:after="0" w:line="276" w:lineRule="auto"/>
              <w:ind w:right="-60"/>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t>Mô tả sơ lược:</w:t>
            </w:r>
          </w:p>
        </w:tc>
        <w:tc>
          <w:tcPr>
            <w:tcW w:w="8470" w:type="dxa"/>
            <w:gridSpan w:val="2"/>
            <w:tcBorders>
              <w:top w:val="nil"/>
              <w:left w:val="nil"/>
              <w:bottom w:val="single" w:sz="6" w:space="0" w:color="000000"/>
              <w:right w:val="single" w:sz="6" w:space="0" w:color="000000"/>
            </w:tcBorders>
            <w:tcMar>
              <w:top w:w="0" w:type="dxa"/>
              <w:left w:w="100" w:type="dxa"/>
              <w:bottom w:w="0" w:type="dxa"/>
              <w:right w:w="100" w:type="dxa"/>
            </w:tcMar>
          </w:tcPr>
          <w:p w14:paraId="71C2A3AA" w14:textId="64185377" w:rsidR="007B6473" w:rsidRPr="005956B3" w:rsidRDefault="009720BA" w:rsidP="005956B3">
            <w:pPr>
              <w:spacing w:before="120" w:after="0" w:line="276" w:lineRule="auto"/>
              <w:ind w:right="-120"/>
              <w:rPr>
                <w:rFonts w:ascii="Times New Roman" w:eastAsia="Times New Roman" w:hAnsi="Times New Roman" w:cs="Times New Roman"/>
                <w:color w:val="000000"/>
                <w:sz w:val="24"/>
                <w:szCs w:val="24"/>
              </w:rPr>
            </w:pPr>
            <w:r w:rsidRPr="005956B3">
              <w:rPr>
                <w:rFonts w:ascii="Times New Roman" w:eastAsia="Times New Roman" w:hAnsi="Times New Roman" w:cs="Times New Roman"/>
                <w:color w:val="000000"/>
                <w:sz w:val="24"/>
                <w:szCs w:val="24"/>
              </w:rPr>
              <w:t>Chọn thống kê quần áo hết</w:t>
            </w:r>
            <w:r w:rsidR="00BC71B7">
              <w:rPr>
                <w:rFonts w:ascii="Times New Roman" w:eastAsia="Times New Roman" w:hAnsi="Times New Roman" w:cs="Times New Roman"/>
                <w:color w:val="000000"/>
                <w:sz w:val="24"/>
                <w:szCs w:val="24"/>
              </w:rPr>
              <w:t xml:space="preserve"> số lượng quần áo bán nhiều nhất theo ngày, tháng, năm và toàn bộ thời gian</w:t>
            </w:r>
          </w:p>
        </w:tc>
      </w:tr>
      <w:tr w:rsidR="007B6473" w14:paraId="517CF930" w14:textId="77777777" w:rsidTr="005956B3">
        <w:trPr>
          <w:trHeight w:val="149"/>
        </w:trPr>
        <w:tc>
          <w:tcPr>
            <w:tcW w:w="1835" w:type="dxa"/>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4ACCD2D8" w14:textId="77777777" w:rsidR="007B6473" w:rsidRPr="005956B3" w:rsidRDefault="00646F9F" w:rsidP="005956B3">
            <w:pPr>
              <w:spacing w:before="120" w:after="0" w:line="276" w:lineRule="auto"/>
              <w:ind w:right="-60"/>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t>Actor chính:</w:t>
            </w:r>
          </w:p>
        </w:tc>
        <w:tc>
          <w:tcPr>
            <w:tcW w:w="8470" w:type="dxa"/>
            <w:gridSpan w:val="2"/>
            <w:tcBorders>
              <w:top w:val="nil"/>
              <w:left w:val="nil"/>
              <w:bottom w:val="single" w:sz="4" w:space="0" w:color="auto"/>
              <w:right w:val="single" w:sz="6" w:space="0" w:color="000000"/>
            </w:tcBorders>
            <w:tcMar>
              <w:top w:w="0" w:type="dxa"/>
              <w:left w:w="100" w:type="dxa"/>
              <w:bottom w:w="0" w:type="dxa"/>
              <w:right w:w="100" w:type="dxa"/>
            </w:tcMar>
          </w:tcPr>
          <w:p w14:paraId="2EC187A1" w14:textId="2B45E335" w:rsidR="007B6473" w:rsidRPr="005956B3" w:rsidRDefault="00646F9F" w:rsidP="005956B3">
            <w:pPr>
              <w:spacing w:before="120" w:after="0" w:line="276" w:lineRule="auto"/>
              <w:ind w:right="-120"/>
              <w:rPr>
                <w:rFonts w:ascii="Times New Roman" w:eastAsia="Times New Roman" w:hAnsi="Times New Roman" w:cs="Times New Roman"/>
                <w:color w:val="000000"/>
                <w:sz w:val="24"/>
                <w:szCs w:val="24"/>
              </w:rPr>
            </w:pPr>
            <w:r w:rsidRPr="005956B3">
              <w:rPr>
                <w:rFonts w:ascii="Times New Roman" w:eastAsia="Times New Roman" w:hAnsi="Times New Roman" w:cs="Times New Roman"/>
                <w:color w:val="000000"/>
                <w:sz w:val="24"/>
                <w:szCs w:val="24"/>
              </w:rPr>
              <w:t xml:space="preserve"> Nhân Viên Bán Hàng</w:t>
            </w:r>
          </w:p>
        </w:tc>
      </w:tr>
      <w:tr w:rsidR="007B6473" w14:paraId="57B93564" w14:textId="77777777" w:rsidTr="005956B3">
        <w:trPr>
          <w:trHeight w:val="540"/>
        </w:trPr>
        <w:tc>
          <w:tcPr>
            <w:tcW w:w="18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2708E23" w14:textId="77777777" w:rsidR="007B6473" w:rsidRPr="005956B3" w:rsidRDefault="00646F9F" w:rsidP="005956B3">
            <w:pPr>
              <w:spacing w:before="120" w:after="0" w:line="276" w:lineRule="auto"/>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t>Actor phụ:</w:t>
            </w:r>
          </w:p>
        </w:tc>
        <w:tc>
          <w:tcPr>
            <w:tcW w:w="8470"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309BD89" w14:textId="77777777" w:rsidR="007B6473" w:rsidRPr="005956B3" w:rsidRDefault="00646F9F" w:rsidP="005956B3">
            <w:pPr>
              <w:spacing w:before="120" w:after="0" w:line="276" w:lineRule="auto"/>
              <w:ind w:right="-120"/>
              <w:rPr>
                <w:rFonts w:ascii="Times New Roman" w:eastAsia="Times New Roman" w:hAnsi="Times New Roman" w:cs="Times New Roman"/>
                <w:color w:val="000000"/>
                <w:sz w:val="24"/>
                <w:szCs w:val="24"/>
              </w:rPr>
            </w:pPr>
            <w:r w:rsidRPr="005956B3">
              <w:rPr>
                <w:rFonts w:ascii="Times New Roman" w:eastAsia="Times New Roman" w:hAnsi="Times New Roman" w:cs="Times New Roman"/>
                <w:color w:val="000000"/>
                <w:sz w:val="24"/>
                <w:szCs w:val="24"/>
              </w:rPr>
              <w:t>Không</w:t>
            </w:r>
          </w:p>
        </w:tc>
      </w:tr>
      <w:tr w:rsidR="007B6473" w14:paraId="636C085B" w14:textId="77777777" w:rsidTr="005956B3">
        <w:trPr>
          <w:trHeight w:val="418"/>
        </w:trPr>
        <w:tc>
          <w:tcPr>
            <w:tcW w:w="18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7422AA5" w14:textId="77777777" w:rsidR="007B6473" w:rsidRPr="005956B3" w:rsidRDefault="00646F9F" w:rsidP="005956B3">
            <w:pPr>
              <w:spacing w:before="120" w:after="0" w:line="276" w:lineRule="auto"/>
              <w:ind w:right="-60"/>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lastRenderedPageBreak/>
              <w:t>Tiền điều kiện:</w:t>
            </w:r>
          </w:p>
        </w:tc>
        <w:tc>
          <w:tcPr>
            <w:tcW w:w="8470"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06AFCAB" w14:textId="459EB424" w:rsidR="007B6473" w:rsidRPr="005956B3" w:rsidRDefault="00646F9F" w:rsidP="005956B3">
            <w:pPr>
              <w:spacing w:before="120" w:after="0" w:line="276" w:lineRule="auto"/>
              <w:ind w:right="-120"/>
              <w:rPr>
                <w:rFonts w:ascii="Times New Roman" w:eastAsia="Times New Roman" w:hAnsi="Times New Roman" w:cs="Times New Roman"/>
                <w:color w:val="000000"/>
                <w:sz w:val="24"/>
                <w:szCs w:val="24"/>
              </w:rPr>
            </w:pPr>
            <w:r w:rsidRPr="005956B3">
              <w:rPr>
                <w:rFonts w:ascii="Times New Roman" w:eastAsia="Times New Roman" w:hAnsi="Times New Roman" w:cs="Times New Roman"/>
                <w:color w:val="000000"/>
                <w:sz w:val="24"/>
                <w:szCs w:val="24"/>
              </w:rPr>
              <w:t>Đăng nhập thành công vào hệ thống</w:t>
            </w:r>
            <w:r w:rsidR="002955A4" w:rsidRPr="005956B3">
              <w:rPr>
                <w:rFonts w:ascii="Times New Roman" w:eastAsia="Times New Roman" w:hAnsi="Times New Roman" w:cs="Times New Roman"/>
                <w:color w:val="000000"/>
                <w:sz w:val="24"/>
                <w:szCs w:val="24"/>
              </w:rPr>
              <w:t xml:space="preserve">, </w:t>
            </w:r>
            <w:r w:rsidR="00982656" w:rsidRPr="005956B3">
              <w:rPr>
                <w:rFonts w:ascii="Times New Roman" w:eastAsia="Times New Roman" w:hAnsi="Times New Roman" w:cs="Times New Roman"/>
                <w:color w:val="000000"/>
                <w:sz w:val="24"/>
                <w:szCs w:val="24"/>
              </w:rPr>
              <w:t xml:space="preserve">chọn chức năng </w:t>
            </w:r>
            <w:r w:rsidR="00AF680A" w:rsidRPr="005956B3">
              <w:rPr>
                <w:rFonts w:ascii="Times New Roman" w:eastAsia="Times New Roman" w:hAnsi="Times New Roman" w:cs="Times New Roman"/>
                <w:color w:val="000000"/>
                <w:sz w:val="24"/>
                <w:szCs w:val="24"/>
              </w:rPr>
              <w:t xml:space="preserve">thống kê </w:t>
            </w:r>
            <w:r w:rsidR="003B0FEF" w:rsidRPr="005956B3">
              <w:rPr>
                <w:rFonts w:ascii="Times New Roman" w:eastAsia="Times New Roman" w:hAnsi="Times New Roman" w:cs="Times New Roman"/>
                <w:color w:val="000000"/>
                <w:sz w:val="24"/>
                <w:szCs w:val="24"/>
              </w:rPr>
              <w:t>quần áo</w:t>
            </w:r>
            <w:r w:rsidR="00860CC7" w:rsidRPr="005956B3">
              <w:rPr>
                <w:rFonts w:ascii="Times New Roman" w:eastAsia="Times New Roman" w:hAnsi="Times New Roman" w:cs="Times New Roman"/>
                <w:color w:val="000000"/>
                <w:sz w:val="24"/>
                <w:szCs w:val="24"/>
              </w:rPr>
              <w:t>, phải</w:t>
            </w:r>
            <w:r w:rsidR="002955A4" w:rsidRPr="005956B3">
              <w:rPr>
                <w:rFonts w:ascii="Times New Roman" w:eastAsia="Times New Roman" w:hAnsi="Times New Roman" w:cs="Times New Roman"/>
                <w:color w:val="000000"/>
                <w:sz w:val="24"/>
                <w:szCs w:val="24"/>
              </w:rPr>
              <w:t xml:space="preserve"> </w:t>
            </w:r>
            <w:r w:rsidR="00B74FBB" w:rsidRPr="005956B3">
              <w:rPr>
                <w:rFonts w:ascii="Times New Roman" w:eastAsia="Times New Roman" w:hAnsi="Times New Roman" w:cs="Times New Roman"/>
                <w:color w:val="000000"/>
                <w:sz w:val="24"/>
                <w:szCs w:val="24"/>
              </w:rPr>
              <w:t xml:space="preserve">có </w:t>
            </w:r>
            <w:r w:rsidR="00907A1B" w:rsidRPr="005956B3">
              <w:rPr>
                <w:rFonts w:ascii="Times New Roman" w:eastAsia="Times New Roman" w:hAnsi="Times New Roman" w:cs="Times New Roman"/>
                <w:color w:val="000000"/>
                <w:sz w:val="24"/>
                <w:szCs w:val="24"/>
              </w:rPr>
              <w:t>thông tin</w:t>
            </w:r>
            <w:r w:rsidR="00F053AD" w:rsidRPr="005956B3">
              <w:rPr>
                <w:rFonts w:ascii="Times New Roman" w:eastAsia="Times New Roman" w:hAnsi="Times New Roman" w:cs="Times New Roman"/>
                <w:color w:val="000000"/>
                <w:sz w:val="24"/>
                <w:szCs w:val="24"/>
              </w:rPr>
              <w:t xml:space="preserve"> quần áo </w:t>
            </w:r>
            <w:r w:rsidR="00300C86">
              <w:rPr>
                <w:rFonts w:ascii="Times New Roman" w:eastAsia="Times New Roman" w:hAnsi="Times New Roman" w:cs="Times New Roman"/>
                <w:color w:val="000000"/>
                <w:sz w:val="24"/>
                <w:szCs w:val="24"/>
              </w:rPr>
              <w:t>và các hóa đơn</w:t>
            </w:r>
            <w:r w:rsidR="00D04B2B">
              <w:rPr>
                <w:rFonts w:ascii="Times New Roman" w:eastAsia="Times New Roman" w:hAnsi="Times New Roman" w:cs="Times New Roman"/>
                <w:color w:val="000000"/>
                <w:sz w:val="24"/>
                <w:szCs w:val="24"/>
              </w:rPr>
              <w:t>, chi tiết hóa đơn</w:t>
            </w:r>
            <w:r w:rsidR="00F053AD" w:rsidRPr="005956B3">
              <w:rPr>
                <w:rFonts w:ascii="Times New Roman" w:eastAsia="Times New Roman" w:hAnsi="Times New Roman" w:cs="Times New Roman"/>
                <w:color w:val="000000"/>
                <w:sz w:val="24"/>
                <w:szCs w:val="24"/>
              </w:rPr>
              <w:t xml:space="preserve"> trong </w:t>
            </w:r>
            <w:r w:rsidR="00831343" w:rsidRPr="005956B3">
              <w:rPr>
                <w:rFonts w:ascii="Times New Roman" w:eastAsia="Times New Roman" w:hAnsi="Times New Roman" w:cs="Times New Roman"/>
                <w:color w:val="000000"/>
                <w:sz w:val="24"/>
                <w:szCs w:val="24"/>
              </w:rPr>
              <w:t>CSDL</w:t>
            </w:r>
            <w:r w:rsidR="002064D5" w:rsidRPr="005956B3">
              <w:rPr>
                <w:rFonts w:ascii="Times New Roman" w:eastAsia="Times New Roman" w:hAnsi="Times New Roman" w:cs="Times New Roman"/>
                <w:color w:val="000000"/>
                <w:sz w:val="24"/>
                <w:szCs w:val="24"/>
              </w:rPr>
              <w:t xml:space="preserve"> và đã chọn mốc</w:t>
            </w:r>
            <w:r w:rsidR="00446E27" w:rsidRPr="005956B3">
              <w:rPr>
                <w:rFonts w:ascii="Times New Roman" w:eastAsia="Times New Roman" w:hAnsi="Times New Roman" w:cs="Times New Roman"/>
                <w:color w:val="000000"/>
                <w:sz w:val="24"/>
                <w:szCs w:val="24"/>
              </w:rPr>
              <w:t xml:space="preserve"> thời gian</w:t>
            </w:r>
          </w:p>
        </w:tc>
      </w:tr>
      <w:tr w:rsidR="007B6473" w14:paraId="073D8FE6" w14:textId="77777777" w:rsidTr="005956B3">
        <w:trPr>
          <w:trHeight w:val="74"/>
        </w:trPr>
        <w:tc>
          <w:tcPr>
            <w:tcW w:w="18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2897BE7" w14:textId="77777777" w:rsidR="007B6473" w:rsidRPr="005956B3" w:rsidRDefault="00646F9F" w:rsidP="005956B3">
            <w:pPr>
              <w:spacing w:before="120" w:after="0" w:line="276" w:lineRule="auto"/>
              <w:ind w:right="-40"/>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t>Hậu điều kiện:</w:t>
            </w:r>
          </w:p>
        </w:tc>
        <w:tc>
          <w:tcPr>
            <w:tcW w:w="8470"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F631586" w14:textId="37A4DCAE" w:rsidR="007B6473" w:rsidRPr="005956B3" w:rsidRDefault="00511EE0" w:rsidP="005956B3">
            <w:pPr>
              <w:spacing w:before="120" w:after="0" w:line="276" w:lineRule="auto"/>
              <w:ind w:left="-97" w:right="-120"/>
              <w:rPr>
                <w:rFonts w:ascii="Times New Roman" w:eastAsia="Times New Roman" w:hAnsi="Times New Roman" w:cs="Times New Roman"/>
                <w:color w:val="000000"/>
                <w:sz w:val="24"/>
                <w:szCs w:val="24"/>
              </w:rPr>
            </w:pPr>
            <w:r w:rsidRPr="005956B3">
              <w:rPr>
                <w:rFonts w:ascii="Times New Roman" w:eastAsia="Times New Roman" w:hAnsi="Times New Roman" w:cs="Times New Roman"/>
                <w:color w:val="000000"/>
                <w:sz w:val="24"/>
                <w:szCs w:val="24"/>
              </w:rPr>
              <w:t>Thống kê được số liệu thông tin quần áo hết</w:t>
            </w:r>
            <w:r w:rsidR="005447CA">
              <w:rPr>
                <w:rFonts w:ascii="Times New Roman" w:eastAsia="Times New Roman" w:hAnsi="Times New Roman" w:cs="Times New Roman"/>
                <w:color w:val="000000"/>
                <w:sz w:val="24"/>
                <w:szCs w:val="24"/>
              </w:rPr>
              <w:t>, số lượng</w:t>
            </w:r>
            <w:r w:rsidRPr="005956B3">
              <w:rPr>
                <w:rFonts w:ascii="Times New Roman" w:eastAsia="Times New Roman" w:hAnsi="Times New Roman" w:cs="Times New Roman"/>
                <w:color w:val="000000"/>
                <w:sz w:val="24"/>
                <w:szCs w:val="24"/>
              </w:rPr>
              <w:t xml:space="preserve"> quần áo </w:t>
            </w:r>
            <w:r w:rsidR="005447CA">
              <w:rPr>
                <w:rFonts w:ascii="Times New Roman" w:eastAsia="Times New Roman" w:hAnsi="Times New Roman" w:cs="Times New Roman"/>
                <w:color w:val="000000"/>
                <w:sz w:val="24"/>
                <w:szCs w:val="24"/>
              </w:rPr>
              <w:t>bán được nhiều nhất theo các tiêu chí thời gian ngày, tháng, năm</w:t>
            </w:r>
          </w:p>
        </w:tc>
      </w:tr>
      <w:tr w:rsidR="007B6473" w14:paraId="4CBA7EC1" w14:textId="77777777" w:rsidTr="005956B3">
        <w:trPr>
          <w:trHeight w:val="56"/>
        </w:trPr>
        <w:tc>
          <w:tcPr>
            <w:tcW w:w="10305" w:type="dxa"/>
            <w:gridSpan w:val="3"/>
            <w:tcBorders>
              <w:top w:val="single" w:sz="4" w:space="0" w:color="auto"/>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FC61257" w14:textId="77777777" w:rsidR="007B6473" w:rsidRPr="005956B3" w:rsidRDefault="00646F9F" w:rsidP="005956B3">
            <w:pPr>
              <w:spacing w:before="120" w:after="0" w:line="276" w:lineRule="auto"/>
              <w:rPr>
                <w:rFonts w:ascii="Times New Roman" w:eastAsia="Times New Roman" w:hAnsi="Times New Roman" w:cs="Times New Roman"/>
                <w:b/>
                <w:bCs/>
                <w:sz w:val="24"/>
                <w:szCs w:val="24"/>
              </w:rPr>
            </w:pPr>
            <w:r w:rsidRPr="005956B3">
              <w:rPr>
                <w:rFonts w:ascii="Times New Roman" w:eastAsia="Times New Roman" w:hAnsi="Times New Roman" w:cs="Times New Roman"/>
                <w:b/>
                <w:bCs/>
                <w:sz w:val="24"/>
                <w:szCs w:val="24"/>
              </w:rPr>
              <w:t>Luồng sự kiện chính:</w:t>
            </w:r>
          </w:p>
        </w:tc>
      </w:tr>
      <w:tr w:rsidR="007B6473" w14:paraId="0224CDAB" w14:textId="77777777" w:rsidTr="005E2E77">
        <w:trPr>
          <w:trHeight w:val="51"/>
        </w:trPr>
        <w:tc>
          <w:tcPr>
            <w:tcW w:w="4812" w:type="dxa"/>
            <w:gridSpan w:val="2"/>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299D8237" w14:textId="77777777" w:rsidR="007B6473" w:rsidRPr="005956B3" w:rsidRDefault="00646F9F" w:rsidP="005956B3">
            <w:pPr>
              <w:spacing w:before="120" w:after="0" w:line="276" w:lineRule="auto"/>
              <w:jc w:val="center"/>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t>Nhân Viên Bán Hàng</w:t>
            </w:r>
          </w:p>
        </w:tc>
        <w:tc>
          <w:tcPr>
            <w:tcW w:w="5493" w:type="dxa"/>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1A993221" w14:textId="77777777" w:rsidR="007B6473" w:rsidRPr="005956B3" w:rsidRDefault="00646F9F" w:rsidP="005956B3">
            <w:pPr>
              <w:spacing w:before="120" w:after="0" w:line="276" w:lineRule="auto"/>
              <w:jc w:val="center"/>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t>Hệ Thống</w:t>
            </w:r>
          </w:p>
        </w:tc>
      </w:tr>
      <w:tr w:rsidR="00F360A4" w14:paraId="5638D5D5" w14:textId="77777777" w:rsidTr="0036401F">
        <w:trPr>
          <w:trHeight w:val="56"/>
        </w:trPr>
        <w:tc>
          <w:tcPr>
            <w:tcW w:w="481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37B692F" w14:textId="252E84A9" w:rsidR="00F360A4" w:rsidRPr="005956B3" w:rsidRDefault="00D77AFA" w:rsidP="005956B3">
            <w:pPr>
              <w:pStyle w:val="ListParagraph"/>
              <w:numPr>
                <w:ilvl w:val="0"/>
                <w:numId w:val="5"/>
              </w:numPr>
              <w:pBdr>
                <w:top w:val="nil"/>
                <w:left w:val="nil"/>
                <w:bottom w:val="nil"/>
                <w:right w:val="nil"/>
                <w:between w:val="nil"/>
              </w:pBdr>
              <w:spacing w:before="120" w:after="0" w:line="276" w:lineRule="auto"/>
              <w:rPr>
                <w:rFonts w:ascii="Times New Roman" w:eastAsia="Times New Roman" w:hAnsi="Times New Roman" w:cs="Times New Roman"/>
                <w:color w:val="000000"/>
                <w:sz w:val="24"/>
                <w:szCs w:val="24"/>
              </w:rPr>
            </w:pPr>
            <w:r w:rsidRPr="005956B3">
              <w:rPr>
                <w:rFonts w:ascii="Times New Roman" w:eastAsia="Times New Roman" w:hAnsi="Times New Roman" w:cs="Times New Roman"/>
                <w:color w:val="000000"/>
                <w:sz w:val="24"/>
                <w:szCs w:val="24"/>
              </w:rPr>
              <w:t xml:space="preserve">Chọn thống kê quần áo </w:t>
            </w:r>
            <w:r w:rsidR="00FC14C8">
              <w:rPr>
                <w:rFonts w:ascii="Times New Roman" w:eastAsia="Times New Roman" w:hAnsi="Times New Roman" w:cs="Times New Roman"/>
                <w:color w:val="000000"/>
                <w:sz w:val="24"/>
                <w:szCs w:val="24"/>
              </w:rPr>
              <w:t>bán chạy</w:t>
            </w:r>
          </w:p>
        </w:tc>
        <w:tc>
          <w:tcPr>
            <w:tcW w:w="549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07F1440" w14:textId="77777777" w:rsidR="00F360A4" w:rsidRPr="005956B3" w:rsidRDefault="00F360A4" w:rsidP="005956B3">
            <w:pPr>
              <w:spacing w:before="120" w:after="0" w:line="276" w:lineRule="auto"/>
              <w:rPr>
                <w:rFonts w:ascii="Times New Roman" w:eastAsia="Times New Roman" w:hAnsi="Times New Roman" w:cs="Times New Roman"/>
                <w:sz w:val="24"/>
                <w:szCs w:val="24"/>
              </w:rPr>
            </w:pPr>
          </w:p>
        </w:tc>
      </w:tr>
      <w:tr w:rsidR="00FC14C8" w14:paraId="379D9483" w14:textId="77777777" w:rsidTr="0036401F">
        <w:trPr>
          <w:trHeight w:val="56"/>
        </w:trPr>
        <w:tc>
          <w:tcPr>
            <w:tcW w:w="481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BABE1DE" w14:textId="090932B6" w:rsidR="00FC14C8" w:rsidRPr="005956B3" w:rsidRDefault="009B0C48" w:rsidP="005956B3">
            <w:pPr>
              <w:pStyle w:val="ListParagraph"/>
              <w:numPr>
                <w:ilvl w:val="0"/>
                <w:numId w:val="5"/>
              </w:numPr>
              <w:pBdr>
                <w:top w:val="nil"/>
                <w:left w:val="nil"/>
                <w:bottom w:val="nil"/>
                <w:right w:val="nil"/>
                <w:between w:val="nil"/>
              </w:pBdr>
              <w:spacing w:before="120"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Chọn thời gian thống kê</w:t>
            </w:r>
          </w:p>
        </w:tc>
        <w:tc>
          <w:tcPr>
            <w:tcW w:w="549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C050500" w14:textId="77777777" w:rsidR="00FC14C8" w:rsidRPr="005956B3" w:rsidRDefault="00FC14C8" w:rsidP="005956B3">
            <w:pPr>
              <w:spacing w:before="120" w:after="0" w:line="276" w:lineRule="auto"/>
              <w:rPr>
                <w:rFonts w:ascii="Times New Roman" w:eastAsia="Times New Roman" w:hAnsi="Times New Roman" w:cs="Times New Roman"/>
                <w:sz w:val="24"/>
                <w:szCs w:val="24"/>
              </w:rPr>
            </w:pPr>
          </w:p>
        </w:tc>
      </w:tr>
      <w:tr w:rsidR="00F360A4" w14:paraId="49FCA5A8" w14:textId="77777777" w:rsidTr="005956B3">
        <w:trPr>
          <w:trHeight w:val="56"/>
        </w:trPr>
        <w:tc>
          <w:tcPr>
            <w:tcW w:w="4812"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D702C83" w14:textId="77777777" w:rsidR="00F360A4" w:rsidRPr="005956B3" w:rsidRDefault="00F360A4" w:rsidP="005956B3">
            <w:pPr>
              <w:pBdr>
                <w:top w:val="nil"/>
                <w:left w:val="nil"/>
                <w:bottom w:val="nil"/>
                <w:right w:val="nil"/>
                <w:between w:val="nil"/>
              </w:pBdr>
              <w:spacing w:before="120" w:after="0" w:line="276" w:lineRule="auto"/>
              <w:rPr>
                <w:rFonts w:ascii="Times New Roman" w:eastAsia="Times New Roman" w:hAnsi="Times New Roman" w:cs="Times New Roman"/>
                <w:color w:val="000000"/>
                <w:sz w:val="24"/>
                <w:szCs w:val="24"/>
              </w:rPr>
            </w:pPr>
          </w:p>
        </w:tc>
        <w:tc>
          <w:tcPr>
            <w:tcW w:w="549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3687927" w14:textId="4EFC0008" w:rsidR="00F360A4" w:rsidRPr="005956B3" w:rsidRDefault="00D77AFA" w:rsidP="005956B3">
            <w:pPr>
              <w:pStyle w:val="ListParagraph"/>
              <w:numPr>
                <w:ilvl w:val="0"/>
                <w:numId w:val="5"/>
              </w:numPr>
              <w:spacing w:before="120" w:after="0" w:line="276" w:lineRule="auto"/>
              <w:rPr>
                <w:rFonts w:ascii="Times New Roman" w:eastAsia="Times New Roman" w:hAnsi="Times New Roman" w:cs="Times New Roman"/>
                <w:sz w:val="24"/>
                <w:szCs w:val="24"/>
              </w:rPr>
            </w:pPr>
            <w:r w:rsidRPr="005956B3">
              <w:rPr>
                <w:rFonts w:ascii="Times New Roman" w:eastAsia="Times New Roman" w:hAnsi="Times New Roman" w:cs="Times New Roman"/>
                <w:color w:val="000000"/>
                <w:sz w:val="24"/>
                <w:szCs w:val="24"/>
              </w:rPr>
              <w:t xml:space="preserve">Lấy dữ liệu </w:t>
            </w:r>
            <w:r w:rsidR="005D796B" w:rsidRPr="005956B3">
              <w:rPr>
                <w:rFonts w:ascii="Times New Roman" w:eastAsia="Times New Roman" w:hAnsi="Times New Roman" w:cs="Times New Roman"/>
                <w:color w:val="000000"/>
                <w:sz w:val="24"/>
                <w:szCs w:val="24"/>
              </w:rPr>
              <w:t>quần áo</w:t>
            </w:r>
            <w:r w:rsidRPr="005956B3">
              <w:rPr>
                <w:rFonts w:ascii="Times New Roman" w:eastAsia="Times New Roman" w:hAnsi="Times New Roman" w:cs="Times New Roman"/>
                <w:color w:val="000000"/>
                <w:sz w:val="24"/>
                <w:szCs w:val="24"/>
              </w:rPr>
              <w:t xml:space="preserve"> từ CSDL </w:t>
            </w:r>
          </w:p>
        </w:tc>
      </w:tr>
      <w:tr w:rsidR="007B6473" w14:paraId="1D50D0B3" w14:textId="77777777" w:rsidTr="005956B3">
        <w:trPr>
          <w:trHeight w:val="56"/>
        </w:trPr>
        <w:tc>
          <w:tcPr>
            <w:tcW w:w="4812"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A314B80" w14:textId="70D106B8" w:rsidR="007B6473" w:rsidRPr="005956B3" w:rsidRDefault="007B6473" w:rsidP="005956B3">
            <w:pPr>
              <w:pBdr>
                <w:top w:val="nil"/>
                <w:left w:val="nil"/>
                <w:bottom w:val="nil"/>
                <w:right w:val="nil"/>
                <w:between w:val="nil"/>
              </w:pBdr>
              <w:spacing w:before="120" w:after="0" w:line="276" w:lineRule="auto"/>
              <w:ind w:left="420"/>
              <w:rPr>
                <w:rFonts w:ascii="Times New Roman" w:eastAsia="Times New Roman" w:hAnsi="Times New Roman" w:cs="Times New Roman"/>
                <w:color w:val="000000"/>
                <w:sz w:val="24"/>
                <w:szCs w:val="24"/>
              </w:rPr>
            </w:pPr>
          </w:p>
        </w:tc>
        <w:tc>
          <w:tcPr>
            <w:tcW w:w="549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02A2EC3" w14:textId="70D6CDF3" w:rsidR="007B6473" w:rsidRPr="005956B3" w:rsidRDefault="000F3D71" w:rsidP="005956B3">
            <w:pPr>
              <w:pStyle w:val="ListParagraph"/>
              <w:numPr>
                <w:ilvl w:val="0"/>
                <w:numId w:val="5"/>
              </w:numPr>
              <w:spacing w:before="120" w:after="0" w:line="276" w:lineRule="auto"/>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t xml:space="preserve">Tính toán thống kê số lượng </w:t>
            </w:r>
            <w:r w:rsidR="001268C3" w:rsidRPr="005956B3">
              <w:rPr>
                <w:rFonts w:ascii="Times New Roman" w:eastAsia="Times New Roman" w:hAnsi="Times New Roman" w:cs="Times New Roman"/>
                <w:sz w:val="24"/>
                <w:szCs w:val="24"/>
              </w:rPr>
              <w:t>và thông tin quần áo</w:t>
            </w:r>
          </w:p>
        </w:tc>
      </w:tr>
      <w:tr w:rsidR="007B6473" w14:paraId="5265707A" w14:textId="77777777" w:rsidTr="005956B3">
        <w:trPr>
          <w:trHeight w:val="56"/>
        </w:trPr>
        <w:tc>
          <w:tcPr>
            <w:tcW w:w="4812"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0631F32" w14:textId="77777777" w:rsidR="007B6473" w:rsidRPr="005956B3" w:rsidRDefault="007B6473" w:rsidP="005956B3">
            <w:pPr>
              <w:spacing w:before="120" w:after="0" w:line="276" w:lineRule="auto"/>
              <w:rPr>
                <w:rFonts w:ascii="Times New Roman" w:eastAsia="Times New Roman" w:hAnsi="Times New Roman" w:cs="Times New Roman"/>
                <w:sz w:val="24"/>
                <w:szCs w:val="24"/>
              </w:rPr>
            </w:pPr>
          </w:p>
        </w:tc>
        <w:tc>
          <w:tcPr>
            <w:tcW w:w="549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5B09589" w14:textId="04368D7C" w:rsidR="007B6473" w:rsidRPr="005956B3" w:rsidRDefault="00646F9F" w:rsidP="005956B3">
            <w:pPr>
              <w:numPr>
                <w:ilvl w:val="0"/>
                <w:numId w:val="5"/>
              </w:numPr>
              <w:pBdr>
                <w:top w:val="nil"/>
                <w:left w:val="nil"/>
                <w:bottom w:val="nil"/>
                <w:right w:val="nil"/>
                <w:between w:val="nil"/>
              </w:pBdr>
              <w:spacing w:before="120" w:after="0" w:line="276" w:lineRule="auto"/>
              <w:rPr>
                <w:rFonts w:ascii="Times New Roman" w:eastAsia="Times New Roman" w:hAnsi="Times New Roman" w:cs="Times New Roman"/>
                <w:color w:val="000000"/>
                <w:sz w:val="24"/>
                <w:szCs w:val="24"/>
              </w:rPr>
            </w:pPr>
            <w:r w:rsidRPr="005956B3">
              <w:rPr>
                <w:rFonts w:ascii="Times New Roman" w:eastAsia="Times New Roman" w:hAnsi="Times New Roman" w:cs="Times New Roman"/>
                <w:color w:val="000000"/>
                <w:sz w:val="24"/>
                <w:szCs w:val="24"/>
              </w:rPr>
              <w:t>Hiển thị k</w:t>
            </w:r>
            <w:r w:rsidR="00340B5F" w:rsidRPr="005956B3">
              <w:rPr>
                <w:rFonts w:ascii="Times New Roman" w:eastAsia="Times New Roman" w:hAnsi="Times New Roman" w:cs="Times New Roman"/>
                <w:color w:val="000000"/>
                <w:sz w:val="24"/>
                <w:szCs w:val="24"/>
              </w:rPr>
              <w:t>ết quả</w:t>
            </w:r>
            <w:r w:rsidR="003A272B" w:rsidRPr="005956B3">
              <w:rPr>
                <w:rFonts w:ascii="Times New Roman" w:eastAsia="Times New Roman" w:hAnsi="Times New Roman" w:cs="Times New Roman"/>
                <w:color w:val="000000"/>
                <w:sz w:val="24"/>
                <w:szCs w:val="24"/>
              </w:rPr>
              <w:t xml:space="preserve"> thống kê</w:t>
            </w:r>
          </w:p>
        </w:tc>
      </w:tr>
      <w:tr w:rsidR="007B6473" w14:paraId="18A2D795" w14:textId="77777777" w:rsidTr="005956B3">
        <w:trPr>
          <w:trHeight w:val="56"/>
        </w:trPr>
        <w:tc>
          <w:tcPr>
            <w:tcW w:w="4812"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898CBA5" w14:textId="68498030" w:rsidR="007B6473" w:rsidRPr="005956B3" w:rsidRDefault="007B6473" w:rsidP="005956B3">
            <w:pPr>
              <w:pBdr>
                <w:top w:val="nil"/>
                <w:left w:val="nil"/>
                <w:bottom w:val="nil"/>
                <w:right w:val="nil"/>
                <w:between w:val="nil"/>
              </w:pBdr>
              <w:spacing w:before="120" w:after="0" w:line="276" w:lineRule="auto"/>
              <w:rPr>
                <w:rFonts w:ascii="Times New Roman" w:eastAsia="Times New Roman" w:hAnsi="Times New Roman" w:cs="Times New Roman"/>
                <w:color w:val="000000"/>
                <w:sz w:val="24"/>
                <w:szCs w:val="24"/>
              </w:rPr>
            </w:pPr>
          </w:p>
        </w:tc>
        <w:tc>
          <w:tcPr>
            <w:tcW w:w="549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8C92BD2" w14:textId="25E164E6" w:rsidR="007B6473" w:rsidRPr="005956B3" w:rsidRDefault="00F13960" w:rsidP="005956B3">
            <w:pPr>
              <w:pStyle w:val="ListParagraph"/>
              <w:numPr>
                <w:ilvl w:val="0"/>
                <w:numId w:val="5"/>
              </w:numPr>
              <w:spacing w:before="120" w:after="0" w:line="276" w:lineRule="auto"/>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t>Xuất file thống kê dưới dạng PDF</w:t>
            </w:r>
          </w:p>
        </w:tc>
      </w:tr>
      <w:tr w:rsidR="007B6473" w14:paraId="278F1983" w14:textId="77777777" w:rsidTr="005956B3">
        <w:trPr>
          <w:trHeight w:val="56"/>
        </w:trPr>
        <w:tc>
          <w:tcPr>
            <w:tcW w:w="10305" w:type="dxa"/>
            <w:gridSpan w:val="3"/>
            <w:tcBorders>
              <w:top w:val="single" w:sz="4" w:space="0" w:color="auto"/>
              <w:left w:val="single" w:sz="4" w:space="0" w:color="auto"/>
              <w:bottom w:val="single" w:sz="4" w:space="0" w:color="auto"/>
              <w:right w:val="single" w:sz="4" w:space="0" w:color="auto"/>
            </w:tcBorders>
            <w:shd w:val="clear" w:color="auto" w:fill="BFBFBF"/>
            <w:tcMar>
              <w:top w:w="0" w:type="dxa"/>
              <w:left w:w="100" w:type="dxa"/>
              <w:bottom w:w="0" w:type="dxa"/>
              <w:right w:w="100" w:type="dxa"/>
            </w:tcMar>
          </w:tcPr>
          <w:p w14:paraId="07F39B07" w14:textId="77777777" w:rsidR="007B6473" w:rsidRPr="005956B3" w:rsidRDefault="00646F9F" w:rsidP="005956B3">
            <w:pPr>
              <w:spacing w:before="120" w:after="0" w:line="276" w:lineRule="auto"/>
              <w:rPr>
                <w:rFonts w:ascii="Times New Roman" w:eastAsia="Times New Roman" w:hAnsi="Times New Roman" w:cs="Times New Roman"/>
                <w:b/>
                <w:bCs/>
                <w:sz w:val="24"/>
                <w:szCs w:val="24"/>
              </w:rPr>
            </w:pPr>
            <w:r w:rsidRPr="005956B3">
              <w:rPr>
                <w:rFonts w:ascii="Times New Roman" w:eastAsia="Times New Roman" w:hAnsi="Times New Roman" w:cs="Times New Roman"/>
                <w:b/>
                <w:bCs/>
                <w:sz w:val="24"/>
                <w:szCs w:val="24"/>
              </w:rPr>
              <w:t>Luồng sự kiện thay thế:</w:t>
            </w:r>
          </w:p>
        </w:tc>
      </w:tr>
      <w:tr w:rsidR="00F721F9" w14:paraId="1039BBC1" w14:textId="77777777" w:rsidTr="005956B3">
        <w:trPr>
          <w:trHeight w:val="56"/>
        </w:trPr>
        <w:tc>
          <w:tcPr>
            <w:tcW w:w="4812"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8BB1E97" w14:textId="0CA2CFF6" w:rsidR="00F721F9" w:rsidRPr="005956B3" w:rsidRDefault="00811B10" w:rsidP="005956B3">
            <w:pPr>
              <w:spacing w:before="120" w:after="0" w:line="276" w:lineRule="auto"/>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t>1</w:t>
            </w:r>
            <w:r w:rsidR="00F721F9" w:rsidRPr="005956B3">
              <w:rPr>
                <w:rFonts w:ascii="Times New Roman" w:eastAsia="Times New Roman" w:hAnsi="Times New Roman" w:cs="Times New Roman"/>
                <w:sz w:val="24"/>
                <w:szCs w:val="24"/>
              </w:rPr>
              <w:t>.1. Chọn thống kê quần áo đã hết</w:t>
            </w:r>
          </w:p>
        </w:tc>
        <w:tc>
          <w:tcPr>
            <w:tcW w:w="549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D9174C7" w14:textId="77777777" w:rsidR="00F721F9" w:rsidRPr="005956B3" w:rsidRDefault="00F721F9" w:rsidP="005956B3">
            <w:pPr>
              <w:spacing w:before="120" w:after="0" w:line="276" w:lineRule="auto"/>
              <w:rPr>
                <w:rFonts w:ascii="Times New Roman" w:eastAsia="Times New Roman" w:hAnsi="Times New Roman" w:cs="Times New Roman"/>
                <w:sz w:val="24"/>
                <w:szCs w:val="24"/>
              </w:rPr>
            </w:pPr>
          </w:p>
        </w:tc>
      </w:tr>
      <w:tr w:rsidR="00F721F9" w14:paraId="573D5681" w14:textId="77777777" w:rsidTr="005956B3">
        <w:trPr>
          <w:trHeight w:val="56"/>
        </w:trPr>
        <w:tc>
          <w:tcPr>
            <w:tcW w:w="4812"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D417B83" w14:textId="77777777" w:rsidR="00F721F9" w:rsidRPr="005956B3" w:rsidRDefault="00F721F9" w:rsidP="005956B3">
            <w:pPr>
              <w:spacing w:before="120" w:after="0" w:line="276" w:lineRule="auto"/>
              <w:rPr>
                <w:rFonts w:ascii="Times New Roman" w:eastAsia="Times New Roman" w:hAnsi="Times New Roman" w:cs="Times New Roman"/>
                <w:sz w:val="24"/>
                <w:szCs w:val="24"/>
              </w:rPr>
            </w:pPr>
          </w:p>
        </w:tc>
        <w:tc>
          <w:tcPr>
            <w:tcW w:w="549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42C015E" w14:textId="175CB46B" w:rsidR="00F721F9" w:rsidRPr="005956B3" w:rsidRDefault="00683B4A" w:rsidP="005956B3">
            <w:pPr>
              <w:spacing w:before="120" w:after="0" w:line="276" w:lineRule="auto"/>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t>1</w:t>
            </w:r>
            <w:r w:rsidR="00F721F9" w:rsidRPr="005956B3">
              <w:rPr>
                <w:rFonts w:ascii="Times New Roman" w:eastAsia="Times New Roman" w:hAnsi="Times New Roman" w:cs="Times New Roman"/>
                <w:sz w:val="24"/>
                <w:szCs w:val="24"/>
              </w:rPr>
              <w:t>.2. Tiếp tục</w:t>
            </w:r>
            <w:r w:rsidR="000C05E8" w:rsidRPr="005956B3">
              <w:rPr>
                <w:rFonts w:ascii="Times New Roman" w:eastAsia="Times New Roman" w:hAnsi="Times New Roman" w:cs="Times New Roman"/>
                <w:sz w:val="24"/>
                <w:szCs w:val="24"/>
              </w:rPr>
              <w:t xml:space="preserve"> bước </w:t>
            </w:r>
            <w:r w:rsidR="009B0C48">
              <w:rPr>
                <w:rFonts w:ascii="Times New Roman" w:eastAsia="Times New Roman" w:hAnsi="Times New Roman" w:cs="Times New Roman"/>
                <w:sz w:val="24"/>
                <w:szCs w:val="24"/>
              </w:rPr>
              <w:t>3</w:t>
            </w:r>
          </w:p>
        </w:tc>
      </w:tr>
    </w:tbl>
    <w:p w14:paraId="0FF23022" w14:textId="7D818A5A" w:rsidR="007B6473" w:rsidRDefault="00ED66BB" w:rsidP="000C0FB1">
      <w:pPr>
        <w:pStyle w:val="Caption"/>
        <w:jc w:val="center"/>
      </w:pPr>
      <w:r>
        <w:t xml:space="preserve">Bảng </w:t>
      </w:r>
      <w:fldSimple w:instr=" SEQ Bảng \* ARABIC ">
        <w:r w:rsidR="00B061CF">
          <w:rPr>
            <w:noProof/>
          </w:rPr>
          <w:t>25</w:t>
        </w:r>
      </w:fldSimple>
      <w:r w:rsidR="000C0FB1">
        <w:t>.</w:t>
      </w:r>
      <w:r>
        <w:t xml:space="preserve"> Đặc tả Usecase Thống Kê </w:t>
      </w:r>
      <w:r w:rsidR="000C0FB1" w:rsidRPr="00257982">
        <w:t>Quần Áo</w:t>
      </w:r>
    </w:p>
    <w:p w14:paraId="0A1674C8" w14:textId="77777777" w:rsidR="005956B3" w:rsidRDefault="005956B3">
      <w:pPr>
        <w:rPr>
          <w:rFonts w:ascii="Times New Roman" w:eastAsia="Times New Roman" w:hAnsi="Times New Roman" w:cs="Times New Roman"/>
          <w:b/>
          <w:sz w:val="26"/>
          <w:szCs w:val="26"/>
        </w:rPr>
      </w:pPr>
      <w:bookmarkStart w:id="295" w:name="_Toc146233589"/>
      <w:r>
        <w:br w:type="page"/>
      </w:r>
    </w:p>
    <w:p w14:paraId="592D3B14" w14:textId="79A3D27F" w:rsidR="007B6473" w:rsidRDefault="00646F9F" w:rsidP="005956B3">
      <w:pPr>
        <w:pStyle w:val="Top3"/>
      </w:pPr>
      <w:bookmarkStart w:id="296" w:name="_Toc146318042"/>
      <w:bookmarkStart w:id="297" w:name="_Toc152431188"/>
      <w:bookmarkStart w:id="298" w:name="_Toc152432084"/>
      <w:r>
        <w:lastRenderedPageBreak/>
        <w:t>Biểu đồ</w:t>
      </w:r>
      <w:bookmarkEnd w:id="295"/>
      <w:bookmarkEnd w:id="296"/>
      <w:bookmarkEnd w:id="297"/>
      <w:bookmarkEnd w:id="298"/>
    </w:p>
    <w:p w14:paraId="37EFE76C" w14:textId="62215D41" w:rsidR="007B6473" w:rsidRDefault="00DC44B3">
      <w:pPr>
        <w:spacing w:after="120" w:line="240" w:lineRule="auto"/>
        <w:rPr>
          <w:rFonts w:ascii="Times New Roman" w:eastAsia="Times New Roman" w:hAnsi="Times New Roman" w:cs="Times New Roman"/>
          <w:b/>
          <w:i/>
          <w:sz w:val="26"/>
          <w:szCs w:val="26"/>
        </w:rPr>
      </w:pPr>
      <w:r>
        <w:rPr>
          <w:noProof/>
        </w:rPr>
        <mc:AlternateContent>
          <mc:Choice Requires="wps">
            <w:drawing>
              <wp:anchor distT="0" distB="0" distL="114300" distR="114300" simplePos="0" relativeHeight="251658249" behindDoc="0" locked="0" layoutInCell="1" allowOverlap="1" wp14:anchorId="2EAFA873" wp14:editId="3D740C77">
                <wp:simplePos x="0" y="0"/>
                <wp:positionH relativeFrom="column">
                  <wp:posOffset>848360</wp:posOffset>
                </wp:positionH>
                <wp:positionV relativeFrom="paragraph">
                  <wp:posOffset>4321843</wp:posOffset>
                </wp:positionV>
                <wp:extent cx="4558030" cy="635"/>
                <wp:effectExtent l="0" t="0" r="0" b="0"/>
                <wp:wrapTopAndBottom/>
                <wp:docPr id="1814888508" name="Text Box 1814888508"/>
                <wp:cNvGraphicFramePr/>
                <a:graphic xmlns:a="http://schemas.openxmlformats.org/drawingml/2006/main">
                  <a:graphicData uri="http://schemas.microsoft.com/office/word/2010/wordprocessingShape">
                    <wps:wsp>
                      <wps:cNvSpPr txBox="1"/>
                      <wps:spPr>
                        <a:xfrm>
                          <a:off x="0" y="0"/>
                          <a:ext cx="4558030" cy="635"/>
                        </a:xfrm>
                        <a:prstGeom prst="rect">
                          <a:avLst/>
                        </a:prstGeom>
                        <a:solidFill>
                          <a:prstClr val="white"/>
                        </a:solidFill>
                        <a:ln>
                          <a:noFill/>
                        </a:ln>
                      </wps:spPr>
                      <wps:txbx>
                        <w:txbxContent>
                          <w:p w14:paraId="6C231918" w14:textId="038305EF" w:rsidR="007F58E2" w:rsidRPr="00F910D8" w:rsidRDefault="007F58E2" w:rsidP="007F58E2">
                            <w:pPr>
                              <w:pStyle w:val="Caption"/>
                              <w:jc w:val="center"/>
                              <w:rPr>
                                <w:rFonts w:ascii="Times New Roman" w:eastAsia="Times New Roman" w:hAnsi="Times New Roman" w:cs="Times New Roman"/>
                                <w:b/>
                                <w:noProof/>
                                <w:sz w:val="26"/>
                                <w:szCs w:val="26"/>
                              </w:rPr>
                            </w:pPr>
                            <w:r>
                              <w:t xml:space="preserve">Hình </w:t>
                            </w:r>
                            <w:fldSimple w:instr=" SEQ Hình \* ARABIC ">
                              <w:r w:rsidR="00B061CF">
                                <w:rPr>
                                  <w:noProof/>
                                </w:rPr>
                                <w:t>42</w:t>
                              </w:r>
                            </w:fldSimple>
                            <w:r w:rsidRPr="00682B17">
                              <w:t>. Activity Thống Kê Quần Áo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FA873" id="Text Box 1814888508" o:spid="_x0000_s1030" type="#_x0000_t202" style="position:absolute;margin-left:66.8pt;margin-top:340.3pt;width:358.9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6jpGQIAAD8EAAAOAAAAZHJzL2Uyb0RvYy54bWysU01v2zAMvQ/YfxB0X5y0S1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1+ns9vp9fkkuS7uZ7H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" stroked="f">
                <v:textbox style="mso-fit-shape-to-text:t" inset="0,0,0,0">
                  <w:txbxContent>
                    <w:p w14:paraId="6C231918" w14:textId="038305EF" w:rsidR="007F58E2" w:rsidRPr="00F910D8" w:rsidRDefault="007F58E2" w:rsidP="007F58E2">
                      <w:pPr>
                        <w:pStyle w:val="Caption"/>
                        <w:jc w:val="center"/>
                        <w:rPr>
                          <w:rFonts w:ascii="Times New Roman" w:eastAsia="Times New Roman" w:hAnsi="Times New Roman" w:cs="Times New Roman"/>
                          <w:b/>
                          <w:noProof/>
                          <w:sz w:val="26"/>
                          <w:szCs w:val="26"/>
                        </w:rPr>
                      </w:pPr>
                      <w:r>
                        <w:t xml:space="preserve">Hình </w:t>
                      </w:r>
                      <w:fldSimple w:instr=" SEQ Hình \* ARABIC ">
                        <w:r w:rsidR="00B061CF">
                          <w:rPr>
                            <w:noProof/>
                          </w:rPr>
                          <w:t>42</w:t>
                        </w:r>
                      </w:fldSimple>
                      <w:r w:rsidRPr="00682B17">
                        <w:t>. Activity Thống Kê Quần Áo</w:t>
                      </w:r>
                    </w:p>
                  </w:txbxContent>
                </v:textbox>
                <w10:wrap type="topAndBottom"/>
              </v:shape>
            </w:pict>
          </mc:Fallback>
        </mc:AlternateContent>
      </w:r>
      <w:r w:rsidR="00336C6A">
        <w:rPr>
          <w:rFonts w:ascii="Times New Roman" w:eastAsia="Times New Roman" w:hAnsi="Times New Roman" w:cs="Times New Roman"/>
          <w:b/>
          <w:i/>
          <w:noProof/>
          <w:sz w:val="26"/>
          <w:szCs w:val="26"/>
        </w:rPr>
        <w:drawing>
          <wp:anchor distT="0" distB="0" distL="114300" distR="114300" simplePos="0" relativeHeight="251658252" behindDoc="0" locked="0" layoutInCell="1" allowOverlap="1" wp14:anchorId="4ABF9D76" wp14:editId="0C31B43B">
            <wp:simplePos x="0" y="0"/>
            <wp:positionH relativeFrom="margin">
              <wp:align>center</wp:align>
            </wp:positionH>
            <wp:positionV relativeFrom="paragraph">
              <wp:posOffset>250190</wp:posOffset>
            </wp:positionV>
            <wp:extent cx="3639185" cy="4095115"/>
            <wp:effectExtent l="0" t="0" r="0" b="635"/>
            <wp:wrapTopAndBottom/>
            <wp:docPr id="1028882887" name="Picture 102888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82887" name="Picture 102888288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39185" cy="4095115"/>
                    </a:xfrm>
                    <a:prstGeom prst="rect">
                      <a:avLst/>
                    </a:prstGeom>
                  </pic:spPr>
                </pic:pic>
              </a:graphicData>
            </a:graphic>
            <wp14:sizeRelH relativeFrom="margin">
              <wp14:pctWidth>0</wp14:pctWidth>
            </wp14:sizeRelH>
            <wp14:sizeRelV relativeFrom="margin">
              <wp14:pctHeight>0</wp14:pctHeight>
            </wp14:sizeRelV>
          </wp:anchor>
        </w:drawing>
      </w:r>
      <w:r w:rsidR="00646F9F" w:rsidRPr="00EB5A40">
        <w:rPr>
          <w:rFonts w:ascii="Times New Roman" w:eastAsia="Times New Roman" w:hAnsi="Times New Roman" w:cs="Times New Roman"/>
          <w:b/>
          <w:i/>
          <w:sz w:val="26"/>
          <w:szCs w:val="26"/>
        </w:rPr>
        <w:t>Activity</w:t>
      </w:r>
    </w:p>
    <w:p w14:paraId="401C7192" w14:textId="4A1D8A10" w:rsidR="00BB7AFA" w:rsidRDefault="00DC44B3" w:rsidP="00ED48AF">
      <w:pPr>
        <w:spacing w:after="120" w:line="240" w:lineRule="auto"/>
        <w:rPr>
          <w:b/>
        </w:rPr>
      </w:pPr>
      <w:r>
        <w:rPr>
          <w:noProof/>
        </w:rPr>
        <w:drawing>
          <wp:anchor distT="0" distB="0" distL="114300" distR="114300" simplePos="0" relativeHeight="251658253" behindDoc="0" locked="0" layoutInCell="1" allowOverlap="1" wp14:anchorId="75E283CB" wp14:editId="4B941D37">
            <wp:simplePos x="0" y="0"/>
            <wp:positionH relativeFrom="margin">
              <wp:posOffset>265430</wp:posOffset>
            </wp:positionH>
            <wp:positionV relativeFrom="paragraph">
              <wp:posOffset>4632960</wp:posOffset>
            </wp:positionV>
            <wp:extent cx="6543040" cy="3324225"/>
            <wp:effectExtent l="0" t="0" r="0" b="9525"/>
            <wp:wrapTopAndBottom/>
            <wp:docPr id="2096306337" name="Picture 209630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06337" name="Picture 2096306337"/>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6543040" cy="3324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0" behindDoc="0" locked="0" layoutInCell="1" allowOverlap="1" wp14:anchorId="4E762E32" wp14:editId="57A407F2">
                <wp:simplePos x="0" y="0"/>
                <wp:positionH relativeFrom="column">
                  <wp:posOffset>-300792</wp:posOffset>
                </wp:positionH>
                <wp:positionV relativeFrom="paragraph">
                  <wp:posOffset>7995368</wp:posOffset>
                </wp:positionV>
                <wp:extent cx="7075805" cy="635"/>
                <wp:effectExtent l="0" t="0" r="0" b="0"/>
                <wp:wrapTopAndBottom/>
                <wp:docPr id="1047517323" name="Text Box 1047517323"/>
                <wp:cNvGraphicFramePr/>
                <a:graphic xmlns:a="http://schemas.openxmlformats.org/drawingml/2006/main">
                  <a:graphicData uri="http://schemas.microsoft.com/office/word/2010/wordprocessingShape">
                    <wps:wsp>
                      <wps:cNvSpPr txBox="1"/>
                      <wps:spPr>
                        <a:xfrm>
                          <a:off x="0" y="0"/>
                          <a:ext cx="7075805" cy="635"/>
                        </a:xfrm>
                        <a:prstGeom prst="rect">
                          <a:avLst/>
                        </a:prstGeom>
                        <a:solidFill>
                          <a:prstClr val="white"/>
                        </a:solidFill>
                        <a:ln>
                          <a:noFill/>
                        </a:ln>
                      </wps:spPr>
                      <wps:txbx>
                        <w:txbxContent>
                          <w:p w14:paraId="5C90CF5C" w14:textId="6317E196" w:rsidR="00ED48AF" w:rsidRPr="00245C40" w:rsidRDefault="00ED48AF" w:rsidP="00ED48AF">
                            <w:pPr>
                              <w:pStyle w:val="Caption"/>
                              <w:jc w:val="center"/>
                              <w:rPr>
                                <w:noProof/>
                              </w:rPr>
                            </w:pPr>
                            <w:r>
                              <w:t xml:space="preserve">Hình </w:t>
                            </w:r>
                            <w:fldSimple w:instr=" SEQ Hình \* ARABIC ">
                              <w:r w:rsidR="00B061CF">
                                <w:rPr>
                                  <w:noProof/>
                                </w:rPr>
                                <w:t>43</w:t>
                              </w:r>
                            </w:fldSimple>
                            <w:r w:rsidRPr="00FC239D">
                              <w:t>. Sequence Thống Kê Quần Áo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62E32" id="Text Box 1047517323" o:spid="_x0000_s1031" type="#_x0000_t202" style="position:absolute;margin-left:-23.7pt;margin-top:629.55pt;width:557.1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" stroked="f">
                <v:textbox style="mso-fit-shape-to-text:t" inset="0,0,0,0">
                  <w:txbxContent>
                    <w:p w14:paraId="5C90CF5C" w14:textId="6317E196" w:rsidR="00ED48AF" w:rsidRPr="00245C40" w:rsidRDefault="00ED48AF" w:rsidP="00ED48AF">
                      <w:pPr>
                        <w:pStyle w:val="Caption"/>
                        <w:jc w:val="center"/>
                        <w:rPr>
                          <w:noProof/>
                        </w:rPr>
                      </w:pPr>
                      <w:r>
                        <w:t xml:space="preserve">Hình </w:t>
                      </w:r>
                      <w:fldSimple w:instr=" SEQ Hình \* ARABIC ">
                        <w:r w:rsidR="00B061CF">
                          <w:rPr>
                            <w:noProof/>
                          </w:rPr>
                          <w:t>43</w:t>
                        </w:r>
                      </w:fldSimple>
                      <w:r w:rsidRPr="00FC239D">
                        <w:t>. Sequence Thống Kê Quần Áo</w:t>
                      </w:r>
                    </w:p>
                  </w:txbxContent>
                </v:textbox>
                <w10:wrap type="topAndBottom"/>
              </v:shape>
            </w:pict>
          </mc:Fallback>
        </mc:AlternateContent>
      </w:r>
      <w:r w:rsidR="00646F9F" w:rsidRPr="00EB5A40">
        <w:rPr>
          <w:rFonts w:ascii="Times New Roman" w:eastAsia="Times New Roman" w:hAnsi="Times New Roman" w:cs="Times New Roman"/>
          <w:b/>
          <w:i/>
          <w:sz w:val="26"/>
          <w:szCs w:val="26"/>
        </w:rPr>
        <w:t>Sequence</w:t>
      </w:r>
    </w:p>
    <w:p w14:paraId="582E9E67" w14:textId="09441BB3" w:rsidR="007B6473" w:rsidRPr="001C2836" w:rsidRDefault="00646F9F" w:rsidP="007305D2">
      <w:pPr>
        <w:pStyle w:val="Top2"/>
      </w:pPr>
      <w:bookmarkStart w:id="299" w:name="_Toc146233590"/>
      <w:bookmarkStart w:id="300" w:name="_Toc146318043"/>
      <w:bookmarkStart w:id="301" w:name="_Toc152431189"/>
      <w:bookmarkStart w:id="302" w:name="_Toc152432085"/>
      <w:r w:rsidRPr="001C2836">
        <w:lastRenderedPageBreak/>
        <w:t>UC022_</w:t>
      </w:r>
      <w:r w:rsidR="00FF1536" w:rsidRPr="001C2836">
        <w:t>Thống Kê Doanh Thu</w:t>
      </w:r>
      <w:bookmarkEnd w:id="299"/>
      <w:bookmarkEnd w:id="300"/>
      <w:bookmarkEnd w:id="301"/>
      <w:bookmarkEnd w:id="302"/>
    </w:p>
    <w:p w14:paraId="0F7FC092" w14:textId="0E7C9A70" w:rsidR="007B6473" w:rsidRDefault="00646F9F" w:rsidP="007305D2">
      <w:pPr>
        <w:pStyle w:val="Top3"/>
      </w:pPr>
      <w:bookmarkStart w:id="303" w:name="_Toc146233591"/>
      <w:bookmarkStart w:id="304" w:name="_Toc146318044"/>
      <w:bookmarkStart w:id="305" w:name="_Toc152431190"/>
      <w:bookmarkStart w:id="306" w:name="_Toc152432086"/>
      <w:r>
        <w:t>Mô tả use case UC022</w:t>
      </w:r>
      <w:bookmarkEnd w:id="303"/>
      <w:bookmarkEnd w:id="304"/>
      <w:bookmarkEnd w:id="305"/>
      <w:bookmarkEnd w:id="306"/>
    </w:p>
    <w:tbl>
      <w:tblPr>
        <w:tblW w:w="102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0"/>
        <w:gridCol w:w="1567"/>
        <w:gridCol w:w="6863"/>
      </w:tblGrid>
      <w:tr w:rsidR="007B6473" w14:paraId="53406E70" w14:textId="77777777" w:rsidTr="007305D2">
        <w:trPr>
          <w:trHeight w:val="288"/>
        </w:trPr>
        <w:tc>
          <w:tcPr>
            <w:tcW w:w="10260" w:type="dxa"/>
            <w:gridSpan w:val="3"/>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30B4AC6" w14:textId="49D5B091" w:rsidR="007B6473" w:rsidRPr="007305D2" w:rsidRDefault="00646F9F" w:rsidP="007305D2">
            <w:pPr>
              <w:spacing w:before="120" w:after="0" w:line="276" w:lineRule="auto"/>
              <w:ind w:right="-920"/>
              <w:rPr>
                <w:rFonts w:ascii="Times New Roman" w:eastAsia="Times New Roman" w:hAnsi="Times New Roman" w:cs="Times New Roman"/>
                <w:sz w:val="24"/>
                <w:szCs w:val="24"/>
              </w:rPr>
            </w:pPr>
            <w:r w:rsidRPr="007305D2">
              <w:rPr>
                <w:rFonts w:ascii="Times New Roman" w:eastAsia="Times New Roman" w:hAnsi="Times New Roman" w:cs="Times New Roman"/>
                <w:b/>
                <w:sz w:val="24"/>
                <w:szCs w:val="24"/>
              </w:rPr>
              <w:t xml:space="preserve">Use case: </w:t>
            </w:r>
            <w:r w:rsidRPr="007305D2">
              <w:rPr>
                <w:rFonts w:ascii="Times New Roman" w:eastAsia="Times New Roman" w:hAnsi="Times New Roman" w:cs="Times New Roman"/>
                <w:sz w:val="24"/>
                <w:szCs w:val="24"/>
              </w:rPr>
              <w:t>UC022_</w:t>
            </w:r>
            <w:r w:rsidR="00FF1536" w:rsidRPr="007305D2">
              <w:rPr>
                <w:rFonts w:ascii="Times New Roman" w:eastAsia="Times New Roman" w:hAnsi="Times New Roman" w:cs="Times New Roman"/>
                <w:sz w:val="24"/>
                <w:szCs w:val="24"/>
              </w:rPr>
              <w:t>Thống Kê Doanh Thu</w:t>
            </w:r>
          </w:p>
        </w:tc>
      </w:tr>
      <w:tr w:rsidR="007B6473" w14:paraId="30680C7F" w14:textId="77777777" w:rsidTr="00A4672A">
        <w:trPr>
          <w:trHeight w:val="555"/>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9D996BA" w14:textId="77777777" w:rsidR="007B6473" w:rsidRPr="007305D2" w:rsidRDefault="00646F9F" w:rsidP="007305D2">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Mục đích:</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7847D1" w14:textId="082BE1C2" w:rsidR="007B6473" w:rsidRPr="007305D2" w:rsidRDefault="00895917" w:rsidP="007305D2">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Thống kê được doanh thu của cửa hàng </w:t>
            </w:r>
            <w:r w:rsidR="00BB7AFA" w:rsidRPr="007305D2">
              <w:rPr>
                <w:rFonts w:ascii="Times New Roman" w:eastAsia="Times New Roman" w:hAnsi="Times New Roman" w:cs="Times New Roman"/>
                <w:sz w:val="24"/>
                <w:szCs w:val="24"/>
              </w:rPr>
              <w:t>trong một khoảng thời gian nhất định để đưa ra các quyết định về quản lý, kế hoạch kinh doanh, và cải thiện hiệu suất kinh doanh</w:t>
            </w:r>
            <w:r w:rsidR="00EB2B5F" w:rsidRPr="007305D2">
              <w:rPr>
                <w:rFonts w:ascii="Times New Roman" w:eastAsia="Times New Roman" w:hAnsi="Times New Roman" w:cs="Times New Roman"/>
                <w:sz w:val="24"/>
                <w:szCs w:val="24"/>
              </w:rPr>
              <w:t>.</w:t>
            </w:r>
          </w:p>
        </w:tc>
      </w:tr>
      <w:tr w:rsidR="007B6473" w14:paraId="50FD083B" w14:textId="77777777" w:rsidTr="00A4672A">
        <w:trPr>
          <w:trHeight w:val="134"/>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2B4295F" w14:textId="77777777" w:rsidR="007B6473" w:rsidRPr="007305D2" w:rsidRDefault="00646F9F" w:rsidP="007305D2">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Mô tả sơ lược:</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4A3F50E" w14:textId="6A32F439" w:rsidR="007B6473" w:rsidRPr="007305D2" w:rsidRDefault="00AA74E9" w:rsidP="007305D2">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Thực hiện chọn thống kê doanh thu bán quần áo của cửa hàng</w:t>
            </w:r>
            <w:r w:rsidR="0063044A" w:rsidRPr="007305D2">
              <w:rPr>
                <w:rFonts w:ascii="Times New Roman" w:eastAsia="Times New Roman" w:hAnsi="Times New Roman" w:cs="Times New Roman"/>
                <w:sz w:val="24"/>
                <w:szCs w:val="24"/>
              </w:rPr>
              <w:t xml:space="preserve"> theo các mốc thời gian được lựa chọn</w:t>
            </w:r>
            <w:r w:rsidR="004D5CDE" w:rsidRPr="007305D2">
              <w:rPr>
                <w:rFonts w:ascii="Times New Roman" w:eastAsia="Times New Roman" w:hAnsi="Times New Roman" w:cs="Times New Roman"/>
                <w:sz w:val="24"/>
                <w:szCs w:val="24"/>
              </w:rPr>
              <w:t>,  thống kê theo ngày, theo tháng, theo năm.</w:t>
            </w:r>
          </w:p>
        </w:tc>
      </w:tr>
      <w:tr w:rsidR="007B6473" w14:paraId="0C5BE1F7" w14:textId="77777777" w:rsidTr="007305D2">
        <w:trPr>
          <w:trHeight w:val="56"/>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63199E0" w14:textId="77777777" w:rsidR="007B6473" w:rsidRPr="007305D2" w:rsidRDefault="00646F9F" w:rsidP="007305D2">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Actor chính:</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7E8E312" w14:textId="77777777" w:rsidR="007B6473" w:rsidRPr="007305D2" w:rsidRDefault="00646F9F" w:rsidP="007305D2">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 Nhân Viên Bán Hàng</w:t>
            </w:r>
          </w:p>
        </w:tc>
      </w:tr>
      <w:tr w:rsidR="007B6473" w14:paraId="0C9C5A10" w14:textId="77777777" w:rsidTr="007305D2">
        <w:trPr>
          <w:trHeight w:val="56"/>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BF86B97" w14:textId="77777777" w:rsidR="007B6473" w:rsidRPr="007305D2" w:rsidRDefault="00646F9F" w:rsidP="007305D2">
            <w:pPr>
              <w:spacing w:before="120" w:after="0" w:line="276" w:lineRule="auto"/>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Actor phụ:</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44455CC" w14:textId="77777777" w:rsidR="007B6473" w:rsidRPr="007305D2" w:rsidRDefault="00646F9F" w:rsidP="007305D2">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Không</w:t>
            </w:r>
          </w:p>
        </w:tc>
      </w:tr>
      <w:tr w:rsidR="007B6473" w14:paraId="42CC67D5" w14:textId="77777777" w:rsidTr="007305D2">
        <w:trPr>
          <w:trHeight w:val="385"/>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537E151" w14:textId="77777777" w:rsidR="007B6473" w:rsidRPr="007305D2" w:rsidRDefault="00646F9F" w:rsidP="007305D2">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Tiền điều kiện:</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BCBC189" w14:textId="5708C34F" w:rsidR="007B6473" w:rsidRPr="007305D2" w:rsidRDefault="00646F9F" w:rsidP="007305D2">
            <w:pPr>
              <w:spacing w:before="120" w:after="0" w:line="276" w:lineRule="auto"/>
              <w:ind w:right="-120"/>
              <w:jc w:val="both"/>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Đăng nhập thành công vào hệ thống</w:t>
            </w:r>
            <w:r w:rsidR="008871D4" w:rsidRPr="007305D2">
              <w:rPr>
                <w:rFonts w:ascii="Times New Roman" w:eastAsia="Times New Roman" w:hAnsi="Times New Roman" w:cs="Times New Roman"/>
                <w:sz w:val="24"/>
                <w:szCs w:val="24"/>
              </w:rPr>
              <w:t xml:space="preserve">, </w:t>
            </w:r>
            <w:r w:rsidR="0007514E" w:rsidRPr="007305D2">
              <w:rPr>
                <w:rFonts w:ascii="Times New Roman" w:eastAsia="Times New Roman" w:hAnsi="Times New Roman" w:cs="Times New Roman"/>
                <w:sz w:val="24"/>
                <w:szCs w:val="24"/>
              </w:rPr>
              <w:t>chọn chức năng thống kê doanh thu</w:t>
            </w:r>
            <w:r w:rsidR="00E3161B" w:rsidRPr="007305D2">
              <w:rPr>
                <w:rFonts w:ascii="Times New Roman" w:eastAsia="Times New Roman" w:hAnsi="Times New Roman" w:cs="Times New Roman"/>
                <w:sz w:val="24"/>
                <w:szCs w:val="24"/>
              </w:rPr>
              <w:t>,</w:t>
            </w:r>
            <w:r w:rsidR="00341AEE" w:rsidRPr="007305D2">
              <w:rPr>
                <w:rFonts w:ascii="Times New Roman" w:eastAsia="Times New Roman" w:hAnsi="Times New Roman" w:cs="Times New Roman"/>
                <w:sz w:val="24"/>
                <w:szCs w:val="24"/>
              </w:rPr>
              <w:t xml:space="preserve"> dữ liệu về doanh thu bán hàng </w:t>
            </w:r>
            <w:r w:rsidR="004733B9" w:rsidRPr="007305D2">
              <w:rPr>
                <w:rFonts w:ascii="Times New Roman" w:eastAsia="Times New Roman" w:hAnsi="Times New Roman" w:cs="Times New Roman"/>
                <w:sz w:val="24"/>
                <w:szCs w:val="24"/>
              </w:rPr>
              <w:t>đã có</w:t>
            </w:r>
            <w:r w:rsidR="00341AEE" w:rsidRPr="007305D2">
              <w:rPr>
                <w:rFonts w:ascii="Times New Roman" w:eastAsia="Times New Roman" w:hAnsi="Times New Roman" w:cs="Times New Roman"/>
                <w:sz w:val="24"/>
                <w:szCs w:val="24"/>
              </w:rPr>
              <w:t xml:space="preserve"> trong CSDL</w:t>
            </w:r>
            <w:r w:rsidR="000C7AE9" w:rsidRPr="007305D2">
              <w:rPr>
                <w:rFonts w:ascii="Times New Roman" w:eastAsia="Times New Roman" w:hAnsi="Times New Roman" w:cs="Times New Roman"/>
                <w:sz w:val="24"/>
                <w:szCs w:val="24"/>
              </w:rPr>
              <w:t xml:space="preserve"> và đã chọn </w:t>
            </w:r>
            <w:r w:rsidR="00C10E76" w:rsidRPr="007305D2">
              <w:rPr>
                <w:rFonts w:ascii="Times New Roman" w:eastAsia="Times New Roman" w:hAnsi="Times New Roman" w:cs="Times New Roman"/>
                <w:sz w:val="24"/>
                <w:szCs w:val="24"/>
              </w:rPr>
              <w:t>mốc thời gian thống kê</w:t>
            </w:r>
          </w:p>
        </w:tc>
      </w:tr>
      <w:tr w:rsidR="007B6473" w14:paraId="270A5702" w14:textId="77777777" w:rsidTr="007305D2">
        <w:trPr>
          <w:trHeight w:val="56"/>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6B81FA9" w14:textId="77777777" w:rsidR="007B6473" w:rsidRPr="007305D2" w:rsidRDefault="00646F9F" w:rsidP="007305D2">
            <w:pPr>
              <w:spacing w:before="120" w:after="0" w:line="276" w:lineRule="auto"/>
              <w:ind w:right="-4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Hậu điều kiện:</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0A36299" w14:textId="29108268" w:rsidR="007B6473" w:rsidRPr="007305D2" w:rsidRDefault="00D41331" w:rsidP="007305D2">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Thống kê được doanh thu của cửa hàng theo các mốc thời gian</w:t>
            </w:r>
          </w:p>
        </w:tc>
      </w:tr>
      <w:tr w:rsidR="007B6473" w14:paraId="124047DF" w14:textId="77777777" w:rsidTr="007305D2">
        <w:trPr>
          <w:trHeight w:val="56"/>
        </w:trPr>
        <w:tc>
          <w:tcPr>
            <w:tcW w:w="10260" w:type="dxa"/>
            <w:gridSpan w:val="3"/>
            <w:tcBorders>
              <w:top w:val="single" w:sz="4" w:space="0" w:color="auto"/>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B8AFE2" w14:textId="77777777" w:rsidR="007B6473" w:rsidRPr="007305D2" w:rsidRDefault="00646F9F" w:rsidP="007305D2">
            <w:pPr>
              <w:spacing w:before="120" w:after="0" w:line="276" w:lineRule="auto"/>
              <w:rPr>
                <w:rFonts w:ascii="Times New Roman" w:eastAsia="Times New Roman" w:hAnsi="Times New Roman" w:cs="Times New Roman"/>
                <w:b/>
                <w:sz w:val="24"/>
                <w:szCs w:val="24"/>
              </w:rPr>
            </w:pPr>
            <w:r w:rsidRPr="007305D2">
              <w:rPr>
                <w:rFonts w:ascii="Times New Roman" w:eastAsia="Times New Roman" w:hAnsi="Times New Roman" w:cs="Times New Roman"/>
                <w:b/>
                <w:sz w:val="24"/>
                <w:szCs w:val="24"/>
              </w:rPr>
              <w:t>Luồng sự kiện chính:</w:t>
            </w:r>
          </w:p>
        </w:tc>
      </w:tr>
      <w:tr w:rsidR="009D20DD" w14:paraId="756521FE" w14:textId="77777777" w:rsidTr="007305D2">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11F686" w14:textId="77777777" w:rsidR="009D20DD" w:rsidRPr="007305D2" w:rsidRDefault="009D20DD" w:rsidP="007305D2">
            <w:pPr>
              <w:spacing w:before="120" w:after="0" w:line="276" w:lineRule="auto"/>
              <w:jc w:val="center"/>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Nhân Viên Bán Hàng</w:t>
            </w: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2B5B95" w14:textId="77777777" w:rsidR="009D20DD" w:rsidRPr="007305D2" w:rsidRDefault="009D20DD" w:rsidP="007305D2">
            <w:pPr>
              <w:spacing w:before="120" w:after="0" w:line="276" w:lineRule="auto"/>
              <w:jc w:val="center"/>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Hệ Thống</w:t>
            </w:r>
          </w:p>
        </w:tc>
      </w:tr>
      <w:tr w:rsidR="009D20DD" w14:paraId="75E62330" w14:textId="77777777" w:rsidTr="007305D2">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D5F653" w14:textId="3E5B04A4" w:rsidR="009D20DD" w:rsidRPr="007305D2" w:rsidRDefault="00A67530" w:rsidP="007305D2">
            <w:pPr>
              <w:spacing w:before="120" w:after="0" w:line="276" w:lineRule="auto"/>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1. </w:t>
            </w:r>
            <w:r w:rsidR="003D62A3" w:rsidRPr="007305D2">
              <w:rPr>
                <w:rFonts w:ascii="Times New Roman" w:eastAsia="Times New Roman" w:hAnsi="Times New Roman" w:cs="Times New Roman"/>
                <w:sz w:val="24"/>
                <w:szCs w:val="24"/>
              </w:rPr>
              <w:t>Chọn t</w:t>
            </w:r>
            <w:r w:rsidR="009D20DD" w:rsidRPr="007305D2">
              <w:rPr>
                <w:rFonts w:ascii="Times New Roman" w:eastAsia="Times New Roman" w:hAnsi="Times New Roman" w:cs="Times New Roman"/>
                <w:sz w:val="24"/>
                <w:szCs w:val="24"/>
              </w:rPr>
              <w:t xml:space="preserve">hống kê </w:t>
            </w:r>
            <w:r w:rsidR="00794D21" w:rsidRPr="007305D2">
              <w:rPr>
                <w:rFonts w:ascii="Times New Roman" w:eastAsia="Times New Roman" w:hAnsi="Times New Roman" w:cs="Times New Roman"/>
                <w:sz w:val="24"/>
                <w:szCs w:val="24"/>
              </w:rPr>
              <w:t>doanh thu</w:t>
            </w: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579B1C" w14:textId="5705C40C" w:rsidR="009D20DD" w:rsidRPr="007305D2" w:rsidRDefault="009D20DD" w:rsidP="007305D2">
            <w:pPr>
              <w:spacing w:before="120" w:after="0" w:line="276" w:lineRule="auto"/>
              <w:ind w:left="43"/>
              <w:rPr>
                <w:rFonts w:ascii="Times New Roman" w:eastAsia="Times New Roman" w:hAnsi="Times New Roman" w:cs="Times New Roman"/>
                <w:sz w:val="24"/>
                <w:szCs w:val="24"/>
              </w:rPr>
            </w:pPr>
          </w:p>
        </w:tc>
      </w:tr>
      <w:tr w:rsidR="009D20DD" w14:paraId="2C9D6BE5" w14:textId="77777777" w:rsidTr="007305D2">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E0D41D" w14:textId="1054B46D" w:rsidR="009D20DD" w:rsidRPr="007305D2" w:rsidRDefault="009D20DD" w:rsidP="007305D2">
            <w:pPr>
              <w:spacing w:before="120" w:after="0" w:line="276" w:lineRule="auto"/>
              <w:rPr>
                <w:rFonts w:ascii="Times New Roman" w:eastAsia="Times New Roman" w:hAnsi="Times New Roman" w:cs="Times New Roman"/>
                <w:sz w:val="24"/>
                <w:szCs w:val="24"/>
              </w:rPr>
            </w:pP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3627B1" w14:textId="3FD007A9" w:rsidR="009D20DD" w:rsidRPr="007305D2" w:rsidRDefault="00A67530" w:rsidP="007305D2">
            <w:pPr>
              <w:spacing w:before="120" w:after="0" w:line="276" w:lineRule="auto"/>
              <w:ind w:left="43"/>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2. </w:t>
            </w:r>
            <w:r w:rsidR="009D20DD" w:rsidRPr="007305D2">
              <w:rPr>
                <w:rFonts w:ascii="Times New Roman" w:eastAsia="Times New Roman" w:hAnsi="Times New Roman" w:cs="Times New Roman"/>
                <w:sz w:val="24"/>
                <w:szCs w:val="24"/>
              </w:rPr>
              <w:t xml:space="preserve">Lấy dữ liệu </w:t>
            </w:r>
            <w:r w:rsidRPr="007305D2">
              <w:rPr>
                <w:rFonts w:ascii="Times New Roman" w:eastAsia="Times New Roman" w:hAnsi="Times New Roman" w:cs="Times New Roman"/>
                <w:sz w:val="24"/>
                <w:szCs w:val="24"/>
              </w:rPr>
              <w:t>doanh thu</w:t>
            </w:r>
            <w:r w:rsidR="009D20DD" w:rsidRPr="007305D2">
              <w:rPr>
                <w:rFonts w:ascii="Times New Roman" w:eastAsia="Times New Roman" w:hAnsi="Times New Roman" w:cs="Times New Roman"/>
                <w:sz w:val="24"/>
                <w:szCs w:val="24"/>
              </w:rPr>
              <w:t xml:space="preserve"> từ CSDL </w:t>
            </w:r>
          </w:p>
        </w:tc>
      </w:tr>
      <w:tr w:rsidR="009D20DD" w14:paraId="31FC1637" w14:textId="77777777" w:rsidTr="007305D2">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139D00" w14:textId="77777777" w:rsidR="009D20DD" w:rsidRPr="007305D2" w:rsidRDefault="009D20DD" w:rsidP="007305D2">
            <w:pPr>
              <w:spacing w:before="120" w:after="0" w:line="276" w:lineRule="auto"/>
              <w:rPr>
                <w:rFonts w:ascii="Times New Roman" w:eastAsia="Times New Roman" w:hAnsi="Times New Roman" w:cs="Times New Roman"/>
                <w:sz w:val="24"/>
                <w:szCs w:val="24"/>
              </w:rPr>
            </w:pP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7AC59D" w14:textId="013765A5" w:rsidR="009D20DD" w:rsidRPr="007305D2" w:rsidRDefault="00A67530" w:rsidP="007305D2">
            <w:pPr>
              <w:spacing w:before="120" w:after="0" w:line="276" w:lineRule="auto"/>
              <w:ind w:left="43"/>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3. </w:t>
            </w:r>
            <w:r w:rsidR="009D20DD" w:rsidRPr="007305D2">
              <w:rPr>
                <w:rFonts w:ascii="Times New Roman" w:eastAsia="Times New Roman" w:hAnsi="Times New Roman" w:cs="Times New Roman"/>
                <w:sz w:val="24"/>
                <w:szCs w:val="24"/>
              </w:rPr>
              <w:t xml:space="preserve">Tính toán thống kê </w:t>
            </w:r>
            <w:r w:rsidRPr="007305D2">
              <w:rPr>
                <w:rFonts w:ascii="Times New Roman" w:eastAsia="Times New Roman" w:hAnsi="Times New Roman" w:cs="Times New Roman"/>
                <w:sz w:val="24"/>
                <w:szCs w:val="24"/>
              </w:rPr>
              <w:t>doanh thu</w:t>
            </w:r>
            <w:r w:rsidR="001316D6" w:rsidRPr="007305D2">
              <w:rPr>
                <w:rFonts w:ascii="Times New Roman" w:eastAsia="Times New Roman" w:hAnsi="Times New Roman" w:cs="Times New Roman"/>
                <w:sz w:val="24"/>
                <w:szCs w:val="24"/>
              </w:rPr>
              <w:t xml:space="preserve"> theo mốc thời gian đã chọn</w:t>
            </w:r>
          </w:p>
        </w:tc>
      </w:tr>
      <w:tr w:rsidR="009D20DD" w14:paraId="4043E751" w14:textId="77777777" w:rsidTr="007305D2">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ED1153" w14:textId="77777777" w:rsidR="009D20DD" w:rsidRPr="007305D2" w:rsidRDefault="009D20DD" w:rsidP="007305D2">
            <w:pPr>
              <w:spacing w:before="120" w:after="0" w:line="276" w:lineRule="auto"/>
              <w:rPr>
                <w:rFonts w:ascii="Times New Roman" w:eastAsia="Times New Roman" w:hAnsi="Times New Roman" w:cs="Times New Roman"/>
                <w:sz w:val="24"/>
                <w:szCs w:val="24"/>
              </w:rPr>
            </w:pP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BE72B8" w14:textId="499484FB" w:rsidR="009D20DD" w:rsidRPr="007305D2" w:rsidRDefault="00A67530" w:rsidP="007305D2">
            <w:pPr>
              <w:spacing w:before="120" w:after="0" w:line="276" w:lineRule="auto"/>
              <w:ind w:left="43"/>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4. </w:t>
            </w:r>
            <w:r w:rsidR="009D20DD" w:rsidRPr="007305D2">
              <w:rPr>
                <w:rFonts w:ascii="Times New Roman" w:eastAsia="Times New Roman" w:hAnsi="Times New Roman" w:cs="Times New Roman"/>
                <w:sz w:val="24"/>
                <w:szCs w:val="24"/>
              </w:rPr>
              <w:t>Hiển thị kết quả thống kê</w:t>
            </w:r>
          </w:p>
        </w:tc>
      </w:tr>
      <w:tr w:rsidR="009D20DD" w14:paraId="19A3B209" w14:textId="77777777" w:rsidTr="007305D2">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0DEC8A" w14:textId="77777777" w:rsidR="009D20DD" w:rsidRPr="007305D2" w:rsidRDefault="009D20DD" w:rsidP="007305D2">
            <w:pPr>
              <w:spacing w:before="120" w:after="0" w:line="276" w:lineRule="auto"/>
              <w:rPr>
                <w:rFonts w:ascii="Times New Roman" w:eastAsia="Times New Roman" w:hAnsi="Times New Roman" w:cs="Times New Roman"/>
                <w:sz w:val="24"/>
                <w:szCs w:val="24"/>
              </w:rPr>
            </w:pP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382302" w14:textId="073BCFB3" w:rsidR="009D20DD" w:rsidRPr="007305D2" w:rsidRDefault="00A67530" w:rsidP="00607083">
            <w:pPr>
              <w:keepNext/>
              <w:spacing w:before="120" w:after="0" w:line="276" w:lineRule="auto"/>
              <w:ind w:left="43"/>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5. </w:t>
            </w:r>
            <w:r w:rsidR="009D20DD" w:rsidRPr="007305D2">
              <w:rPr>
                <w:rFonts w:ascii="Times New Roman" w:eastAsia="Times New Roman" w:hAnsi="Times New Roman" w:cs="Times New Roman"/>
                <w:sz w:val="24"/>
                <w:szCs w:val="24"/>
              </w:rPr>
              <w:t>Xuất file thống kê dưới dạng PDF</w:t>
            </w:r>
          </w:p>
        </w:tc>
      </w:tr>
    </w:tbl>
    <w:p w14:paraId="45D38FFF" w14:textId="3456EE56" w:rsidR="007B6473" w:rsidRDefault="002B6047" w:rsidP="00607083">
      <w:pPr>
        <w:pStyle w:val="Caption"/>
        <w:jc w:val="center"/>
      </w:pPr>
      <w:r>
        <w:t xml:space="preserve">Bảng </w:t>
      </w:r>
      <w:fldSimple w:instr=" SEQ Bảng \* ARABIC ">
        <w:r w:rsidR="00B061CF">
          <w:rPr>
            <w:noProof/>
          </w:rPr>
          <w:t>26</w:t>
        </w:r>
      </w:fldSimple>
      <w:r w:rsidR="00607083">
        <w:t>.</w:t>
      </w:r>
      <w:r>
        <w:t xml:space="preserve"> Đặc tả Usecase Thống Kê Doanh Thu</w:t>
      </w:r>
    </w:p>
    <w:p w14:paraId="21DAE142" w14:textId="77777777" w:rsidR="007305D2" w:rsidRDefault="007305D2">
      <w:pPr>
        <w:rPr>
          <w:rFonts w:ascii="Times New Roman" w:eastAsia="Times New Roman" w:hAnsi="Times New Roman" w:cs="Times New Roman"/>
          <w:b/>
          <w:sz w:val="26"/>
          <w:szCs w:val="26"/>
        </w:rPr>
      </w:pPr>
      <w:bookmarkStart w:id="307" w:name="_Toc146233592"/>
      <w:r>
        <w:br w:type="page"/>
      </w:r>
    </w:p>
    <w:p w14:paraId="6047F29D" w14:textId="3A531F0C" w:rsidR="007B6473" w:rsidRDefault="00646F9F" w:rsidP="007305D2">
      <w:pPr>
        <w:pStyle w:val="Top3"/>
      </w:pPr>
      <w:bookmarkStart w:id="308" w:name="_Toc146318045"/>
      <w:bookmarkStart w:id="309" w:name="_Toc152431191"/>
      <w:bookmarkStart w:id="310" w:name="_Toc152432087"/>
      <w:r>
        <w:lastRenderedPageBreak/>
        <w:t>Biểu đồ</w:t>
      </w:r>
      <w:bookmarkEnd w:id="307"/>
      <w:bookmarkEnd w:id="308"/>
      <w:bookmarkEnd w:id="309"/>
      <w:bookmarkEnd w:id="310"/>
    </w:p>
    <w:p w14:paraId="29C81F5D" w14:textId="278973EF" w:rsidR="007B6473" w:rsidRDefault="00646F9F" w:rsidP="007305D2">
      <w:pPr>
        <w:spacing w:after="120" w:line="240" w:lineRule="auto"/>
        <w:rPr>
          <w:rFonts w:ascii="Times New Roman" w:eastAsia="Times New Roman" w:hAnsi="Times New Roman" w:cs="Times New Roman"/>
          <w:b/>
          <w:i/>
          <w:sz w:val="26"/>
          <w:szCs w:val="26"/>
        </w:rPr>
      </w:pPr>
      <w:r w:rsidRPr="008E43C9">
        <w:rPr>
          <w:rFonts w:ascii="Times New Roman" w:eastAsia="Times New Roman" w:hAnsi="Times New Roman" w:cs="Times New Roman"/>
          <w:b/>
          <w:i/>
          <w:sz w:val="26"/>
          <w:szCs w:val="26"/>
        </w:rPr>
        <w:t>Activity</w:t>
      </w:r>
    </w:p>
    <w:p w14:paraId="24F92C22" w14:textId="77777777" w:rsidR="002A3922" w:rsidRDefault="008E43C9" w:rsidP="005A085B">
      <w:r>
        <w:rPr>
          <w:noProof/>
        </w:rPr>
        <w:drawing>
          <wp:inline distT="0" distB="0" distL="0" distR="0" wp14:anchorId="3D0FDECB" wp14:editId="37906012">
            <wp:extent cx="6511925" cy="3358515"/>
            <wp:effectExtent l="0" t="0" r="3175" b="0"/>
            <wp:docPr id="384029234" name="Picture 38402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29234" name="Picture 384029234"/>
                    <pic:cNvPicPr/>
                  </pic:nvPicPr>
                  <pic:blipFill>
                    <a:blip r:embed="rId56" cstate="email">
                      <a:extLst>
                        <a:ext uri="{28A0092B-C50C-407E-A947-70E740481C1C}">
                          <a14:useLocalDpi xmlns:a14="http://schemas.microsoft.com/office/drawing/2010/main"/>
                        </a:ext>
                      </a:extLst>
                    </a:blip>
                    <a:stretch>
                      <a:fillRect/>
                    </a:stretch>
                  </pic:blipFill>
                  <pic:spPr>
                    <a:xfrm>
                      <a:off x="0" y="0"/>
                      <a:ext cx="6511925" cy="3358515"/>
                    </a:xfrm>
                    <a:prstGeom prst="rect">
                      <a:avLst/>
                    </a:prstGeom>
                  </pic:spPr>
                </pic:pic>
              </a:graphicData>
            </a:graphic>
          </wp:inline>
        </w:drawing>
      </w:r>
    </w:p>
    <w:p w14:paraId="7E800C77" w14:textId="45117A7B" w:rsidR="008E43C9" w:rsidRDefault="002A3922" w:rsidP="00E02D71">
      <w:pPr>
        <w:pStyle w:val="Caption"/>
        <w:jc w:val="center"/>
        <w:rPr>
          <w:rFonts w:ascii="Times New Roman" w:eastAsia="Times New Roman" w:hAnsi="Times New Roman" w:cs="Times New Roman"/>
          <w:b/>
          <w:i w:val="0"/>
          <w:sz w:val="26"/>
          <w:szCs w:val="26"/>
        </w:rPr>
      </w:pPr>
      <w:r>
        <w:t xml:space="preserve">Hình </w:t>
      </w:r>
      <w:fldSimple w:instr=" SEQ Hình \* ARABIC ">
        <w:r w:rsidR="00B061CF">
          <w:rPr>
            <w:noProof/>
          </w:rPr>
          <w:t>44</w:t>
        </w:r>
      </w:fldSimple>
      <w:r w:rsidRPr="00B770AE">
        <w:t>. Activity Thống Kê Doanh Thu</w:t>
      </w:r>
    </w:p>
    <w:p w14:paraId="7D67F146" w14:textId="250A77BD" w:rsidR="007B6473" w:rsidRDefault="008561F7" w:rsidP="005A085B">
      <w:pPr>
        <w:rPr>
          <w:rFonts w:ascii="Times New Roman" w:eastAsia="Times New Roman" w:hAnsi="Times New Roman" w:cs="Times New Roman"/>
          <w:b/>
          <w:i/>
          <w:sz w:val="26"/>
          <w:szCs w:val="26"/>
        </w:rPr>
      </w:pPr>
      <w:r>
        <w:rPr>
          <w:noProof/>
        </w:rPr>
        <mc:AlternateContent>
          <mc:Choice Requires="wps">
            <w:drawing>
              <wp:anchor distT="0" distB="0" distL="114300" distR="114300" simplePos="0" relativeHeight="251658251" behindDoc="0" locked="0" layoutInCell="1" allowOverlap="1" wp14:anchorId="1DA05AEA" wp14:editId="305FF835">
                <wp:simplePos x="0" y="0"/>
                <wp:positionH relativeFrom="column">
                  <wp:posOffset>-270510</wp:posOffset>
                </wp:positionH>
                <wp:positionV relativeFrom="paragraph">
                  <wp:posOffset>2484120</wp:posOffset>
                </wp:positionV>
                <wp:extent cx="7053580" cy="635"/>
                <wp:effectExtent l="0" t="0" r="0" b="0"/>
                <wp:wrapTopAndBottom/>
                <wp:docPr id="481413331" name="Text Box 481413331"/>
                <wp:cNvGraphicFramePr/>
                <a:graphic xmlns:a="http://schemas.openxmlformats.org/drawingml/2006/main">
                  <a:graphicData uri="http://schemas.microsoft.com/office/word/2010/wordprocessingShape">
                    <wps:wsp>
                      <wps:cNvSpPr txBox="1"/>
                      <wps:spPr>
                        <a:xfrm>
                          <a:off x="0" y="0"/>
                          <a:ext cx="7053580" cy="635"/>
                        </a:xfrm>
                        <a:prstGeom prst="rect">
                          <a:avLst/>
                        </a:prstGeom>
                        <a:solidFill>
                          <a:prstClr val="white"/>
                        </a:solidFill>
                        <a:ln>
                          <a:noFill/>
                        </a:ln>
                      </wps:spPr>
                      <wps:txbx>
                        <w:txbxContent>
                          <w:p w14:paraId="5C9C7487" w14:textId="57942544" w:rsidR="008561F7" w:rsidRPr="00034A6D" w:rsidRDefault="008561F7" w:rsidP="00C17913">
                            <w:pPr>
                              <w:pStyle w:val="Caption"/>
                              <w:jc w:val="center"/>
                              <w:rPr>
                                <w:noProof/>
                              </w:rPr>
                            </w:pPr>
                            <w:r>
                              <w:t xml:space="preserve">Hình </w:t>
                            </w:r>
                            <w:fldSimple w:instr=" SEQ Hình \* ARABIC ">
                              <w:r w:rsidR="00B061CF">
                                <w:rPr>
                                  <w:noProof/>
                                </w:rPr>
                                <w:t>45</w:t>
                              </w:r>
                            </w:fldSimple>
                            <w:r w:rsidRPr="00C43ADB">
                              <w:t>. Sequence Thống Kê Doanh Thu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05AEA" id="Text Box 481413331" o:spid="_x0000_s1032" type="#_x0000_t202" style="position:absolute;margin-left:-21.3pt;margin-top:195.6pt;width:555.4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DMuGQIAAD8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1+ns6v57fkkuS7uZ7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" stroked="f">
                <v:textbox style="mso-fit-shape-to-text:t" inset="0,0,0,0">
                  <w:txbxContent>
                    <w:p w14:paraId="5C9C7487" w14:textId="57942544" w:rsidR="008561F7" w:rsidRPr="00034A6D" w:rsidRDefault="008561F7" w:rsidP="00C17913">
                      <w:pPr>
                        <w:pStyle w:val="Caption"/>
                        <w:jc w:val="center"/>
                        <w:rPr>
                          <w:noProof/>
                        </w:rPr>
                      </w:pPr>
                      <w:r>
                        <w:t xml:space="preserve">Hình </w:t>
                      </w:r>
                      <w:fldSimple w:instr=" SEQ Hình \* ARABIC ">
                        <w:r w:rsidR="00B061CF">
                          <w:rPr>
                            <w:noProof/>
                          </w:rPr>
                          <w:t>45</w:t>
                        </w:r>
                      </w:fldSimple>
                      <w:r w:rsidRPr="00C43ADB">
                        <w:t>. Sequence Thống Kê Doanh Thu</w:t>
                      </w:r>
                    </w:p>
                  </w:txbxContent>
                </v:textbox>
                <w10:wrap type="topAndBottom"/>
              </v:shape>
            </w:pict>
          </mc:Fallback>
        </mc:AlternateContent>
      </w:r>
      <w:r w:rsidR="00EF080D" w:rsidRPr="005A085B">
        <w:rPr>
          <w:noProof/>
        </w:rPr>
        <w:drawing>
          <wp:anchor distT="0" distB="0" distL="114300" distR="114300" simplePos="0" relativeHeight="251658244" behindDoc="0" locked="0" layoutInCell="1" allowOverlap="1" wp14:anchorId="35C2E314" wp14:editId="1B56B5E2">
            <wp:simplePos x="0" y="0"/>
            <wp:positionH relativeFrom="margin">
              <wp:align>center</wp:align>
            </wp:positionH>
            <wp:positionV relativeFrom="paragraph">
              <wp:posOffset>445135</wp:posOffset>
            </wp:positionV>
            <wp:extent cx="7054027" cy="1982419"/>
            <wp:effectExtent l="0" t="0" r="0" b="0"/>
            <wp:wrapTopAndBottom/>
            <wp:docPr id="444234239" name="Picture 44423423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34239" name="Picture 24" descr="A diagram of a diagram&#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054027" cy="1982419"/>
                    </a:xfrm>
                    <a:prstGeom prst="rect">
                      <a:avLst/>
                    </a:prstGeom>
                    <a:noFill/>
                    <a:ln>
                      <a:noFill/>
                    </a:ln>
                  </pic:spPr>
                </pic:pic>
              </a:graphicData>
            </a:graphic>
          </wp:anchor>
        </w:drawing>
      </w:r>
      <w:r w:rsidR="00646F9F" w:rsidRPr="008E43C9">
        <w:rPr>
          <w:rFonts w:ascii="Times New Roman" w:eastAsia="Times New Roman" w:hAnsi="Times New Roman" w:cs="Times New Roman"/>
          <w:b/>
          <w:i/>
          <w:sz w:val="26"/>
          <w:szCs w:val="26"/>
        </w:rPr>
        <w:t>Sequence</w:t>
      </w:r>
    </w:p>
    <w:p w14:paraId="48535532" w14:textId="21DCEA86" w:rsidR="005A17FD" w:rsidRDefault="005A17FD" w:rsidP="00AD79CB">
      <w:pPr>
        <w:spacing w:after="120" w:line="240" w:lineRule="auto"/>
        <w:jc w:val="center"/>
        <w:rPr>
          <w:rFonts w:ascii="Times New Roman" w:eastAsia="Times New Roman" w:hAnsi="Times New Roman" w:cs="Times New Roman"/>
          <w:b/>
          <w:i/>
          <w:sz w:val="26"/>
          <w:szCs w:val="26"/>
        </w:rPr>
      </w:pPr>
    </w:p>
    <w:p w14:paraId="7D3AB2C9" w14:textId="671A635C" w:rsidR="00560C00" w:rsidRPr="001C2836" w:rsidRDefault="00560C00" w:rsidP="00560C00">
      <w:pPr>
        <w:pStyle w:val="Top2"/>
      </w:pPr>
      <w:bookmarkStart w:id="311" w:name="_Toc152431192"/>
      <w:bookmarkStart w:id="312" w:name="_Toc152432088"/>
      <w:r w:rsidRPr="001C2836">
        <w:t>UC02</w:t>
      </w:r>
      <w:r w:rsidR="00806A83">
        <w:t>3</w:t>
      </w:r>
      <w:r w:rsidRPr="001C2836">
        <w:t xml:space="preserve">_Thống Kê </w:t>
      </w:r>
      <w:r w:rsidR="00746F34">
        <w:t>Khách Hàng</w:t>
      </w:r>
      <w:bookmarkEnd w:id="311"/>
      <w:bookmarkEnd w:id="312"/>
    </w:p>
    <w:p w14:paraId="420644C7" w14:textId="2ACD428A" w:rsidR="00746F34" w:rsidRDefault="00746F34" w:rsidP="00746F34">
      <w:pPr>
        <w:pStyle w:val="Top3"/>
      </w:pPr>
      <w:bookmarkStart w:id="313" w:name="_Toc152431193"/>
      <w:bookmarkStart w:id="314" w:name="_Toc152432089"/>
      <w:r>
        <w:t>Mô tả use case UC02</w:t>
      </w:r>
      <w:r w:rsidR="00FD4802">
        <w:t>3</w:t>
      </w:r>
      <w:bookmarkEnd w:id="313"/>
      <w:bookmarkEnd w:id="314"/>
    </w:p>
    <w:tbl>
      <w:tblPr>
        <w:tblW w:w="102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0"/>
        <w:gridCol w:w="1567"/>
        <w:gridCol w:w="6863"/>
      </w:tblGrid>
      <w:tr w:rsidR="003C4F26" w14:paraId="20C3B893" w14:textId="77777777" w:rsidTr="008E741A">
        <w:trPr>
          <w:trHeight w:val="288"/>
        </w:trPr>
        <w:tc>
          <w:tcPr>
            <w:tcW w:w="10260" w:type="dxa"/>
            <w:gridSpan w:val="3"/>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2981E01" w14:textId="77777777" w:rsidR="003C4F26" w:rsidRPr="007305D2" w:rsidRDefault="003C4F26" w:rsidP="008E741A">
            <w:pPr>
              <w:spacing w:before="120" w:after="0" w:line="276" w:lineRule="auto"/>
              <w:ind w:right="-920"/>
              <w:rPr>
                <w:rFonts w:ascii="Times New Roman" w:eastAsia="Times New Roman" w:hAnsi="Times New Roman" w:cs="Times New Roman"/>
                <w:sz w:val="24"/>
                <w:szCs w:val="24"/>
              </w:rPr>
            </w:pPr>
            <w:r w:rsidRPr="007305D2">
              <w:rPr>
                <w:rFonts w:ascii="Times New Roman" w:eastAsia="Times New Roman" w:hAnsi="Times New Roman" w:cs="Times New Roman"/>
                <w:b/>
                <w:sz w:val="24"/>
                <w:szCs w:val="24"/>
              </w:rPr>
              <w:t xml:space="preserve">Use case: </w:t>
            </w:r>
            <w:r w:rsidRPr="007305D2">
              <w:rPr>
                <w:rFonts w:ascii="Times New Roman" w:eastAsia="Times New Roman" w:hAnsi="Times New Roman" w:cs="Times New Roman"/>
                <w:sz w:val="24"/>
                <w:szCs w:val="24"/>
              </w:rPr>
              <w:t>UC02</w:t>
            </w:r>
            <w:r>
              <w:rPr>
                <w:rFonts w:ascii="Times New Roman" w:eastAsia="Times New Roman" w:hAnsi="Times New Roman" w:cs="Times New Roman"/>
                <w:sz w:val="24"/>
                <w:szCs w:val="24"/>
              </w:rPr>
              <w:t>3</w:t>
            </w:r>
            <w:r w:rsidRPr="007305D2">
              <w:rPr>
                <w:rFonts w:ascii="Times New Roman" w:eastAsia="Times New Roman" w:hAnsi="Times New Roman" w:cs="Times New Roman"/>
                <w:sz w:val="24"/>
                <w:szCs w:val="24"/>
              </w:rPr>
              <w:t xml:space="preserve">_Thống Kê </w:t>
            </w:r>
            <w:r>
              <w:rPr>
                <w:rFonts w:ascii="Times New Roman" w:eastAsia="Times New Roman" w:hAnsi="Times New Roman" w:cs="Times New Roman"/>
                <w:sz w:val="24"/>
                <w:szCs w:val="24"/>
              </w:rPr>
              <w:t>Khách Hàng</w:t>
            </w:r>
          </w:p>
        </w:tc>
      </w:tr>
      <w:tr w:rsidR="003C4F26" w14:paraId="5D9D076D" w14:textId="77777777" w:rsidTr="008E741A">
        <w:trPr>
          <w:trHeight w:val="555"/>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F8C9954" w14:textId="77777777" w:rsidR="003C4F26" w:rsidRPr="007305D2" w:rsidRDefault="003C4F26" w:rsidP="008E741A">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Mục đích:</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FE2DF4B" w14:textId="77777777" w:rsidR="003C4F26" w:rsidRPr="007305D2" w:rsidRDefault="003C4F26" w:rsidP="008E741A">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Thống kê được </w:t>
            </w:r>
            <w:r>
              <w:rPr>
                <w:rFonts w:ascii="Times New Roman" w:eastAsia="Times New Roman" w:hAnsi="Times New Roman" w:cs="Times New Roman"/>
                <w:sz w:val="24"/>
                <w:szCs w:val="24"/>
              </w:rPr>
              <w:t>khách hàng</w:t>
            </w:r>
            <w:r w:rsidRPr="007305D2">
              <w:rPr>
                <w:rFonts w:ascii="Times New Roman" w:eastAsia="Times New Roman" w:hAnsi="Times New Roman" w:cs="Times New Roman"/>
                <w:sz w:val="24"/>
                <w:szCs w:val="24"/>
              </w:rPr>
              <w:t xml:space="preserve"> của cửa hàng trong một khoảng thời gian nhất định để đưa ra các quyết định về quản lý, kế hoạch kinh doanh, và cải thiện hiệu suất kinh doanh.</w:t>
            </w:r>
          </w:p>
        </w:tc>
      </w:tr>
      <w:tr w:rsidR="003C4F26" w14:paraId="3987EB8B" w14:textId="77777777" w:rsidTr="008E741A">
        <w:trPr>
          <w:trHeight w:val="134"/>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C32CFDD" w14:textId="77777777" w:rsidR="003C4F26" w:rsidRPr="007305D2" w:rsidRDefault="003C4F26" w:rsidP="008E741A">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lastRenderedPageBreak/>
              <w:t>Mô tả sơ lược:</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45D475F" w14:textId="77777777" w:rsidR="003C4F26" w:rsidRPr="007305D2" w:rsidRDefault="003C4F26" w:rsidP="008E741A">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Thực hiện chọn thống kê </w:t>
            </w:r>
            <w:r>
              <w:rPr>
                <w:rFonts w:ascii="Times New Roman" w:eastAsia="Times New Roman" w:hAnsi="Times New Roman" w:cs="Times New Roman"/>
                <w:sz w:val="24"/>
                <w:szCs w:val="24"/>
              </w:rPr>
              <w:t>khách hàng</w:t>
            </w:r>
            <w:r w:rsidRPr="007305D2">
              <w:rPr>
                <w:rFonts w:ascii="Times New Roman" w:eastAsia="Times New Roman" w:hAnsi="Times New Roman" w:cs="Times New Roman"/>
                <w:sz w:val="24"/>
                <w:szCs w:val="24"/>
              </w:rPr>
              <w:t xml:space="preserve"> của cửa hàng theo các mốc thời gian được lựa chọn, thống kê theo ngày, theo tháng, theo năm</w:t>
            </w:r>
            <w:r>
              <w:rPr>
                <w:rFonts w:ascii="Times New Roman" w:eastAsia="Times New Roman" w:hAnsi="Times New Roman" w:cs="Times New Roman"/>
                <w:sz w:val="24"/>
                <w:szCs w:val="24"/>
              </w:rPr>
              <w:t>, tất cả khoảng thời gian, theo mốc đã chọn.</w:t>
            </w:r>
          </w:p>
        </w:tc>
      </w:tr>
      <w:tr w:rsidR="003C4F26" w14:paraId="41E1F7D3" w14:textId="77777777" w:rsidTr="008E741A">
        <w:trPr>
          <w:trHeight w:val="56"/>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63F9DB" w14:textId="77777777" w:rsidR="003C4F26" w:rsidRPr="007305D2" w:rsidRDefault="003C4F26" w:rsidP="008E741A">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Actor chính:</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C750F8A" w14:textId="77777777" w:rsidR="003C4F26" w:rsidRPr="007305D2" w:rsidRDefault="003C4F26" w:rsidP="008E741A">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 Nhân Viên Bán Hàng</w:t>
            </w:r>
          </w:p>
        </w:tc>
      </w:tr>
      <w:tr w:rsidR="003C4F26" w14:paraId="285F81F3" w14:textId="77777777" w:rsidTr="008E741A">
        <w:trPr>
          <w:trHeight w:val="56"/>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4ED3990" w14:textId="77777777" w:rsidR="003C4F26" w:rsidRPr="007305D2" w:rsidRDefault="003C4F26" w:rsidP="008E741A">
            <w:pPr>
              <w:spacing w:before="120" w:after="0" w:line="276" w:lineRule="auto"/>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Actor phụ:</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BC60FF8" w14:textId="77777777" w:rsidR="003C4F26" w:rsidRPr="007305D2" w:rsidRDefault="003C4F26" w:rsidP="008E741A">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Không</w:t>
            </w:r>
          </w:p>
        </w:tc>
      </w:tr>
      <w:tr w:rsidR="003C4F26" w14:paraId="31512802" w14:textId="77777777" w:rsidTr="008E741A">
        <w:trPr>
          <w:trHeight w:val="385"/>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3090DA2" w14:textId="77777777" w:rsidR="003C4F26" w:rsidRPr="007305D2" w:rsidRDefault="003C4F26" w:rsidP="008E741A">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Tiền điều kiện:</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D5CEF32" w14:textId="77777777" w:rsidR="003C4F26" w:rsidRPr="007305D2" w:rsidRDefault="003C4F26" w:rsidP="008E741A">
            <w:pPr>
              <w:spacing w:before="120" w:after="0" w:line="276" w:lineRule="auto"/>
              <w:ind w:right="-120"/>
              <w:jc w:val="both"/>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Đăng nhập thành công vào hệ thống, chọn chức năng thống kê </w:t>
            </w:r>
            <w:r>
              <w:rPr>
                <w:rFonts w:ascii="Times New Roman" w:eastAsia="Times New Roman" w:hAnsi="Times New Roman" w:cs="Times New Roman"/>
                <w:sz w:val="24"/>
                <w:szCs w:val="24"/>
              </w:rPr>
              <w:t>khách hàng</w:t>
            </w:r>
            <w:r w:rsidRPr="007305D2">
              <w:rPr>
                <w:rFonts w:ascii="Times New Roman" w:eastAsia="Times New Roman" w:hAnsi="Times New Roman" w:cs="Times New Roman"/>
                <w:sz w:val="24"/>
                <w:szCs w:val="24"/>
              </w:rPr>
              <w:t xml:space="preserve">, dữ liệu về </w:t>
            </w:r>
            <w:r>
              <w:rPr>
                <w:rFonts w:ascii="Times New Roman" w:eastAsia="Times New Roman" w:hAnsi="Times New Roman" w:cs="Times New Roman"/>
                <w:sz w:val="24"/>
                <w:szCs w:val="24"/>
              </w:rPr>
              <w:t>khách hàng</w:t>
            </w:r>
            <w:r w:rsidRPr="007305D2">
              <w:rPr>
                <w:rFonts w:ascii="Times New Roman" w:eastAsia="Times New Roman" w:hAnsi="Times New Roman" w:cs="Times New Roman"/>
                <w:sz w:val="24"/>
                <w:szCs w:val="24"/>
              </w:rPr>
              <w:t xml:space="preserve"> đã có trong CSDL và đã chọn mốc thời gian thống kê</w:t>
            </w:r>
          </w:p>
        </w:tc>
      </w:tr>
      <w:tr w:rsidR="003C4F26" w14:paraId="30425283" w14:textId="77777777" w:rsidTr="008E741A">
        <w:trPr>
          <w:trHeight w:val="56"/>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789C36" w14:textId="77777777" w:rsidR="003C4F26" w:rsidRPr="007305D2" w:rsidRDefault="003C4F26" w:rsidP="008E741A">
            <w:pPr>
              <w:spacing w:before="120" w:after="0" w:line="276" w:lineRule="auto"/>
              <w:ind w:right="-4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Hậu điều kiện:</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0D8208" w14:textId="77777777" w:rsidR="003C4F26" w:rsidRPr="007305D2" w:rsidRDefault="003C4F26" w:rsidP="008E741A">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Thống kê được </w:t>
            </w:r>
            <w:r>
              <w:rPr>
                <w:rFonts w:ascii="Times New Roman" w:eastAsia="Times New Roman" w:hAnsi="Times New Roman" w:cs="Times New Roman"/>
                <w:sz w:val="24"/>
                <w:szCs w:val="24"/>
              </w:rPr>
              <w:t>khách hàng</w:t>
            </w:r>
            <w:r w:rsidRPr="007305D2">
              <w:rPr>
                <w:rFonts w:ascii="Times New Roman" w:eastAsia="Times New Roman" w:hAnsi="Times New Roman" w:cs="Times New Roman"/>
                <w:sz w:val="24"/>
                <w:szCs w:val="24"/>
              </w:rPr>
              <w:t xml:space="preserve"> của cửa hàng theo các mốc thời gian</w:t>
            </w:r>
          </w:p>
        </w:tc>
      </w:tr>
      <w:tr w:rsidR="003C4F26" w14:paraId="4CC90CAC" w14:textId="77777777" w:rsidTr="008E741A">
        <w:trPr>
          <w:trHeight w:val="56"/>
        </w:trPr>
        <w:tc>
          <w:tcPr>
            <w:tcW w:w="10260" w:type="dxa"/>
            <w:gridSpan w:val="3"/>
            <w:tcBorders>
              <w:top w:val="single" w:sz="4" w:space="0" w:color="auto"/>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B642AC0" w14:textId="77777777" w:rsidR="003C4F26" w:rsidRPr="007305D2" w:rsidRDefault="003C4F26" w:rsidP="008E741A">
            <w:pPr>
              <w:spacing w:before="120" w:after="0" w:line="276" w:lineRule="auto"/>
              <w:rPr>
                <w:rFonts w:ascii="Times New Roman" w:eastAsia="Times New Roman" w:hAnsi="Times New Roman" w:cs="Times New Roman"/>
                <w:b/>
                <w:sz w:val="24"/>
                <w:szCs w:val="24"/>
              </w:rPr>
            </w:pPr>
            <w:r w:rsidRPr="007305D2">
              <w:rPr>
                <w:rFonts w:ascii="Times New Roman" w:eastAsia="Times New Roman" w:hAnsi="Times New Roman" w:cs="Times New Roman"/>
                <w:b/>
                <w:sz w:val="24"/>
                <w:szCs w:val="24"/>
              </w:rPr>
              <w:t>Luồng sự kiện chính:</w:t>
            </w:r>
          </w:p>
        </w:tc>
      </w:tr>
      <w:tr w:rsidR="003C4F26" w14:paraId="0EC193ED" w14:textId="77777777" w:rsidTr="008E741A">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7F80550" w14:textId="77777777" w:rsidR="003C4F26" w:rsidRPr="007305D2" w:rsidRDefault="003C4F26" w:rsidP="008E741A">
            <w:pPr>
              <w:spacing w:before="120" w:after="0" w:line="276" w:lineRule="auto"/>
              <w:jc w:val="center"/>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Nhân Viên Bán Hàng</w:t>
            </w: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F0BE4E" w14:textId="77777777" w:rsidR="003C4F26" w:rsidRPr="007305D2" w:rsidRDefault="003C4F26" w:rsidP="008E741A">
            <w:pPr>
              <w:spacing w:before="120" w:after="0" w:line="276" w:lineRule="auto"/>
              <w:jc w:val="center"/>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Hệ Thống</w:t>
            </w:r>
          </w:p>
        </w:tc>
      </w:tr>
      <w:tr w:rsidR="003C4F26" w14:paraId="6E96DE9D" w14:textId="77777777" w:rsidTr="008E741A">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354998E" w14:textId="77777777" w:rsidR="003C4F26" w:rsidRPr="007305D2" w:rsidRDefault="003C4F26" w:rsidP="008E741A">
            <w:pPr>
              <w:spacing w:before="120" w:after="0" w:line="276" w:lineRule="auto"/>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1. Chọn thống kê </w:t>
            </w:r>
            <w:r>
              <w:rPr>
                <w:rFonts w:ascii="Times New Roman" w:eastAsia="Times New Roman" w:hAnsi="Times New Roman" w:cs="Times New Roman"/>
                <w:sz w:val="24"/>
                <w:szCs w:val="24"/>
              </w:rPr>
              <w:t>khách hàng</w:t>
            </w: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93A7BD" w14:textId="77777777" w:rsidR="003C4F26" w:rsidRPr="007305D2" w:rsidRDefault="003C4F26" w:rsidP="008E741A">
            <w:pPr>
              <w:spacing w:before="120" w:after="0" w:line="276" w:lineRule="auto"/>
              <w:ind w:left="43"/>
              <w:rPr>
                <w:rFonts w:ascii="Times New Roman" w:eastAsia="Times New Roman" w:hAnsi="Times New Roman" w:cs="Times New Roman"/>
                <w:sz w:val="24"/>
                <w:szCs w:val="24"/>
              </w:rPr>
            </w:pPr>
          </w:p>
        </w:tc>
      </w:tr>
      <w:tr w:rsidR="003C4F26" w14:paraId="2F50143C" w14:textId="77777777" w:rsidTr="008E741A">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E72EE3" w14:textId="77777777" w:rsidR="003C4F26" w:rsidRPr="007305D2" w:rsidRDefault="003C4F26" w:rsidP="008E741A">
            <w:pPr>
              <w:spacing w:before="120" w:after="0" w:line="276" w:lineRule="auto"/>
              <w:rPr>
                <w:rFonts w:ascii="Times New Roman" w:eastAsia="Times New Roman" w:hAnsi="Times New Roman" w:cs="Times New Roman"/>
                <w:sz w:val="24"/>
                <w:szCs w:val="24"/>
              </w:rPr>
            </w:pP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FE8C10" w14:textId="77777777" w:rsidR="003C4F26" w:rsidRPr="007305D2" w:rsidRDefault="003C4F26" w:rsidP="008E741A">
            <w:pPr>
              <w:spacing w:before="120" w:after="0" w:line="276" w:lineRule="auto"/>
              <w:ind w:left="43"/>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2. Lấy dữ liệu </w:t>
            </w:r>
            <w:r>
              <w:rPr>
                <w:rFonts w:ascii="Times New Roman" w:eastAsia="Times New Roman" w:hAnsi="Times New Roman" w:cs="Times New Roman"/>
                <w:sz w:val="24"/>
                <w:szCs w:val="24"/>
              </w:rPr>
              <w:t>khách hàng</w:t>
            </w:r>
            <w:r w:rsidRPr="007305D2">
              <w:rPr>
                <w:rFonts w:ascii="Times New Roman" w:eastAsia="Times New Roman" w:hAnsi="Times New Roman" w:cs="Times New Roman"/>
                <w:sz w:val="24"/>
                <w:szCs w:val="24"/>
              </w:rPr>
              <w:t xml:space="preserve"> từ CSDL </w:t>
            </w:r>
          </w:p>
        </w:tc>
      </w:tr>
      <w:tr w:rsidR="003C4F26" w14:paraId="307A39CA" w14:textId="77777777" w:rsidTr="008E741A">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251425" w14:textId="77777777" w:rsidR="003C4F26" w:rsidRPr="007305D2" w:rsidRDefault="003C4F26" w:rsidP="008E741A">
            <w:pPr>
              <w:spacing w:before="120" w:after="0" w:line="276" w:lineRule="auto"/>
              <w:rPr>
                <w:rFonts w:ascii="Times New Roman" w:eastAsia="Times New Roman" w:hAnsi="Times New Roman" w:cs="Times New Roman"/>
                <w:sz w:val="24"/>
                <w:szCs w:val="24"/>
              </w:rPr>
            </w:pP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829AD1" w14:textId="77777777" w:rsidR="003C4F26" w:rsidRPr="007305D2" w:rsidRDefault="003C4F26" w:rsidP="008E741A">
            <w:pPr>
              <w:spacing w:before="120" w:after="0" w:line="276" w:lineRule="auto"/>
              <w:ind w:left="43"/>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3. Tính toán thống kê </w:t>
            </w:r>
            <w:r>
              <w:rPr>
                <w:rFonts w:ascii="Times New Roman" w:eastAsia="Times New Roman" w:hAnsi="Times New Roman" w:cs="Times New Roman"/>
                <w:sz w:val="24"/>
                <w:szCs w:val="24"/>
              </w:rPr>
              <w:t>khách hàng</w:t>
            </w:r>
            <w:r w:rsidRPr="007305D2">
              <w:rPr>
                <w:rFonts w:ascii="Times New Roman" w:eastAsia="Times New Roman" w:hAnsi="Times New Roman" w:cs="Times New Roman"/>
                <w:sz w:val="24"/>
                <w:szCs w:val="24"/>
              </w:rPr>
              <w:t xml:space="preserve"> theo mốc thời gian đã chọn</w:t>
            </w:r>
          </w:p>
        </w:tc>
      </w:tr>
      <w:tr w:rsidR="003C4F26" w14:paraId="39DA1C43" w14:textId="77777777" w:rsidTr="008E741A">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07C981" w14:textId="77777777" w:rsidR="003C4F26" w:rsidRPr="007305D2" w:rsidRDefault="003C4F26" w:rsidP="008E741A">
            <w:pPr>
              <w:spacing w:before="120" w:after="0" w:line="276" w:lineRule="auto"/>
              <w:rPr>
                <w:rFonts w:ascii="Times New Roman" w:eastAsia="Times New Roman" w:hAnsi="Times New Roman" w:cs="Times New Roman"/>
                <w:sz w:val="24"/>
                <w:szCs w:val="24"/>
              </w:rPr>
            </w:pP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CA52E0" w14:textId="77777777" w:rsidR="003C4F26" w:rsidRPr="007305D2" w:rsidRDefault="003C4F26" w:rsidP="008E741A">
            <w:pPr>
              <w:spacing w:before="120" w:after="0" w:line="276" w:lineRule="auto"/>
              <w:ind w:left="43"/>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4. Hiển thị kết quả thống kê</w:t>
            </w:r>
          </w:p>
        </w:tc>
      </w:tr>
      <w:tr w:rsidR="003C4F26" w14:paraId="1713EA28" w14:textId="77777777" w:rsidTr="008E741A">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7B1BB7" w14:textId="77777777" w:rsidR="003C4F26" w:rsidRPr="007305D2" w:rsidRDefault="003C4F26" w:rsidP="008E741A">
            <w:pPr>
              <w:spacing w:before="120" w:after="0" w:line="276" w:lineRule="auto"/>
              <w:rPr>
                <w:rFonts w:ascii="Times New Roman" w:eastAsia="Times New Roman" w:hAnsi="Times New Roman" w:cs="Times New Roman"/>
                <w:sz w:val="24"/>
                <w:szCs w:val="24"/>
              </w:rPr>
            </w:pP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E33278" w14:textId="77777777" w:rsidR="003C4F26" w:rsidRPr="007305D2" w:rsidRDefault="003C4F26" w:rsidP="00BA1FEF">
            <w:pPr>
              <w:keepNext/>
              <w:spacing w:before="120" w:after="0" w:line="276" w:lineRule="auto"/>
              <w:ind w:left="43"/>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5. Xuất file thống kê dưới dạng PDF</w:t>
            </w:r>
          </w:p>
        </w:tc>
      </w:tr>
    </w:tbl>
    <w:p w14:paraId="7C2C1790" w14:textId="22CEDFDD" w:rsidR="00C937DF" w:rsidRDefault="00BA1FEF" w:rsidP="00BA1FEF">
      <w:pPr>
        <w:pStyle w:val="Caption"/>
        <w:jc w:val="center"/>
      </w:pPr>
      <w:r>
        <w:t xml:space="preserve">Bảng </w:t>
      </w:r>
      <w:fldSimple w:instr=" SEQ Bảng \* ARABIC ">
        <w:r w:rsidR="00B061CF">
          <w:rPr>
            <w:noProof/>
          </w:rPr>
          <w:t>27</w:t>
        </w:r>
      </w:fldSimple>
      <w:r>
        <w:t>. Đặc tả Usecase Thống Kê Khách Hàng</w:t>
      </w:r>
    </w:p>
    <w:p w14:paraId="725FBBC5" w14:textId="77777777" w:rsidR="00FD4802" w:rsidRDefault="00FD4802" w:rsidP="00FD4802">
      <w:pPr>
        <w:pStyle w:val="Top3"/>
      </w:pPr>
      <w:bookmarkStart w:id="315" w:name="_Toc152431194"/>
      <w:bookmarkStart w:id="316" w:name="_Toc152432090"/>
      <w:r>
        <w:t>Biểu đồ</w:t>
      </w:r>
      <w:bookmarkEnd w:id="315"/>
      <w:bookmarkEnd w:id="316"/>
    </w:p>
    <w:p w14:paraId="41A37A58" w14:textId="77777777" w:rsidR="00C35340" w:rsidRDefault="001957E8" w:rsidP="00C35340">
      <w:pPr>
        <w:pStyle w:val="H1"/>
        <w:numPr>
          <w:ilvl w:val="0"/>
          <w:numId w:val="0"/>
        </w:numPr>
        <w:rPr>
          <w:i/>
          <w:iCs/>
        </w:rPr>
      </w:pPr>
      <w:r w:rsidRPr="005037E0">
        <w:rPr>
          <w:i/>
          <w:iCs/>
        </w:rPr>
        <w:t>Activity</w:t>
      </w:r>
    </w:p>
    <w:p w14:paraId="72E06AAE" w14:textId="77777777" w:rsidR="004C4966" w:rsidRDefault="00A905D6" w:rsidP="005A085B">
      <w:r w:rsidRPr="00724750">
        <w:rPr>
          <w:noProof/>
        </w:rPr>
        <w:drawing>
          <wp:inline distT="0" distB="0" distL="0" distR="0" wp14:anchorId="6FCD2368" wp14:editId="2D412760">
            <wp:extent cx="5943600" cy="3101340"/>
            <wp:effectExtent l="0" t="0" r="0" b="0"/>
            <wp:docPr id="1193140480" name="Picture 119314048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40480" name="Picture 1" descr="A screenshot of a diagram&#10;&#10;Description automatically generated"/>
                    <pic:cNvPicPr/>
                  </pic:nvPicPr>
                  <pic:blipFill>
                    <a:blip r:embed="rId58" cstate="email">
                      <a:extLst>
                        <a:ext uri="{28A0092B-C50C-407E-A947-70E740481C1C}">
                          <a14:useLocalDpi xmlns:a14="http://schemas.microsoft.com/office/drawing/2010/main"/>
                        </a:ext>
                      </a:extLst>
                    </a:blip>
                    <a:stretch>
                      <a:fillRect/>
                    </a:stretch>
                  </pic:blipFill>
                  <pic:spPr>
                    <a:xfrm>
                      <a:off x="0" y="0"/>
                      <a:ext cx="5943600" cy="3101340"/>
                    </a:xfrm>
                    <a:prstGeom prst="rect">
                      <a:avLst/>
                    </a:prstGeom>
                  </pic:spPr>
                </pic:pic>
              </a:graphicData>
            </a:graphic>
          </wp:inline>
        </w:drawing>
      </w:r>
    </w:p>
    <w:p w14:paraId="00309FDC" w14:textId="2C017917" w:rsidR="00A905D6" w:rsidRDefault="004C4966" w:rsidP="004C4966">
      <w:pPr>
        <w:pStyle w:val="Caption"/>
        <w:jc w:val="center"/>
        <w:rPr>
          <w:i w:val="0"/>
        </w:rPr>
      </w:pPr>
      <w:r>
        <w:t xml:space="preserve">Hình </w:t>
      </w:r>
      <w:fldSimple w:instr=" SEQ Hình \* ARABIC ">
        <w:r w:rsidR="00B061CF">
          <w:rPr>
            <w:noProof/>
          </w:rPr>
          <w:t>46</w:t>
        </w:r>
      </w:fldSimple>
      <w:r>
        <w:t>. Activity Thống Kê Khách Hàng</w:t>
      </w:r>
    </w:p>
    <w:p w14:paraId="2411F5DA" w14:textId="77777777" w:rsidR="00E854B8" w:rsidRDefault="00C35340" w:rsidP="00C35340">
      <w:pPr>
        <w:pStyle w:val="H1"/>
        <w:numPr>
          <w:ilvl w:val="0"/>
          <w:numId w:val="0"/>
        </w:numPr>
        <w:rPr>
          <w:i/>
          <w:iCs/>
        </w:rPr>
      </w:pPr>
      <w:r>
        <w:rPr>
          <w:i/>
          <w:iCs/>
        </w:rPr>
        <w:lastRenderedPageBreak/>
        <w:t xml:space="preserve">Sequence </w:t>
      </w:r>
    </w:p>
    <w:p w14:paraId="32942228" w14:textId="77777777" w:rsidR="00EA1005" w:rsidRDefault="00E854B8" w:rsidP="005A085B">
      <w:r w:rsidRPr="00724750">
        <w:rPr>
          <w:noProof/>
        </w:rPr>
        <w:drawing>
          <wp:inline distT="0" distB="0" distL="0" distR="0" wp14:anchorId="17D7A0E8" wp14:editId="46449EBA">
            <wp:extent cx="5943600" cy="2028190"/>
            <wp:effectExtent l="0" t="0" r="0" b="0"/>
            <wp:docPr id="140443831" name="Picture 1404438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3831" name="Picture 1" descr="A screen shot of a computer&#10;&#10;Description automatically generated"/>
                    <pic:cNvPicPr/>
                  </pic:nvPicPr>
                  <pic:blipFill>
                    <a:blip r:embed="rId59"/>
                    <a:stretch>
                      <a:fillRect/>
                    </a:stretch>
                  </pic:blipFill>
                  <pic:spPr>
                    <a:xfrm>
                      <a:off x="0" y="0"/>
                      <a:ext cx="5943600" cy="2028190"/>
                    </a:xfrm>
                    <a:prstGeom prst="rect">
                      <a:avLst/>
                    </a:prstGeom>
                  </pic:spPr>
                </pic:pic>
              </a:graphicData>
            </a:graphic>
          </wp:inline>
        </w:drawing>
      </w:r>
    </w:p>
    <w:p w14:paraId="4140A44E" w14:textId="49128148" w:rsidR="004C78DA" w:rsidRPr="00720DC3" w:rsidRDefault="00EA1005" w:rsidP="00720DC3">
      <w:pPr>
        <w:pStyle w:val="Caption"/>
        <w:jc w:val="center"/>
      </w:pPr>
      <w:r>
        <w:t xml:space="preserve">Hình </w:t>
      </w:r>
      <w:fldSimple w:instr=" SEQ Hình \* ARABIC ">
        <w:r w:rsidR="00B061CF">
          <w:rPr>
            <w:noProof/>
          </w:rPr>
          <w:t>47</w:t>
        </w:r>
      </w:fldSimple>
      <w:r>
        <w:t>. Sequence Thống Kê Khách Hàng</w:t>
      </w:r>
    </w:p>
    <w:p w14:paraId="240836B3" w14:textId="48C82502" w:rsidR="00FD4802" w:rsidRPr="001C2836" w:rsidRDefault="00FD4802" w:rsidP="00FD4802">
      <w:pPr>
        <w:pStyle w:val="Top2"/>
      </w:pPr>
      <w:bookmarkStart w:id="317" w:name="_Toc152431195"/>
      <w:bookmarkStart w:id="318" w:name="_Toc152432091"/>
      <w:r w:rsidRPr="001C2836">
        <w:t>UC02</w:t>
      </w:r>
      <w:r w:rsidR="005B11EB">
        <w:t>4</w:t>
      </w:r>
      <w:r w:rsidRPr="001C2836">
        <w:t>_</w:t>
      </w:r>
      <w:r w:rsidR="005B11EB">
        <w:t>Thêm Mới Chương Trình Khuyến Mãi</w:t>
      </w:r>
      <w:bookmarkEnd w:id="317"/>
      <w:bookmarkEnd w:id="318"/>
    </w:p>
    <w:p w14:paraId="6A273728" w14:textId="34D04239" w:rsidR="00FD4802" w:rsidRDefault="00FD4802" w:rsidP="00FD4802">
      <w:pPr>
        <w:pStyle w:val="Top3"/>
      </w:pPr>
      <w:bookmarkStart w:id="319" w:name="_Toc152431196"/>
      <w:bookmarkStart w:id="320" w:name="_Toc152432092"/>
      <w:r>
        <w:t>Mô tả use case UC02</w:t>
      </w:r>
      <w:r w:rsidR="005B11EB">
        <w:t>4</w:t>
      </w:r>
      <w:bookmarkEnd w:id="319"/>
      <w:bookmarkEnd w:id="320"/>
    </w:p>
    <w:tbl>
      <w:tblPr>
        <w:tblW w:w="102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0"/>
        <w:gridCol w:w="1567"/>
        <w:gridCol w:w="6863"/>
      </w:tblGrid>
      <w:tr w:rsidR="00C07BF5" w14:paraId="23F6DFD2" w14:textId="77777777" w:rsidTr="00C07BF5">
        <w:trPr>
          <w:trHeight w:val="288"/>
        </w:trPr>
        <w:tc>
          <w:tcPr>
            <w:tcW w:w="10260" w:type="dxa"/>
            <w:gridSpan w:val="3"/>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3B9A4E0" w14:textId="3ACA387E" w:rsidR="00C07BF5" w:rsidRPr="007305D2" w:rsidRDefault="00C07BF5" w:rsidP="00C07BF5">
            <w:pPr>
              <w:spacing w:before="120" w:after="0" w:line="276" w:lineRule="auto"/>
              <w:ind w:right="-920"/>
              <w:rPr>
                <w:rFonts w:ascii="Times New Roman" w:eastAsia="Times New Roman" w:hAnsi="Times New Roman" w:cs="Times New Roman"/>
                <w:sz w:val="24"/>
                <w:szCs w:val="24"/>
              </w:rPr>
            </w:pPr>
            <w:r w:rsidRPr="007305D2">
              <w:rPr>
                <w:rFonts w:ascii="Times New Roman" w:eastAsia="Times New Roman" w:hAnsi="Times New Roman" w:cs="Times New Roman"/>
                <w:b/>
                <w:sz w:val="24"/>
                <w:szCs w:val="24"/>
              </w:rPr>
              <w:t xml:space="preserve">Use case: </w:t>
            </w:r>
            <w:r w:rsidRPr="007305D2">
              <w:rPr>
                <w:rFonts w:ascii="Times New Roman" w:eastAsia="Times New Roman" w:hAnsi="Times New Roman" w:cs="Times New Roman"/>
                <w:sz w:val="24"/>
                <w:szCs w:val="24"/>
              </w:rPr>
              <w:t>UC02</w:t>
            </w:r>
            <w:r>
              <w:rPr>
                <w:rFonts w:ascii="Times New Roman" w:eastAsia="Times New Roman" w:hAnsi="Times New Roman" w:cs="Times New Roman"/>
                <w:sz w:val="24"/>
                <w:szCs w:val="24"/>
              </w:rPr>
              <w:t>4</w:t>
            </w:r>
            <w:r w:rsidRPr="007305D2">
              <w:rPr>
                <w:rFonts w:ascii="Times New Roman" w:eastAsia="Times New Roman" w:hAnsi="Times New Roman" w:cs="Times New Roman"/>
                <w:sz w:val="24"/>
                <w:szCs w:val="24"/>
              </w:rPr>
              <w:t>_</w:t>
            </w:r>
            <w:r>
              <w:rPr>
                <w:rFonts w:ascii="Times New Roman" w:eastAsia="Times New Roman" w:hAnsi="Times New Roman" w:cs="Times New Roman"/>
                <w:sz w:val="24"/>
                <w:szCs w:val="24"/>
              </w:rPr>
              <w:t xml:space="preserve">Thêm Mới Chương Trình Khuyến Mãi </w:t>
            </w:r>
          </w:p>
        </w:tc>
      </w:tr>
      <w:tr w:rsidR="00C07BF5" w14:paraId="09D0EAB8" w14:textId="77777777" w:rsidTr="00C07BF5">
        <w:trPr>
          <w:trHeight w:val="555"/>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0F548D7" w14:textId="77777777" w:rsidR="00C07BF5" w:rsidRPr="007305D2" w:rsidRDefault="00C07BF5" w:rsidP="00C07BF5">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Mục đích:</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CF839DE" w14:textId="54F48919" w:rsidR="00C07BF5" w:rsidRPr="007305D2" w:rsidRDefault="00713F22" w:rsidP="00C07BF5">
            <w:pPr>
              <w:spacing w:before="120" w:after="0" w:line="276" w:lineRule="auto"/>
              <w:ind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Tạo ra các </w:t>
            </w:r>
            <w:r w:rsidR="002E685A">
              <w:rPr>
                <w:rFonts w:ascii="Times New Roman" w:eastAsia="Times New Roman" w:hAnsi="Times New Roman" w:cs="Times New Roman"/>
                <w:sz w:val="24"/>
                <w:szCs w:val="24"/>
              </w:rPr>
              <w:t>chương trình khuyến mãi</w:t>
            </w:r>
            <w:r w:rsidR="000E18B9">
              <w:rPr>
                <w:rFonts w:ascii="Times New Roman" w:eastAsia="Times New Roman" w:hAnsi="Times New Roman" w:cs="Times New Roman"/>
                <w:sz w:val="24"/>
                <w:szCs w:val="24"/>
              </w:rPr>
              <w:t xml:space="preserve"> giảm giá quần áo thu hút người dùng hơn.</w:t>
            </w:r>
          </w:p>
        </w:tc>
      </w:tr>
      <w:tr w:rsidR="00C07BF5" w14:paraId="45318DCA" w14:textId="77777777" w:rsidTr="00C07BF5">
        <w:trPr>
          <w:trHeight w:val="134"/>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C94C11" w14:textId="77777777" w:rsidR="00C07BF5" w:rsidRPr="007305D2" w:rsidRDefault="00C07BF5" w:rsidP="00C07BF5">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Mô tả sơ lược:</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B77FCFE" w14:textId="00BB889F" w:rsidR="00C07BF5" w:rsidRPr="007305D2" w:rsidRDefault="000E18B9" w:rsidP="00C07BF5">
            <w:pPr>
              <w:spacing w:before="120" w:after="0" w:line="276" w:lineRule="auto"/>
              <w:ind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Tạo ra các chương trình khuyến mãi </w:t>
            </w:r>
            <w:r w:rsidR="006B0A87">
              <w:rPr>
                <w:rFonts w:ascii="Times New Roman" w:eastAsia="Times New Roman" w:hAnsi="Times New Roman" w:cs="Times New Roman"/>
                <w:sz w:val="24"/>
                <w:szCs w:val="24"/>
              </w:rPr>
              <w:t xml:space="preserve">theo </w:t>
            </w:r>
            <w:r w:rsidR="00813FD0">
              <w:rPr>
                <w:rFonts w:ascii="Times New Roman" w:eastAsia="Times New Roman" w:hAnsi="Times New Roman" w:cs="Times New Roman"/>
                <w:sz w:val="24"/>
                <w:szCs w:val="24"/>
              </w:rPr>
              <w:t xml:space="preserve">thời gian được đặt, số lượng mã áp dụng </w:t>
            </w:r>
            <w:r w:rsidR="00D206AA">
              <w:rPr>
                <w:rFonts w:ascii="Times New Roman" w:eastAsia="Times New Roman" w:hAnsi="Times New Roman" w:cs="Times New Roman"/>
                <w:sz w:val="24"/>
                <w:szCs w:val="24"/>
              </w:rPr>
              <w:t xml:space="preserve">và </w:t>
            </w:r>
            <w:r w:rsidR="00F01F47">
              <w:rPr>
                <w:rFonts w:ascii="Times New Roman" w:eastAsia="Times New Roman" w:hAnsi="Times New Roman" w:cs="Times New Roman"/>
                <w:sz w:val="24"/>
                <w:szCs w:val="24"/>
              </w:rPr>
              <w:t>mã chương trình khuyến mãi thì được tự phát sinh theo quy tắc thứ tự tang dần mã không trùng lặp.</w:t>
            </w:r>
          </w:p>
        </w:tc>
      </w:tr>
      <w:tr w:rsidR="00C07BF5" w14:paraId="0ACB9C23" w14:textId="77777777" w:rsidTr="00C07BF5">
        <w:trPr>
          <w:trHeight w:val="56"/>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9195F6B" w14:textId="77777777" w:rsidR="00C07BF5" w:rsidRPr="007305D2" w:rsidRDefault="00C07BF5" w:rsidP="00C07BF5">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Actor chính:</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D6E47F6" w14:textId="61CB33E1" w:rsidR="00C07BF5" w:rsidRPr="007305D2" w:rsidRDefault="00C07BF5" w:rsidP="00C07BF5">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 Nhân Viên </w:t>
            </w:r>
            <w:r w:rsidR="00304950">
              <w:rPr>
                <w:rFonts w:ascii="Times New Roman" w:eastAsia="Times New Roman" w:hAnsi="Times New Roman" w:cs="Times New Roman"/>
                <w:sz w:val="24"/>
                <w:szCs w:val="24"/>
              </w:rPr>
              <w:t>Quản Lý</w:t>
            </w:r>
          </w:p>
        </w:tc>
      </w:tr>
      <w:tr w:rsidR="00C07BF5" w14:paraId="3AF9FEAF" w14:textId="77777777" w:rsidTr="00C07BF5">
        <w:trPr>
          <w:trHeight w:val="56"/>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0319041" w14:textId="77777777" w:rsidR="00C07BF5" w:rsidRPr="007305D2" w:rsidRDefault="00C07BF5" w:rsidP="00C07BF5">
            <w:pPr>
              <w:spacing w:before="120" w:after="0" w:line="276" w:lineRule="auto"/>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Actor phụ:</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877E787" w14:textId="77777777" w:rsidR="00C07BF5" w:rsidRPr="007305D2" w:rsidRDefault="00C07BF5" w:rsidP="00C07BF5">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Không</w:t>
            </w:r>
          </w:p>
        </w:tc>
      </w:tr>
      <w:tr w:rsidR="00C07BF5" w14:paraId="1778C7C6" w14:textId="77777777" w:rsidTr="00C07BF5">
        <w:trPr>
          <w:trHeight w:val="385"/>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3AC54D8" w14:textId="77777777" w:rsidR="00C07BF5" w:rsidRPr="007305D2" w:rsidRDefault="00C07BF5" w:rsidP="00C07BF5">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Tiền điều kiện:</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53FB112" w14:textId="7511F1C2" w:rsidR="00C07BF5" w:rsidRPr="007305D2" w:rsidRDefault="00C07BF5" w:rsidP="00C07BF5">
            <w:pPr>
              <w:spacing w:before="120" w:after="0" w:line="276" w:lineRule="auto"/>
              <w:ind w:right="-120"/>
              <w:jc w:val="both"/>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Đăng nhập thành công vào hệ thống, chọn chức năng </w:t>
            </w:r>
            <w:r w:rsidR="00F01F47">
              <w:rPr>
                <w:rFonts w:ascii="Times New Roman" w:eastAsia="Times New Roman" w:hAnsi="Times New Roman" w:cs="Times New Roman"/>
                <w:sz w:val="24"/>
                <w:szCs w:val="24"/>
              </w:rPr>
              <w:t>thêm mới chương trình khuyến mã</w:t>
            </w:r>
            <w:r w:rsidR="00CB184D">
              <w:rPr>
                <w:rFonts w:ascii="Times New Roman" w:eastAsia="Times New Roman" w:hAnsi="Times New Roman" w:cs="Times New Roman"/>
                <w:sz w:val="24"/>
                <w:szCs w:val="24"/>
              </w:rPr>
              <w:t>i</w:t>
            </w:r>
          </w:p>
        </w:tc>
      </w:tr>
      <w:tr w:rsidR="00C07BF5" w14:paraId="6542A2D8" w14:textId="77777777" w:rsidTr="00C07BF5">
        <w:trPr>
          <w:trHeight w:val="56"/>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F94AE4E" w14:textId="77777777" w:rsidR="00C07BF5" w:rsidRPr="007305D2" w:rsidRDefault="00C07BF5" w:rsidP="00C07BF5">
            <w:pPr>
              <w:spacing w:before="120" w:after="0" w:line="276" w:lineRule="auto"/>
              <w:ind w:right="-4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Hậu điều kiện:</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5EFA2BA" w14:textId="0003303D" w:rsidR="00C07BF5" w:rsidRPr="007305D2" w:rsidRDefault="00713F22" w:rsidP="00C07BF5">
            <w:pPr>
              <w:spacing w:before="120" w:after="0" w:line="276" w:lineRule="auto"/>
              <w:ind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Tạo mới thành công một chương trình khuyến mãi</w:t>
            </w:r>
          </w:p>
        </w:tc>
      </w:tr>
      <w:tr w:rsidR="00C07BF5" w14:paraId="42EF04CB" w14:textId="77777777" w:rsidTr="00C07BF5">
        <w:trPr>
          <w:trHeight w:val="56"/>
        </w:trPr>
        <w:tc>
          <w:tcPr>
            <w:tcW w:w="10260" w:type="dxa"/>
            <w:gridSpan w:val="3"/>
            <w:tcBorders>
              <w:top w:val="single" w:sz="4" w:space="0" w:color="auto"/>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86E1A2D" w14:textId="77777777" w:rsidR="00C07BF5" w:rsidRPr="007305D2" w:rsidRDefault="00C07BF5" w:rsidP="00C07BF5">
            <w:pPr>
              <w:spacing w:before="120" w:after="0" w:line="276" w:lineRule="auto"/>
              <w:rPr>
                <w:rFonts w:ascii="Times New Roman" w:eastAsia="Times New Roman" w:hAnsi="Times New Roman" w:cs="Times New Roman"/>
                <w:b/>
                <w:sz w:val="24"/>
                <w:szCs w:val="24"/>
              </w:rPr>
            </w:pPr>
            <w:r w:rsidRPr="007305D2">
              <w:rPr>
                <w:rFonts w:ascii="Times New Roman" w:eastAsia="Times New Roman" w:hAnsi="Times New Roman" w:cs="Times New Roman"/>
                <w:b/>
                <w:sz w:val="24"/>
                <w:szCs w:val="24"/>
              </w:rPr>
              <w:t>Luồng sự kiện chính:</w:t>
            </w:r>
          </w:p>
        </w:tc>
      </w:tr>
      <w:tr w:rsidR="00C07BF5" w14:paraId="1CE75FF1" w14:textId="77777777" w:rsidTr="00C07BF5">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697AE6B" w14:textId="2A13DFD6" w:rsidR="00C07BF5" w:rsidRPr="007305D2" w:rsidRDefault="00A44AD9" w:rsidP="00C07BF5">
            <w:pPr>
              <w:spacing w:before="120"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NVQL</w:t>
            </w: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0B346F" w14:textId="77777777" w:rsidR="00C07BF5" w:rsidRPr="007305D2" w:rsidRDefault="00C07BF5" w:rsidP="00C07BF5">
            <w:pPr>
              <w:spacing w:before="120" w:after="0" w:line="276" w:lineRule="auto"/>
              <w:jc w:val="center"/>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Hệ Thống</w:t>
            </w:r>
          </w:p>
        </w:tc>
      </w:tr>
      <w:tr w:rsidR="00C07BF5" w14:paraId="5A8BFBF6" w14:textId="77777777" w:rsidTr="00C07BF5">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585D51" w14:textId="1639E4EB" w:rsidR="00C07BF5" w:rsidRPr="007305D2" w:rsidRDefault="00C07BF5" w:rsidP="00C07BF5">
            <w:pPr>
              <w:spacing w:before="120" w:after="0" w:line="276" w:lineRule="auto"/>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1. </w:t>
            </w:r>
            <w:r w:rsidR="00EC1940">
              <w:rPr>
                <w:rFonts w:ascii="Times New Roman" w:eastAsia="Times New Roman" w:hAnsi="Times New Roman" w:cs="Times New Roman"/>
                <w:sz w:val="24"/>
                <w:szCs w:val="24"/>
              </w:rPr>
              <w:t>Nhập thông tin</w:t>
            </w:r>
            <w:r w:rsidR="00FA79C8">
              <w:rPr>
                <w:rFonts w:ascii="Times New Roman" w:eastAsia="Times New Roman" w:hAnsi="Times New Roman" w:cs="Times New Roman"/>
                <w:sz w:val="24"/>
                <w:szCs w:val="24"/>
              </w:rPr>
              <w:t xml:space="preserve"> chương trình khuyến mãi</w:t>
            </w: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00D22E" w14:textId="20DA1997" w:rsidR="00C07BF5" w:rsidRPr="007305D2" w:rsidRDefault="00664B64" w:rsidP="00C07BF5">
            <w:pPr>
              <w:spacing w:before="120" w:after="0" w:line="276" w:lineRule="auto"/>
              <w:ind w:left="4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r>
      <w:tr w:rsidR="00C07BF5" w14:paraId="7FB9EC49" w14:textId="77777777" w:rsidTr="00C07BF5">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4DF09F" w14:textId="6A147205" w:rsidR="00C07BF5" w:rsidRPr="007305D2" w:rsidRDefault="00664B64" w:rsidP="00C07BF5">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14DEF4" w14:textId="68F1FCED" w:rsidR="00C07BF5" w:rsidRPr="007305D2" w:rsidRDefault="00664B64" w:rsidP="00C07BF5">
            <w:pPr>
              <w:spacing w:before="120" w:after="0" w:line="276" w:lineRule="auto"/>
              <w:ind w:left="4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2.      Kiểm tra định dạng</w:t>
            </w:r>
            <w:r>
              <w:rPr>
                <w:rFonts w:ascii="Times New Roman" w:eastAsia="Times New Roman" w:hAnsi="Times New Roman" w:cs="Times New Roman"/>
                <w:sz w:val="24"/>
                <w:szCs w:val="24"/>
              </w:rPr>
              <w:t xml:space="preserve"> dữ liệu</w:t>
            </w:r>
          </w:p>
        </w:tc>
      </w:tr>
      <w:tr w:rsidR="00C07BF5" w14:paraId="521833F0" w14:textId="77777777" w:rsidTr="00C07BF5">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AAAED3" w14:textId="268109C8" w:rsidR="00C07BF5" w:rsidRPr="007305D2" w:rsidRDefault="00664B64" w:rsidP="00C07BF5">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3.      Chọn Lưu</w:t>
            </w: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018356" w14:textId="3F6116E5" w:rsidR="00C07BF5" w:rsidRPr="007305D2" w:rsidRDefault="00C07BF5" w:rsidP="00C07BF5">
            <w:pPr>
              <w:spacing w:before="120" w:after="0" w:line="276" w:lineRule="auto"/>
              <w:ind w:left="43"/>
              <w:rPr>
                <w:rFonts w:ascii="Times New Roman" w:eastAsia="Times New Roman" w:hAnsi="Times New Roman" w:cs="Times New Roman"/>
                <w:sz w:val="24"/>
                <w:szCs w:val="24"/>
              </w:rPr>
            </w:pPr>
          </w:p>
        </w:tc>
      </w:tr>
      <w:tr w:rsidR="00C07BF5" w14:paraId="34C3E106" w14:textId="77777777" w:rsidTr="007E59FF">
        <w:trPr>
          <w:trHeight w:val="51"/>
        </w:trPr>
        <w:tc>
          <w:tcPr>
            <w:tcW w:w="3397" w:type="dxa"/>
            <w:gridSpan w:val="2"/>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058D52C9" w14:textId="0AB835D9" w:rsidR="00C07BF5" w:rsidRPr="007305D2" w:rsidRDefault="00664B64" w:rsidP="00C07BF5">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c>
          <w:tcPr>
            <w:tcW w:w="6863" w:type="dxa"/>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19AD9F45" w14:textId="24B86776" w:rsidR="00C07BF5" w:rsidRPr="007305D2" w:rsidRDefault="00664B64" w:rsidP="00C07BF5">
            <w:pPr>
              <w:spacing w:before="120" w:after="0" w:line="276" w:lineRule="auto"/>
              <w:ind w:left="4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4. Lưu thông tin vào CSDL và hiển thị trên danh sách</w:t>
            </w:r>
          </w:p>
        </w:tc>
      </w:tr>
      <w:tr w:rsidR="00C07BF5" w14:paraId="1DA74C09" w14:textId="77777777" w:rsidTr="007E59FF">
        <w:trPr>
          <w:trHeight w:val="51"/>
        </w:trPr>
        <w:tc>
          <w:tcPr>
            <w:tcW w:w="339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99C7D8B" w14:textId="77777777" w:rsidR="00C07BF5" w:rsidRPr="007305D2" w:rsidRDefault="00C07BF5" w:rsidP="00C07BF5">
            <w:pPr>
              <w:spacing w:before="120" w:after="0" w:line="276" w:lineRule="auto"/>
              <w:rPr>
                <w:rFonts w:ascii="Times New Roman" w:eastAsia="Times New Roman" w:hAnsi="Times New Roman" w:cs="Times New Roman"/>
                <w:sz w:val="24"/>
                <w:szCs w:val="24"/>
              </w:rPr>
            </w:pPr>
          </w:p>
        </w:tc>
        <w:tc>
          <w:tcPr>
            <w:tcW w:w="68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3891995" w14:textId="4B9FE254" w:rsidR="00C07BF5" w:rsidRPr="007305D2" w:rsidRDefault="00664B64" w:rsidP="00C07BF5">
            <w:pPr>
              <w:spacing w:before="120" w:after="0" w:line="276" w:lineRule="auto"/>
              <w:ind w:left="4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5. Thông báo thêm thành công</w:t>
            </w:r>
          </w:p>
        </w:tc>
      </w:tr>
      <w:tr w:rsidR="007E59FF" w14:paraId="18670B2F" w14:textId="77777777" w:rsidTr="007E59FF">
        <w:trPr>
          <w:trHeight w:val="51"/>
        </w:trPr>
        <w:tc>
          <w:tcPr>
            <w:tcW w:w="339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3EE7E25" w14:textId="4FBA8269" w:rsidR="007E59FF" w:rsidRPr="007305D2" w:rsidRDefault="00664B64" w:rsidP="00C71E3C">
            <w:pPr>
              <w:spacing w:before="120" w:after="0" w:line="276" w:lineRule="auto"/>
              <w:ind w:left="43"/>
              <w:rPr>
                <w:rFonts w:ascii="Times New Roman" w:eastAsia="Times New Roman" w:hAnsi="Times New Roman" w:cs="Times New Roman"/>
                <w:sz w:val="24"/>
                <w:szCs w:val="24"/>
              </w:rPr>
            </w:pPr>
            <w:r w:rsidRPr="00C71E3C">
              <w:rPr>
                <w:rFonts w:ascii="Times New Roman" w:eastAsia="Times New Roman" w:hAnsi="Times New Roman" w:cs="Times New Roman"/>
                <w:sz w:val="24"/>
                <w:szCs w:val="24"/>
              </w:rPr>
              <w:t>6.Chọn tiếp tục thêm</w:t>
            </w:r>
          </w:p>
        </w:tc>
        <w:tc>
          <w:tcPr>
            <w:tcW w:w="68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F6A3459" w14:textId="77777777" w:rsidR="007E59FF" w:rsidRPr="007305D2" w:rsidRDefault="007E59FF">
            <w:pPr>
              <w:spacing w:before="120" w:after="0" w:line="276" w:lineRule="auto"/>
              <w:ind w:left="43"/>
              <w:rPr>
                <w:rFonts w:ascii="Times New Roman" w:eastAsia="Times New Roman" w:hAnsi="Times New Roman" w:cs="Times New Roman"/>
                <w:sz w:val="24"/>
                <w:szCs w:val="24"/>
              </w:rPr>
            </w:pPr>
          </w:p>
        </w:tc>
      </w:tr>
      <w:tr w:rsidR="007E59FF" w14:paraId="7C716820" w14:textId="77777777" w:rsidTr="007E59FF">
        <w:trPr>
          <w:trHeight w:val="51"/>
        </w:trPr>
        <w:tc>
          <w:tcPr>
            <w:tcW w:w="339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424BD2D" w14:textId="77777777" w:rsidR="007E59FF" w:rsidRPr="007305D2" w:rsidRDefault="007E59FF">
            <w:pPr>
              <w:spacing w:before="120" w:after="0" w:line="276" w:lineRule="auto"/>
              <w:rPr>
                <w:rFonts w:ascii="Times New Roman" w:eastAsia="Times New Roman" w:hAnsi="Times New Roman" w:cs="Times New Roman"/>
                <w:sz w:val="24"/>
                <w:szCs w:val="24"/>
              </w:rPr>
            </w:pPr>
          </w:p>
        </w:tc>
        <w:tc>
          <w:tcPr>
            <w:tcW w:w="68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07A3C8A" w14:textId="1350F12C" w:rsidR="007E59FF" w:rsidRPr="007305D2" w:rsidRDefault="00664B64">
            <w:pPr>
              <w:spacing w:before="120" w:after="0" w:line="276" w:lineRule="auto"/>
              <w:ind w:left="4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00754B48">
              <w:rPr>
                <w:rFonts w:ascii="Times New Roman" w:eastAsia="Times New Roman" w:hAnsi="Times New Roman" w:cs="Times New Roman"/>
                <w:sz w:val="24"/>
                <w:szCs w:val="24"/>
              </w:rPr>
              <w:t>Kết thúc</w:t>
            </w:r>
          </w:p>
        </w:tc>
      </w:tr>
      <w:tr w:rsidR="007E59FF" w14:paraId="276C8DE1" w14:textId="77777777" w:rsidTr="00664B64">
        <w:trPr>
          <w:trHeight w:val="51"/>
        </w:trPr>
        <w:tc>
          <w:tcPr>
            <w:tcW w:w="10260"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1992950B" w14:textId="39C71C96" w:rsidR="007E59FF" w:rsidRPr="007305D2" w:rsidRDefault="00664B64" w:rsidP="00664B64">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b/>
                <w:sz w:val="24"/>
                <w:szCs w:val="24"/>
              </w:rPr>
              <w:lastRenderedPageBreak/>
              <w:t>Luồng sự kiện thay thế:</w:t>
            </w:r>
          </w:p>
        </w:tc>
      </w:tr>
      <w:tr w:rsidR="007E59FF" w14:paraId="4EEA4C7B" w14:textId="77777777" w:rsidTr="007E59FF">
        <w:trPr>
          <w:trHeight w:val="51"/>
        </w:trPr>
        <w:tc>
          <w:tcPr>
            <w:tcW w:w="339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A8BC423" w14:textId="1050D1E3" w:rsidR="007E59FF" w:rsidRPr="007305D2" w:rsidRDefault="00664B64">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c>
          <w:tcPr>
            <w:tcW w:w="68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F02C90" w14:textId="0790B308" w:rsidR="007E59FF" w:rsidRPr="007305D2" w:rsidRDefault="00664B64">
            <w:pPr>
              <w:spacing w:before="120" w:after="0" w:line="276" w:lineRule="auto"/>
              <w:ind w:left="4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2.1. Thông báo nhập sai định </w:t>
            </w:r>
            <w:r>
              <w:rPr>
                <w:rFonts w:ascii="Times New Roman" w:eastAsia="Times New Roman" w:hAnsi="Times New Roman" w:cs="Times New Roman"/>
                <w:sz w:val="24"/>
                <w:szCs w:val="24"/>
              </w:rPr>
              <w:t>dạng. Yêu cầu nhập lại.</w:t>
            </w:r>
          </w:p>
        </w:tc>
      </w:tr>
      <w:tr w:rsidR="007E59FF" w14:paraId="3BC8B611" w14:textId="77777777" w:rsidTr="007E59FF">
        <w:trPr>
          <w:trHeight w:val="51"/>
        </w:trPr>
        <w:tc>
          <w:tcPr>
            <w:tcW w:w="339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D84DF0E" w14:textId="5530EAE9" w:rsidR="007E59FF" w:rsidRPr="007305D2" w:rsidRDefault="00664B64">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2.2. Chọn OK</w:t>
            </w:r>
          </w:p>
        </w:tc>
        <w:tc>
          <w:tcPr>
            <w:tcW w:w="68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D6DE3CB" w14:textId="50B0BE8A" w:rsidR="007E59FF" w:rsidRPr="007305D2" w:rsidRDefault="00664B64">
            <w:pPr>
              <w:spacing w:before="120" w:after="0" w:line="276" w:lineRule="auto"/>
              <w:ind w:left="4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r>
      <w:tr w:rsidR="007E59FF" w14:paraId="35060B5B" w14:textId="77777777" w:rsidTr="007E59FF">
        <w:trPr>
          <w:trHeight w:val="51"/>
        </w:trPr>
        <w:tc>
          <w:tcPr>
            <w:tcW w:w="339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46D6695" w14:textId="278AA26E" w:rsidR="007E59FF" w:rsidRPr="007305D2" w:rsidRDefault="00664B64">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c>
          <w:tcPr>
            <w:tcW w:w="68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4052916" w14:textId="7A1B68BB" w:rsidR="007E59FF" w:rsidRPr="007305D2" w:rsidRDefault="00664B64">
            <w:pPr>
              <w:spacing w:before="120" w:after="0" w:line="276" w:lineRule="auto"/>
              <w:ind w:left="4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2.3. Quay lại bước 1</w:t>
            </w:r>
          </w:p>
        </w:tc>
      </w:tr>
      <w:tr w:rsidR="007E59FF" w14:paraId="49C12934" w14:textId="77777777" w:rsidTr="007E59FF">
        <w:trPr>
          <w:trHeight w:val="51"/>
        </w:trPr>
        <w:tc>
          <w:tcPr>
            <w:tcW w:w="339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55E8833" w14:textId="77777777" w:rsidR="007E59FF" w:rsidRPr="007305D2" w:rsidRDefault="007E59FF">
            <w:pPr>
              <w:spacing w:before="120" w:after="0" w:line="276" w:lineRule="auto"/>
              <w:rPr>
                <w:rFonts w:ascii="Times New Roman" w:eastAsia="Times New Roman" w:hAnsi="Times New Roman" w:cs="Times New Roman"/>
                <w:sz w:val="24"/>
                <w:szCs w:val="24"/>
              </w:rPr>
            </w:pPr>
          </w:p>
        </w:tc>
        <w:tc>
          <w:tcPr>
            <w:tcW w:w="68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69C0038" w14:textId="0F4CC688" w:rsidR="007E59FF" w:rsidRPr="007305D2" w:rsidRDefault="00664B64">
            <w:pPr>
              <w:spacing w:before="120" w:after="0" w:line="276" w:lineRule="auto"/>
              <w:ind w:left="4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4.1. Thông báo thông tin đã tồn tại trong CSDL</w:t>
            </w:r>
          </w:p>
        </w:tc>
      </w:tr>
      <w:tr w:rsidR="007E59FF" w14:paraId="18CD71BF" w14:textId="77777777" w:rsidTr="007E59FF">
        <w:trPr>
          <w:trHeight w:val="51"/>
        </w:trPr>
        <w:tc>
          <w:tcPr>
            <w:tcW w:w="339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25686F6" w14:textId="0F6910D2" w:rsidR="007E59FF" w:rsidRPr="007305D2" w:rsidRDefault="00664B64">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4.2. Chọn OK</w:t>
            </w:r>
          </w:p>
        </w:tc>
        <w:tc>
          <w:tcPr>
            <w:tcW w:w="68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C844165" w14:textId="77777777" w:rsidR="007E59FF" w:rsidRPr="007305D2" w:rsidRDefault="007E59FF">
            <w:pPr>
              <w:spacing w:before="120" w:after="0" w:line="276" w:lineRule="auto"/>
              <w:ind w:left="43"/>
              <w:rPr>
                <w:rFonts w:ascii="Times New Roman" w:eastAsia="Times New Roman" w:hAnsi="Times New Roman" w:cs="Times New Roman"/>
                <w:sz w:val="24"/>
                <w:szCs w:val="24"/>
              </w:rPr>
            </w:pPr>
          </w:p>
        </w:tc>
      </w:tr>
      <w:tr w:rsidR="007E59FF" w14:paraId="05F11F97" w14:textId="77777777" w:rsidTr="007E59FF">
        <w:trPr>
          <w:trHeight w:val="51"/>
        </w:trPr>
        <w:tc>
          <w:tcPr>
            <w:tcW w:w="339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C916CC1" w14:textId="77777777" w:rsidR="007E59FF" w:rsidRPr="007305D2" w:rsidRDefault="007E59FF">
            <w:pPr>
              <w:spacing w:before="120" w:after="0" w:line="276" w:lineRule="auto"/>
              <w:rPr>
                <w:rFonts w:ascii="Times New Roman" w:eastAsia="Times New Roman" w:hAnsi="Times New Roman" w:cs="Times New Roman"/>
                <w:sz w:val="24"/>
                <w:szCs w:val="24"/>
              </w:rPr>
            </w:pPr>
          </w:p>
        </w:tc>
        <w:tc>
          <w:tcPr>
            <w:tcW w:w="68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205DCB7" w14:textId="4CB711B8" w:rsidR="007E59FF" w:rsidRPr="007305D2" w:rsidRDefault="00664B64" w:rsidP="00D24F49">
            <w:pPr>
              <w:keepNext/>
              <w:spacing w:before="120" w:after="0" w:line="276" w:lineRule="auto"/>
              <w:ind w:left="4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4.3. Quay lại bước 1</w:t>
            </w:r>
          </w:p>
        </w:tc>
      </w:tr>
    </w:tbl>
    <w:p w14:paraId="04BF4C0A" w14:textId="148F76F6" w:rsidR="00D24F49" w:rsidRDefault="00D24F49" w:rsidP="00D24F49">
      <w:pPr>
        <w:pStyle w:val="Caption"/>
        <w:jc w:val="center"/>
      </w:pPr>
      <w:r>
        <w:t xml:space="preserve">Bảng </w:t>
      </w:r>
      <w:fldSimple w:instr=" SEQ Bảng \* ARABIC ">
        <w:r w:rsidR="00B061CF">
          <w:rPr>
            <w:noProof/>
          </w:rPr>
          <w:t>28</w:t>
        </w:r>
      </w:fldSimple>
      <w:r>
        <w:t xml:space="preserve">. Đặc tả Usecase </w:t>
      </w:r>
      <w:r w:rsidRPr="000B4D93">
        <w:t>Thêm Mới Chương Trình Khuyến Mãi</w:t>
      </w:r>
    </w:p>
    <w:p w14:paraId="7D7BFA54" w14:textId="77777777" w:rsidR="00FD4802" w:rsidRDefault="00FD4802" w:rsidP="00FD4802">
      <w:pPr>
        <w:pStyle w:val="Top3"/>
      </w:pPr>
      <w:bookmarkStart w:id="321" w:name="_Toc152431197"/>
      <w:bookmarkStart w:id="322" w:name="_Toc152432093"/>
      <w:r>
        <w:lastRenderedPageBreak/>
        <w:t>Biểu đồ</w:t>
      </w:r>
      <w:bookmarkEnd w:id="321"/>
      <w:bookmarkEnd w:id="322"/>
    </w:p>
    <w:p w14:paraId="31D9CD09" w14:textId="5C835F25" w:rsidR="006E7176" w:rsidRDefault="006E7176" w:rsidP="006E7176">
      <w:pPr>
        <w:pStyle w:val="Top3"/>
        <w:numPr>
          <w:ilvl w:val="0"/>
          <w:numId w:val="0"/>
        </w:numPr>
        <w:ind w:left="709"/>
      </w:pPr>
      <w:bookmarkStart w:id="323" w:name="_Toc152431198"/>
      <w:bookmarkStart w:id="324" w:name="_Toc152432094"/>
      <w:r>
        <w:t>Activity</w:t>
      </w:r>
      <w:bookmarkEnd w:id="323"/>
      <w:bookmarkEnd w:id="324"/>
    </w:p>
    <w:p w14:paraId="57E8D17D" w14:textId="77777777" w:rsidR="001735B1" w:rsidRDefault="006404C0" w:rsidP="005A085B">
      <w:bookmarkStart w:id="325" w:name="_Toc152431199"/>
      <w:r>
        <w:rPr>
          <w:noProof/>
        </w:rPr>
        <w:drawing>
          <wp:inline distT="0" distB="0" distL="0" distR="0" wp14:anchorId="6307E497" wp14:editId="74B59FD6">
            <wp:extent cx="6511925" cy="6015355"/>
            <wp:effectExtent l="0" t="0" r="3175" b="4445"/>
            <wp:docPr id="577215933" name="Picture 577215933"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15933" name="Picture 1" descr="A diagram of a company&#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6511925" cy="6015355"/>
                    </a:xfrm>
                    <a:prstGeom prst="rect">
                      <a:avLst/>
                    </a:prstGeom>
                  </pic:spPr>
                </pic:pic>
              </a:graphicData>
            </a:graphic>
          </wp:inline>
        </w:drawing>
      </w:r>
      <w:bookmarkEnd w:id="325"/>
    </w:p>
    <w:p w14:paraId="51432FBF" w14:textId="46FA0C04" w:rsidR="006404C0" w:rsidRDefault="001735B1" w:rsidP="001735B1">
      <w:pPr>
        <w:pStyle w:val="Caption"/>
        <w:jc w:val="center"/>
      </w:pPr>
      <w:r>
        <w:t xml:space="preserve">Hình </w:t>
      </w:r>
      <w:fldSimple w:instr=" SEQ Hình \* ARABIC ">
        <w:r w:rsidR="00B061CF">
          <w:rPr>
            <w:noProof/>
          </w:rPr>
          <w:t>48</w:t>
        </w:r>
      </w:fldSimple>
      <w:r>
        <w:t xml:space="preserve">. Activity </w:t>
      </w:r>
      <w:r w:rsidRPr="00EE0371">
        <w:t>Thêm Mới Chương Trình Khuyến Mãi</w:t>
      </w:r>
    </w:p>
    <w:p w14:paraId="2F06CD11" w14:textId="617800F5" w:rsidR="006E7176" w:rsidRDefault="006E7176" w:rsidP="006E7176">
      <w:pPr>
        <w:pStyle w:val="Top3"/>
        <w:numPr>
          <w:ilvl w:val="0"/>
          <w:numId w:val="0"/>
        </w:numPr>
        <w:ind w:left="709"/>
      </w:pPr>
      <w:bookmarkStart w:id="326" w:name="_Toc152431200"/>
      <w:bookmarkStart w:id="327" w:name="_Toc152432095"/>
      <w:r>
        <w:lastRenderedPageBreak/>
        <w:t>Sequence</w:t>
      </w:r>
      <w:bookmarkEnd w:id="326"/>
      <w:bookmarkEnd w:id="327"/>
    </w:p>
    <w:p w14:paraId="5A4B2959" w14:textId="77777777" w:rsidR="002B0178" w:rsidRDefault="00BE3C29" w:rsidP="005A085B">
      <w:bookmarkStart w:id="328" w:name="_Toc152431201"/>
      <w:r>
        <w:rPr>
          <w:noProof/>
        </w:rPr>
        <w:drawing>
          <wp:inline distT="0" distB="0" distL="0" distR="0" wp14:anchorId="2D96A268" wp14:editId="363429C5">
            <wp:extent cx="6511925" cy="3939540"/>
            <wp:effectExtent l="0" t="0" r="3175" b="3810"/>
            <wp:docPr id="1362512467" name="Picture 136251246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12467" name="Picture 6" descr="A diagram of a projec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11925" cy="3939540"/>
                    </a:xfrm>
                    <a:prstGeom prst="rect">
                      <a:avLst/>
                    </a:prstGeom>
                  </pic:spPr>
                </pic:pic>
              </a:graphicData>
            </a:graphic>
          </wp:inline>
        </w:drawing>
      </w:r>
      <w:bookmarkEnd w:id="328"/>
    </w:p>
    <w:p w14:paraId="55BB2FA2" w14:textId="0AA0D90B" w:rsidR="00BE3C29" w:rsidRDefault="002B0178" w:rsidP="002B0178">
      <w:pPr>
        <w:pStyle w:val="Caption"/>
        <w:jc w:val="center"/>
      </w:pPr>
      <w:r>
        <w:t xml:space="preserve">Hình </w:t>
      </w:r>
      <w:fldSimple w:instr=" SEQ Hình \* ARABIC ">
        <w:r w:rsidR="00B061CF">
          <w:rPr>
            <w:noProof/>
          </w:rPr>
          <w:t>49</w:t>
        </w:r>
      </w:fldSimple>
      <w:r>
        <w:t xml:space="preserve">. Sequence </w:t>
      </w:r>
      <w:r w:rsidRPr="000125B8">
        <w:t>Thêm Mới Chương Trình Khuyến Mãi</w:t>
      </w:r>
    </w:p>
    <w:p w14:paraId="348942E6" w14:textId="7133B4B5" w:rsidR="005B11EB" w:rsidRPr="001C2836" w:rsidRDefault="005B11EB" w:rsidP="005B11EB">
      <w:pPr>
        <w:pStyle w:val="Top2"/>
      </w:pPr>
      <w:bookmarkStart w:id="329" w:name="_Toc152431202"/>
      <w:bookmarkStart w:id="330" w:name="_Toc152432096"/>
      <w:r w:rsidRPr="001C2836">
        <w:t>UC02</w:t>
      </w:r>
      <w:r>
        <w:t>5</w:t>
      </w:r>
      <w:r w:rsidRPr="001C2836">
        <w:t>_</w:t>
      </w:r>
      <w:r w:rsidR="00DE12DB">
        <w:t>Xem Chương Trình Khuyến Mãi</w:t>
      </w:r>
      <w:bookmarkEnd w:id="329"/>
      <w:bookmarkEnd w:id="330"/>
    </w:p>
    <w:p w14:paraId="2B4E924C" w14:textId="12154EBF" w:rsidR="005B11EB" w:rsidRDefault="005B11EB" w:rsidP="005B11EB">
      <w:pPr>
        <w:pStyle w:val="Top3"/>
      </w:pPr>
      <w:bookmarkStart w:id="331" w:name="_Toc152431203"/>
      <w:bookmarkStart w:id="332" w:name="_Toc152432097"/>
      <w:r>
        <w:t>Mô tả use case UC025</w:t>
      </w:r>
      <w:bookmarkEnd w:id="331"/>
      <w:bookmarkEnd w:id="332"/>
    </w:p>
    <w:tbl>
      <w:tblPr>
        <w:tblW w:w="10632" w:type="dxa"/>
        <w:tblInd w:w="-1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702"/>
        <w:gridCol w:w="3597"/>
        <w:gridCol w:w="5333"/>
      </w:tblGrid>
      <w:tr w:rsidR="00E14FD8" w14:paraId="7A35F250" w14:textId="77777777" w:rsidTr="00BE3C29">
        <w:trPr>
          <w:trHeight w:val="51"/>
        </w:trPr>
        <w:tc>
          <w:tcPr>
            <w:tcW w:w="10632"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4F3878" w14:textId="3149ACDE" w:rsidR="00E14FD8" w:rsidRPr="00134A6C" w:rsidRDefault="00E14FD8" w:rsidP="00E14FD8">
            <w:pPr>
              <w:spacing w:before="120" w:after="0" w:line="276" w:lineRule="auto"/>
              <w:ind w:right="-920"/>
              <w:rPr>
                <w:rFonts w:ascii="Times New Roman" w:eastAsia="Times New Roman" w:hAnsi="Times New Roman" w:cs="Times New Roman"/>
                <w:sz w:val="24"/>
                <w:szCs w:val="24"/>
              </w:rPr>
            </w:pPr>
            <w:r w:rsidRPr="00134A6C">
              <w:rPr>
                <w:rFonts w:ascii="Times New Roman" w:eastAsia="Times New Roman" w:hAnsi="Times New Roman" w:cs="Times New Roman"/>
                <w:b/>
                <w:sz w:val="24"/>
                <w:szCs w:val="24"/>
              </w:rPr>
              <w:t xml:space="preserve">Use case: </w:t>
            </w:r>
            <w:r w:rsidRPr="00134A6C">
              <w:rPr>
                <w:rFonts w:ascii="Times New Roman" w:eastAsia="Times New Roman" w:hAnsi="Times New Roman" w:cs="Times New Roman"/>
                <w:sz w:val="24"/>
                <w:szCs w:val="24"/>
              </w:rPr>
              <w:t>UC0</w:t>
            </w:r>
            <w:r w:rsidR="00C2297E">
              <w:rPr>
                <w:rFonts w:ascii="Times New Roman" w:eastAsia="Times New Roman" w:hAnsi="Times New Roman" w:cs="Times New Roman"/>
                <w:sz w:val="24"/>
                <w:szCs w:val="24"/>
              </w:rPr>
              <w:t>25</w:t>
            </w:r>
            <w:r w:rsidRPr="00134A6C">
              <w:rPr>
                <w:rFonts w:ascii="Times New Roman" w:eastAsia="Times New Roman" w:hAnsi="Times New Roman" w:cs="Times New Roman"/>
                <w:sz w:val="24"/>
                <w:szCs w:val="24"/>
              </w:rPr>
              <w:t xml:space="preserve">_Xem </w:t>
            </w:r>
            <w:r w:rsidR="00C2297E">
              <w:rPr>
                <w:rFonts w:ascii="Times New Roman" w:eastAsia="Times New Roman" w:hAnsi="Times New Roman" w:cs="Times New Roman"/>
                <w:sz w:val="24"/>
                <w:szCs w:val="24"/>
              </w:rPr>
              <w:t>Chương Trình Khuyến Mãi</w:t>
            </w:r>
          </w:p>
        </w:tc>
      </w:tr>
      <w:tr w:rsidR="00E14FD8" w14:paraId="0B2F6DD5" w14:textId="77777777" w:rsidTr="00BE3C29">
        <w:trPr>
          <w:trHeight w:val="51"/>
        </w:trPr>
        <w:tc>
          <w:tcPr>
            <w:tcW w:w="17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9DD30A" w14:textId="77777777" w:rsidR="00E14FD8" w:rsidRPr="00134A6C" w:rsidRDefault="00E14FD8" w:rsidP="00E14FD8">
            <w:pPr>
              <w:spacing w:before="120" w:after="0" w:line="276" w:lineRule="auto"/>
              <w:ind w:right="-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Mục đích:</w:t>
            </w:r>
          </w:p>
        </w:tc>
        <w:tc>
          <w:tcPr>
            <w:tcW w:w="8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B5DEC0" w14:textId="4CD7F920" w:rsidR="00E14FD8" w:rsidRPr="00134A6C" w:rsidRDefault="00E14FD8" w:rsidP="00E14FD8">
            <w:pPr>
              <w:spacing w:before="120" w:after="0" w:line="276" w:lineRule="auto"/>
              <w:ind w:right="-12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Giúp Nhân Viên Quản Lý xem thông tin </w:t>
            </w:r>
            <w:r w:rsidR="000C0153">
              <w:rPr>
                <w:rFonts w:ascii="Times New Roman" w:eastAsia="Times New Roman" w:hAnsi="Times New Roman" w:cs="Times New Roman"/>
                <w:sz w:val="24"/>
                <w:szCs w:val="24"/>
              </w:rPr>
              <w:t>chương trình khuyến mãi</w:t>
            </w:r>
          </w:p>
        </w:tc>
      </w:tr>
      <w:tr w:rsidR="00E14FD8" w14:paraId="03B832C3" w14:textId="77777777" w:rsidTr="00BE3C29">
        <w:trPr>
          <w:trHeight w:val="51"/>
        </w:trPr>
        <w:tc>
          <w:tcPr>
            <w:tcW w:w="17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5953528" w14:textId="77777777" w:rsidR="00E14FD8" w:rsidRPr="00134A6C" w:rsidRDefault="00E14FD8" w:rsidP="00E14FD8">
            <w:pPr>
              <w:spacing w:before="120" w:after="0" w:line="276" w:lineRule="auto"/>
              <w:ind w:right="-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Mô tả sơ lược:</w:t>
            </w:r>
          </w:p>
        </w:tc>
        <w:tc>
          <w:tcPr>
            <w:tcW w:w="8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2522E3" w14:textId="6CBF5643" w:rsidR="00E14FD8" w:rsidRPr="00134A6C" w:rsidRDefault="00E14FD8" w:rsidP="00E14FD8">
            <w:pPr>
              <w:spacing w:before="120" w:after="0" w:line="276" w:lineRule="auto"/>
              <w:ind w:right="-12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Giúp NVQL xem các thông tin của </w:t>
            </w:r>
            <w:r w:rsidR="00772469">
              <w:rPr>
                <w:rFonts w:ascii="Times New Roman" w:eastAsia="Times New Roman" w:hAnsi="Times New Roman" w:cs="Times New Roman"/>
                <w:sz w:val="24"/>
                <w:szCs w:val="24"/>
              </w:rPr>
              <w:t>CTKM</w:t>
            </w:r>
          </w:p>
        </w:tc>
      </w:tr>
      <w:tr w:rsidR="00E14FD8" w14:paraId="70FE161E" w14:textId="77777777" w:rsidTr="00BE3C29">
        <w:trPr>
          <w:trHeight w:val="51"/>
        </w:trPr>
        <w:tc>
          <w:tcPr>
            <w:tcW w:w="17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802394" w14:textId="77777777" w:rsidR="00E14FD8" w:rsidRPr="00134A6C" w:rsidRDefault="00E14FD8" w:rsidP="00E14FD8">
            <w:pPr>
              <w:spacing w:before="120" w:after="0" w:line="276" w:lineRule="auto"/>
              <w:ind w:right="-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Actor chính:</w:t>
            </w:r>
          </w:p>
        </w:tc>
        <w:tc>
          <w:tcPr>
            <w:tcW w:w="8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E1BC34" w14:textId="77777777" w:rsidR="00E14FD8" w:rsidRPr="00134A6C" w:rsidRDefault="00E14FD8" w:rsidP="00E14FD8">
            <w:pPr>
              <w:spacing w:before="120" w:after="0" w:line="276" w:lineRule="auto"/>
              <w:ind w:right="-12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 Nhân Viên Quản Lý</w:t>
            </w:r>
          </w:p>
        </w:tc>
      </w:tr>
      <w:tr w:rsidR="00E14FD8" w14:paraId="67A61015" w14:textId="77777777" w:rsidTr="00BE3C29">
        <w:trPr>
          <w:trHeight w:val="51"/>
        </w:trPr>
        <w:tc>
          <w:tcPr>
            <w:tcW w:w="17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A36738" w14:textId="77777777" w:rsidR="00E14FD8" w:rsidRPr="00134A6C" w:rsidRDefault="00E14FD8" w:rsidP="00E14FD8">
            <w:pPr>
              <w:spacing w:before="120" w:after="0" w:line="276" w:lineRule="auto"/>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Actor phụ:</w:t>
            </w:r>
          </w:p>
        </w:tc>
        <w:tc>
          <w:tcPr>
            <w:tcW w:w="8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BBC5F5" w14:textId="77777777" w:rsidR="00E14FD8" w:rsidRPr="00134A6C" w:rsidRDefault="00E14FD8" w:rsidP="00E14FD8">
            <w:pPr>
              <w:spacing w:before="120" w:after="0" w:line="276" w:lineRule="auto"/>
              <w:ind w:right="-12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Không</w:t>
            </w:r>
          </w:p>
        </w:tc>
      </w:tr>
      <w:tr w:rsidR="00E14FD8" w14:paraId="1E3E64C4" w14:textId="77777777" w:rsidTr="00BE3C29">
        <w:trPr>
          <w:trHeight w:val="247"/>
        </w:trPr>
        <w:tc>
          <w:tcPr>
            <w:tcW w:w="17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C3EBCA" w14:textId="77777777" w:rsidR="00E14FD8" w:rsidRPr="00134A6C" w:rsidRDefault="00E14FD8" w:rsidP="00E14FD8">
            <w:pPr>
              <w:spacing w:before="120" w:after="0" w:line="276" w:lineRule="auto"/>
              <w:ind w:right="-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Tiền điều kiện:</w:t>
            </w:r>
          </w:p>
        </w:tc>
        <w:tc>
          <w:tcPr>
            <w:tcW w:w="8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398F61" w14:textId="3FBE59C6" w:rsidR="00E14FD8" w:rsidRPr="00134A6C" w:rsidRDefault="00E14FD8" w:rsidP="00E14FD8">
            <w:pPr>
              <w:spacing w:before="120" w:after="0" w:line="276" w:lineRule="auto"/>
              <w:ind w:right="-120"/>
              <w:jc w:val="both"/>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Đăng nhập thành công vào hệ thống, </w:t>
            </w:r>
            <w:r w:rsidR="00963F3B">
              <w:rPr>
                <w:rFonts w:ascii="Times New Roman" w:eastAsia="Times New Roman" w:hAnsi="Times New Roman" w:cs="Times New Roman"/>
                <w:sz w:val="24"/>
                <w:szCs w:val="24"/>
              </w:rPr>
              <w:t>các CTKM đã</w:t>
            </w:r>
            <w:r w:rsidRPr="00134A6C">
              <w:rPr>
                <w:rFonts w:ascii="Times New Roman" w:eastAsia="Times New Roman" w:hAnsi="Times New Roman" w:cs="Times New Roman"/>
                <w:sz w:val="24"/>
                <w:szCs w:val="24"/>
              </w:rPr>
              <w:t xml:space="preserve"> tồn tại trong CSDL</w:t>
            </w:r>
          </w:p>
        </w:tc>
      </w:tr>
      <w:tr w:rsidR="00E14FD8" w14:paraId="098DF1BD" w14:textId="77777777" w:rsidTr="00BE3C29">
        <w:trPr>
          <w:trHeight w:val="174"/>
        </w:trPr>
        <w:tc>
          <w:tcPr>
            <w:tcW w:w="1702" w:type="dxa"/>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5AAC7597" w14:textId="77777777" w:rsidR="00E14FD8" w:rsidRPr="00134A6C" w:rsidRDefault="00E14FD8" w:rsidP="00E14FD8">
            <w:pPr>
              <w:spacing w:before="120" w:after="0" w:line="276" w:lineRule="auto"/>
              <w:ind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Pr="00134A6C">
              <w:rPr>
                <w:rFonts w:ascii="Times New Roman" w:eastAsia="Times New Roman" w:hAnsi="Times New Roman" w:cs="Times New Roman"/>
                <w:sz w:val="24"/>
                <w:szCs w:val="24"/>
              </w:rPr>
              <w:t>ậu điều kiện:</w:t>
            </w:r>
          </w:p>
        </w:tc>
        <w:tc>
          <w:tcPr>
            <w:tcW w:w="8930" w:type="dxa"/>
            <w:gridSpan w:val="2"/>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2527F926" w14:textId="197B9A90" w:rsidR="00E14FD8" w:rsidRPr="00134A6C" w:rsidRDefault="00E14FD8" w:rsidP="00E14FD8">
            <w:pPr>
              <w:spacing w:before="120" w:after="0" w:line="276" w:lineRule="auto"/>
              <w:ind w:right="-12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Xem thành công thông tin </w:t>
            </w:r>
            <w:r w:rsidR="00D452E0">
              <w:rPr>
                <w:rFonts w:ascii="Times New Roman" w:eastAsia="Times New Roman" w:hAnsi="Times New Roman" w:cs="Times New Roman"/>
                <w:sz w:val="24"/>
                <w:szCs w:val="24"/>
              </w:rPr>
              <w:t>CTKM</w:t>
            </w:r>
          </w:p>
        </w:tc>
      </w:tr>
      <w:tr w:rsidR="00E14FD8" w14:paraId="282B8F2F" w14:textId="77777777" w:rsidTr="00BE3C29">
        <w:trPr>
          <w:trHeight w:val="122"/>
        </w:trPr>
        <w:tc>
          <w:tcPr>
            <w:tcW w:w="10632" w:type="dxa"/>
            <w:gridSpan w:val="3"/>
            <w:tcBorders>
              <w:top w:val="single" w:sz="4" w:space="0" w:color="auto"/>
              <w:left w:val="single" w:sz="4" w:space="0" w:color="auto"/>
              <w:bottom w:val="single" w:sz="4" w:space="0" w:color="auto"/>
              <w:right w:val="single" w:sz="4" w:space="0" w:color="auto"/>
            </w:tcBorders>
            <w:shd w:val="clear" w:color="auto" w:fill="BFBFBF"/>
            <w:tcMar>
              <w:top w:w="0" w:type="dxa"/>
              <w:left w:w="100" w:type="dxa"/>
              <w:bottom w:w="0" w:type="dxa"/>
              <w:right w:w="100" w:type="dxa"/>
            </w:tcMar>
          </w:tcPr>
          <w:p w14:paraId="257F855A" w14:textId="77777777" w:rsidR="00E14FD8" w:rsidRPr="00134A6C" w:rsidRDefault="00E14FD8" w:rsidP="00E14FD8">
            <w:pPr>
              <w:spacing w:before="120" w:after="0" w:line="276" w:lineRule="auto"/>
              <w:rPr>
                <w:rFonts w:ascii="Times New Roman" w:eastAsia="Times New Roman" w:hAnsi="Times New Roman" w:cs="Times New Roman"/>
                <w:b/>
                <w:sz w:val="24"/>
                <w:szCs w:val="24"/>
              </w:rPr>
            </w:pPr>
            <w:r w:rsidRPr="00134A6C">
              <w:rPr>
                <w:rFonts w:ascii="Times New Roman" w:eastAsia="Times New Roman" w:hAnsi="Times New Roman" w:cs="Times New Roman"/>
                <w:b/>
                <w:sz w:val="24"/>
                <w:szCs w:val="24"/>
              </w:rPr>
              <w:t>Luồng sự kiện chính:</w:t>
            </w:r>
          </w:p>
        </w:tc>
      </w:tr>
      <w:tr w:rsidR="00E14FD8" w14:paraId="0BF3B761" w14:textId="77777777" w:rsidTr="00BE3C29">
        <w:trPr>
          <w:trHeight w:val="130"/>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A20CE79" w14:textId="77777777" w:rsidR="00E14FD8" w:rsidRPr="00134A6C" w:rsidRDefault="00E14FD8" w:rsidP="00E14FD8">
            <w:pPr>
              <w:spacing w:before="120" w:after="0" w:line="276" w:lineRule="auto"/>
              <w:jc w:val="center"/>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NVQL</w:t>
            </w: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79DCDF9" w14:textId="77777777" w:rsidR="00E14FD8" w:rsidRPr="00134A6C" w:rsidRDefault="00E14FD8" w:rsidP="00E14FD8">
            <w:pPr>
              <w:spacing w:before="120" w:after="0" w:line="276" w:lineRule="auto"/>
              <w:jc w:val="center"/>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Hệ Thống</w:t>
            </w:r>
          </w:p>
        </w:tc>
      </w:tr>
      <w:tr w:rsidR="00E14FD8" w14:paraId="050AC26E" w14:textId="77777777" w:rsidTr="00BE3C29">
        <w:trPr>
          <w:trHeight w:val="56"/>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FCEC9A0" w14:textId="5467BB84" w:rsidR="00E14FD8" w:rsidRPr="00134A6C" w:rsidRDefault="00E14FD8" w:rsidP="00E14FD8">
            <w:pPr>
              <w:spacing w:before="120" w:after="0" w:line="276" w:lineRule="auto"/>
              <w:ind w:left="454" w:hanging="3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1. Chọn </w:t>
            </w:r>
            <w:r w:rsidR="00385116">
              <w:rPr>
                <w:rFonts w:ascii="Times New Roman" w:eastAsia="Times New Roman" w:hAnsi="Times New Roman" w:cs="Times New Roman"/>
                <w:sz w:val="24"/>
                <w:szCs w:val="24"/>
              </w:rPr>
              <w:t>CTKM</w:t>
            </w:r>
            <w:r w:rsidRPr="00134A6C">
              <w:rPr>
                <w:rFonts w:ascii="Times New Roman" w:eastAsia="Times New Roman" w:hAnsi="Times New Roman" w:cs="Times New Roman"/>
                <w:sz w:val="24"/>
                <w:szCs w:val="24"/>
              </w:rPr>
              <w:t xml:space="preserve"> cần xem thông tin </w:t>
            </w: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19BA3E" w14:textId="77777777" w:rsidR="00E14FD8" w:rsidRPr="00134A6C" w:rsidRDefault="00E14FD8" w:rsidP="00E14FD8">
            <w:pPr>
              <w:spacing w:before="120" w:after="0" w:line="276" w:lineRule="auto"/>
              <w:ind w:left="454"/>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 </w:t>
            </w:r>
          </w:p>
        </w:tc>
      </w:tr>
      <w:tr w:rsidR="00E14FD8" w14:paraId="0B80E411" w14:textId="77777777" w:rsidTr="00BE3C29">
        <w:trPr>
          <w:trHeight w:val="56"/>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8D1AAA4" w14:textId="77777777" w:rsidR="00E14FD8" w:rsidRPr="00134A6C" w:rsidRDefault="00E14FD8" w:rsidP="00E14FD8">
            <w:pPr>
              <w:spacing w:before="120" w:after="0" w:line="276" w:lineRule="auto"/>
              <w:ind w:left="454"/>
              <w:rPr>
                <w:rFonts w:ascii="Times New Roman" w:eastAsia="Times New Roman" w:hAnsi="Times New Roman" w:cs="Times New Roman"/>
                <w:sz w:val="24"/>
                <w:szCs w:val="24"/>
              </w:rPr>
            </w:pP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E8BFD4A" w14:textId="704F7FAF" w:rsidR="00E14FD8" w:rsidRPr="00134A6C" w:rsidRDefault="00E14FD8" w:rsidP="00E14FD8">
            <w:pPr>
              <w:spacing w:before="120" w:after="0" w:line="276" w:lineRule="auto"/>
              <w:ind w:left="454" w:hanging="3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2. Lấy dữ liệu </w:t>
            </w:r>
            <w:r w:rsidR="00385116">
              <w:rPr>
                <w:rFonts w:ascii="Times New Roman" w:eastAsia="Times New Roman" w:hAnsi="Times New Roman" w:cs="Times New Roman"/>
                <w:sz w:val="24"/>
                <w:szCs w:val="24"/>
              </w:rPr>
              <w:t>CTKM</w:t>
            </w:r>
            <w:r w:rsidRPr="00134A6C">
              <w:rPr>
                <w:rFonts w:ascii="Times New Roman" w:eastAsia="Times New Roman" w:hAnsi="Times New Roman" w:cs="Times New Roman"/>
                <w:sz w:val="24"/>
                <w:szCs w:val="24"/>
              </w:rPr>
              <w:t xml:space="preserve"> từ CSDL</w:t>
            </w:r>
          </w:p>
        </w:tc>
      </w:tr>
      <w:tr w:rsidR="00E14FD8" w14:paraId="0EAEAA17" w14:textId="77777777" w:rsidTr="00BE3C29">
        <w:trPr>
          <w:trHeight w:val="56"/>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ABA0E1B" w14:textId="77777777" w:rsidR="00E14FD8" w:rsidRPr="00134A6C" w:rsidRDefault="00E14FD8" w:rsidP="00E14FD8">
            <w:pPr>
              <w:spacing w:before="120" w:after="0" w:line="276" w:lineRule="auto"/>
              <w:ind w:left="454" w:hanging="3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 </w:t>
            </w: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EBC08E8" w14:textId="7F963316" w:rsidR="00E14FD8" w:rsidRPr="00134A6C" w:rsidRDefault="00E14FD8" w:rsidP="00E14FD8">
            <w:pPr>
              <w:spacing w:before="120" w:after="0" w:line="276" w:lineRule="auto"/>
              <w:ind w:left="454" w:hanging="337"/>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3. Hiển thị chi tiết thông tin </w:t>
            </w:r>
            <w:r w:rsidR="001C2639">
              <w:rPr>
                <w:rFonts w:ascii="Times New Roman" w:eastAsia="Times New Roman" w:hAnsi="Times New Roman" w:cs="Times New Roman"/>
                <w:sz w:val="24"/>
                <w:szCs w:val="24"/>
              </w:rPr>
              <w:t>CTKM</w:t>
            </w:r>
          </w:p>
        </w:tc>
      </w:tr>
      <w:tr w:rsidR="00E14FD8" w14:paraId="1547DD6D" w14:textId="77777777" w:rsidTr="00BE3C29">
        <w:trPr>
          <w:trHeight w:val="56"/>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DBFE6EE" w14:textId="28334C87" w:rsidR="00E14FD8" w:rsidRPr="00134A6C" w:rsidRDefault="00E14FD8" w:rsidP="00E14FD8">
            <w:pPr>
              <w:spacing w:before="120" w:after="0" w:line="276" w:lineRule="auto"/>
              <w:ind w:left="454" w:hanging="3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lastRenderedPageBreak/>
              <w:t xml:space="preserve">4. Chọn xem </w:t>
            </w:r>
            <w:r w:rsidR="00DD0CDE">
              <w:rPr>
                <w:rFonts w:ascii="Times New Roman" w:eastAsia="Times New Roman" w:hAnsi="Times New Roman" w:cs="Times New Roman"/>
                <w:sz w:val="24"/>
                <w:szCs w:val="24"/>
              </w:rPr>
              <w:t>CTKM</w:t>
            </w:r>
            <w:r w:rsidRPr="00134A6C">
              <w:rPr>
                <w:rFonts w:ascii="Times New Roman" w:eastAsia="Times New Roman" w:hAnsi="Times New Roman" w:cs="Times New Roman"/>
                <w:sz w:val="24"/>
                <w:szCs w:val="24"/>
              </w:rPr>
              <w:t xml:space="preserve"> khác</w:t>
            </w: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60B299B" w14:textId="77777777" w:rsidR="00E14FD8" w:rsidRPr="00134A6C" w:rsidRDefault="00E14FD8" w:rsidP="00E14FD8">
            <w:pPr>
              <w:spacing w:before="120" w:after="0" w:line="276" w:lineRule="auto"/>
              <w:ind w:left="454" w:hanging="337"/>
              <w:rPr>
                <w:rFonts w:ascii="Times New Roman" w:eastAsia="Times New Roman" w:hAnsi="Times New Roman" w:cs="Times New Roman"/>
                <w:sz w:val="24"/>
                <w:szCs w:val="24"/>
              </w:rPr>
            </w:pPr>
          </w:p>
        </w:tc>
      </w:tr>
      <w:tr w:rsidR="00E14FD8" w14:paraId="6DDD2E29" w14:textId="77777777" w:rsidTr="00BE3C29">
        <w:trPr>
          <w:trHeight w:val="134"/>
        </w:trPr>
        <w:tc>
          <w:tcPr>
            <w:tcW w:w="10632" w:type="dxa"/>
            <w:gridSpan w:val="3"/>
            <w:tcBorders>
              <w:top w:val="single" w:sz="4" w:space="0" w:color="auto"/>
              <w:left w:val="single" w:sz="4" w:space="0" w:color="auto"/>
              <w:bottom w:val="single" w:sz="4" w:space="0" w:color="auto"/>
              <w:right w:val="single" w:sz="4" w:space="0" w:color="auto"/>
            </w:tcBorders>
            <w:shd w:val="clear" w:color="auto" w:fill="BFBFBF"/>
            <w:tcMar>
              <w:top w:w="0" w:type="dxa"/>
              <w:left w:w="100" w:type="dxa"/>
              <w:bottom w:w="0" w:type="dxa"/>
              <w:right w:w="100" w:type="dxa"/>
            </w:tcMar>
          </w:tcPr>
          <w:p w14:paraId="01066855" w14:textId="77777777" w:rsidR="00E14FD8" w:rsidRPr="00134A6C" w:rsidRDefault="00E14FD8" w:rsidP="00E14FD8">
            <w:pPr>
              <w:spacing w:before="120" w:after="0" w:line="276" w:lineRule="auto"/>
              <w:rPr>
                <w:rFonts w:ascii="Times New Roman" w:eastAsia="Times New Roman" w:hAnsi="Times New Roman" w:cs="Times New Roman"/>
                <w:b/>
                <w:sz w:val="24"/>
                <w:szCs w:val="24"/>
              </w:rPr>
            </w:pPr>
            <w:r w:rsidRPr="00134A6C">
              <w:rPr>
                <w:rFonts w:ascii="Times New Roman" w:eastAsia="Times New Roman" w:hAnsi="Times New Roman" w:cs="Times New Roman"/>
                <w:b/>
                <w:bCs/>
                <w:sz w:val="24"/>
                <w:szCs w:val="24"/>
              </w:rPr>
              <w:t>Luồng sự kiện thay thế:</w:t>
            </w:r>
          </w:p>
        </w:tc>
      </w:tr>
      <w:tr w:rsidR="00E14FD8" w14:paraId="47B77DE3" w14:textId="77777777" w:rsidTr="00BE3C29">
        <w:trPr>
          <w:trHeight w:val="128"/>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940DE52" w14:textId="77777777" w:rsidR="00E14FD8" w:rsidRPr="00134A6C" w:rsidRDefault="00E14FD8" w:rsidP="00E14FD8">
            <w:pPr>
              <w:spacing w:before="120" w:after="0" w:line="276" w:lineRule="auto"/>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 4.1. Chọn kết thúc</w:t>
            </w: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89DC5BC" w14:textId="77777777" w:rsidR="00E14FD8" w:rsidRPr="00134A6C" w:rsidRDefault="00E14FD8" w:rsidP="003F3DE6">
            <w:pPr>
              <w:keepNext/>
              <w:spacing w:before="120" w:after="0" w:line="276" w:lineRule="auto"/>
              <w:rPr>
                <w:rFonts w:ascii="Times New Roman" w:eastAsia="Times New Roman" w:hAnsi="Times New Roman" w:cs="Times New Roman"/>
                <w:sz w:val="24"/>
                <w:szCs w:val="24"/>
              </w:rPr>
            </w:pPr>
          </w:p>
        </w:tc>
      </w:tr>
    </w:tbl>
    <w:p w14:paraId="4038103E" w14:textId="0E7C444C" w:rsidR="003F3DE6" w:rsidRDefault="003F3DE6" w:rsidP="003F3DE6">
      <w:pPr>
        <w:pStyle w:val="Caption"/>
        <w:jc w:val="center"/>
      </w:pPr>
      <w:r>
        <w:t xml:space="preserve">Bảng </w:t>
      </w:r>
      <w:fldSimple w:instr=" SEQ Bảng \* ARABIC ">
        <w:r w:rsidR="00B061CF">
          <w:rPr>
            <w:noProof/>
          </w:rPr>
          <w:t>29</w:t>
        </w:r>
      </w:fldSimple>
      <w:r>
        <w:t xml:space="preserve">. </w:t>
      </w:r>
      <w:r w:rsidRPr="00635FF7">
        <w:t>Đặc tả Usecase Xem Chương Trình Khuyến Mãi</w:t>
      </w:r>
    </w:p>
    <w:p w14:paraId="53728324" w14:textId="77777777" w:rsidR="005B11EB" w:rsidRDefault="005B11EB" w:rsidP="005B11EB">
      <w:pPr>
        <w:pStyle w:val="Top3"/>
      </w:pPr>
      <w:bookmarkStart w:id="333" w:name="_Toc152431204"/>
      <w:bookmarkStart w:id="334" w:name="_Toc152432098"/>
      <w:r>
        <w:t>Biểu đồ</w:t>
      </w:r>
      <w:bookmarkEnd w:id="333"/>
      <w:bookmarkEnd w:id="334"/>
    </w:p>
    <w:p w14:paraId="0F9F18F4" w14:textId="1D7B083F" w:rsidR="001102F2" w:rsidRDefault="001102F2" w:rsidP="001102F2">
      <w:pPr>
        <w:pStyle w:val="H1"/>
        <w:numPr>
          <w:ilvl w:val="0"/>
          <w:numId w:val="0"/>
        </w:numPr>
      </w:pPr>
      <w:r>
        <w:t>Activity</w:t>
      </w:r>
    </w:p>
    <w:p w14:paraId="042D3DB1" w14:textId="77777777" w:rsidR="003F3DE6" w:rsidRDefault="00215F0A" w:rsidP="005A085B">
      <w:r>
        <w:rPr>
          <w:noProof/>
        </w:rPr>
        <w:drawing>
          <wp:inline distT="0" distB="0" distL="0" distR="0" wp14:anchorId="6983D889" wp14:editId="38C27658">
            <wp:extent cx="6511925" cy="3923030"/>
            <wp:effectExtent l="0" t="0" r="3175" b="1270"/>
            <wp:docPr id="1117257452" name="Picture 111725745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57452" name="Picture 2" descr="A diagram of a diagram&#10;&#10;Description automatically generated"/>
                    <pic:cNvPicPr/>
                  </pic:nvPicPr>
                  <pic:blipFill>
                    <a:blip r:embed="rId62" cstate="email">
                      <a:extLst>
                        <a:ext uri="{28A0092B-C50C-407E-A947-70E740481C1C}">
                          <a14:useLocalDpi xmlns:a14="http://schemas.microsoft.com/office/drawing/2010/main"/>
                        </a:ext>
                      </a:extLst>
                    </a:blip>
                    <a:stretch>
                      <a:fillRect/>
                    </a:stretch>
                  </pic:blipFill>
                  <pic:spPr>
                    <a:xfrm>
                      <a:off x="0" y="0"/>
                      <a:ext cx="6511925" cy="3923030"/>
                    </a:xfrm>
                    <a:prstGeom prst="rect">
                      <a:avLst/>
                    </a:prstGeom>
                  </pic:spPr>
                </pic:pic>
              </a:graphicData>
            </a:graphic>
          </wp:inline>
        </w:drawing>
      </w:r>
    </w:p>
    <w:p w14:paraId="7F4068C5" w14:textId="23D3631B" w:rsidR="00DF53D5" w:rsidRDefault="003F3DE6" w:rsidP="00294071">
      <w:pPr>
        <w:pStyle w:val="Caption"/>
        <w:jc w:val="center"/>
      </w:pPr>
      <w:r>
        <w:t xml:space="preserve">Hình </w:t>
      </w:r>
      <w:fldSimple w:instr=" SEQ Hình \* ARABIC ">
        <w:r w:rsidR="00B061CF">
          <w:rPr>
            <w:noProof/>
          </w:rPr>
          <w:t>50</w:t>
        </w:r>
      </w:fldSimple>
      <w:r>
        <w:t xml:space="preserve">. Activity </w:t>
      </w:r>
      <w:r w:rsidRPr="005B51F2">
        <w:t>Xem Chương Trình Khuyến Mãi</w:t>
      </w:r>
    </w:p>
    <w:p w14:paraId="2DBFE04E" w14:textId="761936CF" w:rsidR="001102F2" w:rsidRDefault="001102F2" w:rsidP="001102F2">
      <w:pPr>
        <w:pStyle w:val="H1"/>
        <w:numPr>
          <w:ilvl w:val="0"/>
          <w:numId w:val="0"/>
        </w:numPr>
      </w:pPr>
      <w:r>
        <w:t>Sequence</w:t>
      </w:r>
    </w:p>
    <w:p w14:paraId="39158EDE" w14:textId="77777777" w:rsidR="002B1C90" w:rsidRDefault="00BE3C29" w:rsidP="005A085B">
      <w:r>
        <w:rPr>
          <w:noProof/>
        </w:rPr>
        <w:drawing>
          <wp:inline distT="0" distB="0" distL="0" distR="0" wp14:anchorId="3FAD7813" wp14:editId="4E372FDE">
            <wp:extent cx="6511925" cy="1932940"/>
            <wp:effectExtent l="0" t="0" r="3175" b="0"/>
            <wp:docPr id="1450719351" name="Picture 1450719351" descr="A white paper with text and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19351" name="Picture 5" descr="A white paper with text and blue circle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511925" cy="1932940"/>
                    </a:xfrm>
                    <a:prstGeom prst="rect">
                      <a:avLst/>
                    </a:prstGeom>
                  </pic:spPr>
                </pic:pic>
              </a:graphicData>
            </a:graphic>
          </wp:inline>
        </w:drawing>
      </w:r>
    </w:p>
    <w:p w14:paraId="125ACD6E" w14:textId="53EFD3BA" w:rsidR="00BE3C29" w:rsidRDefault="002B1C90" w:rsidP="00900AFA">
      <w:pPr>
        <w:pStyle w:val="Caption"/>
        <w:jc w:val="center"/>
      </w:pPr>
      <w:r>
        <w:t xml:space="preserve">Hình </w:t>
      </w:r>
      <w:fldSimple w:instr=" SEQ Hình \* ARABIC ">
        <w:r w:rsidR="00B061CF">
          <w:rPr>
            <w:noProof/>
          </w:rPr>
          <w:t>51</w:t>
        </w:r>
      </w:fldSimple>
      <w:r>
        <w:t>.</w:t>
      </w:r>
      <w:r w:rsidRPr="00253DA1">
        <w:t>Xem Chương Trình Khuyến Mãi</w:t>
      </w:r>
    </w:p>
    <w:p w14:paraId="67A8811B" w14:textId="6C4AA1ED" w:rsidR="00DE12DB" w:rsidRPr="001C2836" w:rsidRDefault="00DE12DB" w:rsidP="00DE12DB">
      <w:pPr>
        <w:pStyle w:val="Top2"/>
      </w:pPr>
      <w:bookmarkStart w:id="335" w:name="_Toc152431205"/>
      <w:bookmarkStart w:id="336" w:name="_Toc152432099"/>
      <w:r w:rsidRPr="001C2836">
        <w:lastRenderedPageBreak/>
        <w:t>UC02</w:t>
      </w:r>
      <w:r>
        <w:t>6</w:t>
      </w:r>
      <w:r w:rsidRPr="001C2836">
        <w:t>_</w:t>
      </w:r>
      <w:r>
        <w:t>Cập Nhật Chương Trình Khuyến Mãi</w:t>
      </w:r>
      <w:bookmarkEnd w:id="335"/>
      <w:bookmarkEnd w:id="336"/>
    </w:p>
    <w:p w14:paraId="74022E84" w14:textId="1011C3A3" w:rsidR="001E2088" w:rsidRDefault="00DE12DB" w:rsidP="001E2088">
      <w:pPr>
        <w:pStyle w:val="Top3"/>
      </w:pPr>
      <w:bookmarkStart w:id="337" w:name="_Toc152431206"/>
      <w:bookmarkStart w:id="338" w:name="_Toc152432100"/>
      <w:r>
        <w:t>Mô tả use case UC026</w:t>
      </w:r>
      <w:bookmarkEnd w:id="337"/>
      <w:bookmarkEnd w:id="338"/>
    </w:p>
    <w:tbl>
      <w:tblPr>
        <w:tblW w:w="10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5"/>
        <w:gridCol w:w="2268"/>
        <w:gridCol w:w="6152"/>
      </w:tblGrid>
      <w:tr w:rsidR="001E2088" w14:paraId="55AB499F" w14:textId="77777777" w:rsidTr="001E2088">
        <w:trPr>
          <w:trHeight w:val="141"/>
        </w:trPr>
        <w:tc>
          <w:tcPr>
            <w:tcW w:w="1025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BF72FF" w14:textId="64522B66" w:rsidR="001E2088" w:rsidRPr="00BD10BF" w:rsidRDefault="001E2088" w:rsidP="001E2088">
            <w:pPr>
              <w:spacing w:after="120" w:line="276" w:lineRule="auto"/>
              <w:ind w:right="-920"/>
              <w:rPr>
                <w:rFonts w:ascii="Times New Roman" w:eastAsia="Times New Roman" w:hAnsi="Times New Roman" w:cs="Times New Roman"/>
                <w:sz w:val="24"/>
                <w:szCs w:val="24"/>
              </w:rPr>
            </w:pPr>
            <w:r w:rsidRPr="00BD10BF">
              <w:rPr>
                <w:rFonts w:ascii="Times New Roman" w:eastAsia="Times New Roman" w:hAnsi="Times New Roman" w:cs="Times New Roman"/>
                <w:b/>
                <w:sz w:val="24"/>
                <w:szCs w:val="24"/>
              </w:rPr>
              <w:t xml:space="preserve">Use case: </w:t>
            </w:r>
            <w:r w:rsidRPr="00BD10BF">
              <w:rPr>
                <w:rFonts w:ascii="Times New Roman" w:eastAsia="Times New Roman" w:hAnsi="Times New Roman" w:cs="Times New Roman"/>
                <w:sz w:val="24"/>
                <w:szCs w:val="24"/>
              </w:rPr>
              <w:t>UC02</w:t>
            </w:r>
            <w:r w:rsidR="00D0241E">
              <w:rPr>
                <w:rFonts w:ascii="Times New Roman" w:eastAsia="Times New Roman" w:hAnsi="Times New Roman" w:cs="Times New Roman"/>
                <w:sz w:val="24"/>
                <w:szCs w:val="24"/>
              </w:rPr>
              <w:t>6</w:t>
            </w:r>
            <w:r w:rsidRPr="00BD10BF">
              <w:rPr>
                <w:rFonts w:ascii="Times New Roman" w:eastAsia="Times New Roman" w:hAnsi="Times New Roman" w:cs="Times New Roman"/>
                <w:sz w:val="24"/>
                <w:szCs w:val="24"/>
              </w:rPr>
              <w:t xml:space="preserve">_Cập Nhật </w:t>
            </w:r>
            <w:r w:rsidR="00584543">
              <w:rPr>
                <w:rFonts w:ascii="Times New Roman" w:eastAsia="Times New Roman" w:hAnsi="Times New Roman" w:cs="Times New Roman"/>
                <w:sz w:val="24"/>
                <w:szCs w:val="24"/>
              </w:rPr>
              <w:t>Chương Trình Khuyến Mãi</w:t>
            </w:r>
          </w:p>
        </w:tc>
      </w:tr>
      <w:tr w:rsidR="001E2088" w14:paraId="3E67ABC8" w14:textId="77777777" w:rsidTr="001E2088">
        <w:trPr>
          <w:trHeight w:val="104"/>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344051" w14:textId="77777777" w:rsidR="001E2088" w:rsidRPr="00BD10BF" w:rsidRDefault="001E2088" w:rsidP="001E2088">
            <w:pPr>
              <w:spacing w:after="120" w:line="276" w:lineRule="auto"/>
              <w:ind w:right="-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Mục đích: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9417F4" w14:textId="2E5D5F8B" w:rsidR="001E2088" w:rsidRPr="00BD10BF" w:rsidRDefault="001E2088" w:rsidP="001E2088">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Cập nhật thông tin của </w:t>
            </w:r>
            <w:r w:rsidR="006B13BC">
              <w:rPr>
                <w:rFonts w:ascii="Times New Roman" w:eastAsia="Times New Roman" w:hAnsi="Times New Roman" w:cs="Times New Roman"/>
                <w:sz w:val="24"/>
                <w:szCs w:val="24"/>
              </w:rPr>
              <w:t>chương trình khuyến mãi</w:t>
            </w:r>
          </w:p>
        </w:tc>
      </w:tr>
      <w:tr w:rsidR="001E2088" w14:paraId="3D9DB974" w14:textId="77777777" w:rsidTr="001E2088">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35DDB7" w14:textId="77777777" w:rsidR="001E2088" w:rsidRPr="00BD10BF" w:rsidRDefault="001E2088" w:rsidP="001E2088">
            <w:pPr>
              <w:spacing w:after="120" w:line="276" w:lineRule="auto"/>
              <w:ind w:right="-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Mô tả sơ lược:</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788F3" w14:textId="5C1523D7" w:rsidR="001E2088" w:rsidRPr="00BD10BF" w:rsidRDefault="001E2088" w:rsidP="001E2088">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Cập nhật các thông tin cần thay đổi của </w:t>
            </w:r>
            <w:r w:rsidR="000B77DC">
              <w:rPr>
                <w:rFonts w:ascii="Times New Roman" w:eastAsia="Times New Roman" w:hAnsi="Times New Roman" w:cs="Times New Roman"/>
                <w:sz w:val="24"/>
                <w:szCs w:val="24"/>
              </w:rPr>
              <w:t>chương trình khuyến mãi giúp thông tin chính xác hơn thu hút người tiêu dùng hơn</w:t>
            </w:r>
          </w:p>
        </w:tc>
      </w:tr>
      <w:tr w:rsidR="001E2088" w14:paraId="36C9362C" w14:textId="77777777" w:rsidTr="001E2088">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6E075A0" w14:textId="77777777" w:rsidR="001E2088" w:rsidRPr="00BD10BF" w:rsidRDefault="001E2088" w:rsidP="001E2088">
            <w:pPr>
              <w:spacing w:after="120" w:line="276" w:lineRule="auto"/>
              <w:ind w:right="-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Actor chính: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0D56D6" w14:textId="77777777" w:rsidR="001E2088" w:rsidRPr="00BD10BF" w:rsidRDefault="001E2088" w:rsidP="001E2088">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Nhân Viên Quản Lý</w:t>
            </w:r>
          </w:p>
        </w:tc>
      </w:tr>
      <w:tr w:rsidR="001E2088" w14:paraId="7C7B1592" w14:textId="77777777" w:rsidTr="001E2088">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2FF513" w14:textId="77777777" w:rsidR="001E2088" w:rsidRPr="00BD10BF" w:rsidRDefault="001E2088" w:rsidP="001E2088">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Actor phụ:</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D9B17F" w14:textId="77777777" w:rsidR="001E2088" w:rsidRPr="00BD10BF" w:rsidRDefault="001E2088" w:rsidP="001E2088">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Không</w:t>
            </w:r>
          </w:p>
        </w:tc>
      </w:tr>
      <w:tr w:rsidR="001E2088" w14:paraId="134B219E" w14:textId="77777777" w:rsidTr="001E2088">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F78A56" w14:textId="77777777" w:rsidR="001E2088" w:rsidRPr="00BD10BF" w:rsidRDefault="001E2088" w:rsidP="001E2088">
            <w:pPr>
              <w:spacing w:after="120" w:line="276" w:lineRule="auto"/>
              <w:ind w:right="-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Tiền điều kiện:</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82C84D" w14:textId="2B16DFBE" w:rsidR="001E2088" w:rsidRPr="00BD10BF" w:rsidRDefault="001E2088" w:rsidP="001E2088">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Đăng nhập thành công vào hệ thống, thông tin </w:t>
            </w:r>
            <w:r w:rsidR="00992EF3">
              <w:rPr>
                <w:rFonts w:ascii="Times New Roman" w:eastAsia="Times New Roman" w:hAnsi="Times New Roman" w:cs="Times New Roman"/>
                <w:sz w:val="24"/>
                <w:szCs w:val="24"/>
              </w:rPr>
              <w:t>chương trình khuyến mãi</w:t>
            </w:r>
            <w:r w:rsidRPr="00BD10BF">
              <w:rPr>
                <w:rFonts w:ascii="Times New Roman" w:eastAsia="Times New Roman" w:hAnsi="Times New Roman" w:cs="Times New Roman"/>
                <w:sz w:val="24"/>
                <w:szCs w:val="24"/>
              </w:rPr>
              <w:t xml:space="preserve"> phải tồn tại trong CSDL</w:t>
            </w:r>
            <w:r w:rsidR="00992EF3">
              <w:rPr>
                <w:rFonts w:ascii="Times New Roman" w:eastAsia="Times New Roman" w:hAnsi="Times New Roman" w:cs="Times New Roman"/>
                <w:sz w:val="24"/>
                <w:szCs w:val="24"/>
              </w:rPr>
              <w:t>, chương trình khuyến mãi đã được đổ dữ liệu lên table</w:t>
            </w:r>
          </w:p>
        </w:tc>
      </w:tr>
      <w:tr w:rsidR="001E2088" w14:paraId="709AF572" w14:textId="77777777" w:rsidTr="001E2088">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5576C0" w14:textId="77777777" w:rsidR="001E2088" w:rsidRPr="00BD10BF" w:rsidRDefault="001E2088" w:rsidP="001E2088">
            <w:pPr>
              <w:spacing w:after="120" w:line="276" w:lineRule="auto"/>
              <w:ind w:right="-4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Hậu điều kiện:</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9811D" w14:textId="0DDE85AB" w:rsidR="001E2088" w:rsidRPr="00BD10BF" w:rsidRDefault="001E2088" w:rsidP="001E2088">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Thông tin </w:t>
            </w:r>
            <w:r w:rsidR="00712B05">
              <w:rPr>
                <w:rFonts w:ascii="Times New Roman" w:eastAsia="Times New Roman" w:hAnsi="Times New Roman" w:cs="Times New Roman"/>
                <w:sz w:val="24"/>
                <w:szCs w:val="24"/>
              </w:rPr>
              <w:t>chương trình khuyến mãi</w:t>
            </w:r>
            <w:r w:rsidRPr="00BD10BF">
              <w:rPr>
                <w:rFonts w:ascii="Times New Roman" w:eastAsia="Times New Roman" w:hAnsi="Times New Roman" w:cs="Times New Roman"/>
                <w:sz w:val="24"/>
                <w:szCs w:val="24"/>
              </w:rPr>
              <w:t xml:space="preserve"> được cập nhật thành công</w:t>
            </w:r>
          </w:p>
        </w:tc>
      </w:tr>
      <w:tr w:rsidR="001E2088" w14:paraId="07626115" w14:textId="77777777" w:rsidTr="001E2088">
        <w:trPr>
          <w:trHeight w:val="51"/>
        </w:trPr>
        <w:tc>
          <w:tcPr>
            <w:tcW w:w="10255" w:type="dxa"/>
            <w:gridSpan w:val="3"/>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3C7144C" w14:textId="77777777" w:rsidR="001E2088" w:rsidRPr="00BD10BF" w:rsidRDefault="001E2088" w:rsidP="001E2088">
            <w:pPr>
              <w:spacing w:after="120" w:line="276" w:lineRule="auto"/>
              <w:rPr>
                <w:rFonts w:ascii="Times New Roman" w:eastAsia="Times New Roman" w:hAnsi="Times New Roman" w:cs="Times New Roman"/>
                <w:b/>
                <w:sz w:val="24"/>
                <w:szCs w:val="24"/>
              </w:rPr>
            </w:pPr>
            <w:r w:rsidRPr="00BD10BF">
              <w:rPr>
                <w:rFonts w:ascii="Times New Roman" w:eastAsia="Times New Roman" w:hAnsi="Times New Roman" w:cs="Times New Roman"/>
                <w:b/>
                <w:sz w:val="24"/>
                <w:szCs w:val="24"/>
              </w:rPr>
              <w:t>Luồng sự kiện chính:</w:t>
            </w:r>
          </w:p>
        </w:tc>
      </w:tr>
      <w:tr w:rsidR="001E2088" w14:paraId="753D4340" w14:textId="77777777" w:rsidTr="001E2088">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332251" w14:textId="77777777" w:rsidR="001E2088" w:rsidRPr="00BD10BF" w:rsidRDefault="001E2088" w:rsidP="001E2088">
            <w:pPr>
              <w:spacing w:after="120" w:line="276" w:lineRule="auto"/>
              <w:jc w:val="center"/>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NVQL</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B86667" w14:textId="77777777" w:rsidR="001E2088" w:rsidRPr="00BD10BF" w:rsidRDefault="001E2088" w:rsidP="001E2088">
            <w:pPr>
              <w:spacing w:after="120" w:line="276" w:lineRule="auto"/>
              <w:jc w:val="center"/>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Hệ Thống</w:t>
            </w:r>
          </w:p>
        </w:tc>
      </w:tr>
      <w:tr w:rsidR="001E2088" w14:paraId="1F5CB9A0" w14:textId="77777777" w:rsidTr="001E2088">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49D32E" w14:textId="02E59756" w:rsidR="001E2088" w:rsidRPr="00BD10BF" w:rsidRDefault="001E2088" w:rsidP="001E2088">
            <w:pPr>
              <w:spacing w:after="120" w:line="276" w:lineRule="auto"/>
              <w:ind w:left="31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1.  </w:t>
            </w:r>
            <w:r w:rsidRPr="00BD10BF">
              <w:rPr>
                <w:rFonts w:ascii="Times New Roman" w:eastAsia="Times New Roman" w:hAnsi="Times New Roman" w:cs="Times New Roman"/>
                <w:sz w:val="24"/>
                <w:szCs w:val="24"/>
              </w:rPr>
              <w:tab/>
              <w:t xml:space="preserve">Chọn </w:t>
            </w:r>
            <w:r w:rsidR="00CF2D20">
              <w:rPr>
                <w:rFonts w:ascii="Times New Roman" w:eastAsia="Times New Roman" w:hAnsi="Times New Roman" w:cs="Times New Roman"/>
                <w:sz w:val="24"/>
                <w:szCs w:val="24"/>
              </w:rPr>
              <w:t>dòng dữ liệu chương trình khuyến mãi</w:t>
            </w:r>
            <w:r w:rsidRPr="00BD10BF">
              <w:rPr>
                <w:rFonts w:ascii="Times New Roman" w:eastAsia="Times New Roman" w:hAnsi="Times New Roman" w:cs="Times New Roman"/>
                <w:sz w:val="24"/>
                <w:szCs w:val="24"/>
              </w:rPr>
              <w:t xml:space="preserve"> cần cập nhật thông tin</w:t>
            </w:r>
            <w:r w:rsidR="00CF2D20">
              <w:rPr>
                <w:rFonts w:ascii="Times New Roman" w:eastAsia="Times New Roman" w:hAnsi="Times New Roman" w:cs="Times New Roman"/>
                <w:sz w:val="24"/>
                <w:szCs w:val="24"/>
              </w:rPr>
              <w:t xml:space="preserve"> trên table</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3758F7" w14:textId="77777777" w:rsidR="001E2088" w:rsidRPr="00BD10BF" w:rsidRDefault="001E2088" w:rsidP="001E2088">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r>
      <w:tr w:rsidR="001E2088" w14:paraId="0AFC9BD3" w14:textId="77777777" w:rsidTr="001E2088">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49E3F3" w14:textId="77777777" w:rsidR="001E2088" w:rsidRPr="00BD10BF" w:rsidRDefault="001E2088" w:rsidP="001E2088">
            <w:pPr>
              <w:spacing w:after="120" w:line="276" w:lineRule="auto"/>
              <w:ind w:left="31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2. Nhập thông tin cập nhật</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BABD4B" w14:textId="77777777" w:rsidR="001E2088" w:rsidRPr="00BD10BF" w:rsidRDefault="001E2088" w:rsidP="001E2088">
            <w:pPr>
              <w:spacing w:after="120" w:line="276" w:lineRule="auto"/>
              <w:rPr>
                <w:rFonts w:ascii="Times New Roman" w:eastAsia="Times New Roman" w:hAnsi="Times New Roman" w:cs="Times New Roman"/>
                <w:sz w:val="24"/>
                <w:szCs w:val="24"/>
              </w:rPr>
            </w:pPr>
          </w:p>
        </w:tc>
      </w:tr>
      <w:tr w:rsidR="001E2088" w14:paraId="210889E5" w14:textId="77777777" w:rsidTr="001E2088">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F29C43" w14:textId="77777777" w:rsidR="001E2088" w:rsidRPr="00BD10BF" w:rsidRDefault="001E2088" w:rsidP="001E2088">
            <w:pPr>
              <w:spacing w:after="120" w:line="276" w:lineRule="auto"/>
              <w:ind w:left="313"/>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616911" w14:textId="77777777" w:rsidR="001E2088" w:rsidRPr="00BD10BF" w:rsidRDefault="001E2088" w:rsidP="001E2088">
            <w:pPr>
              <w:spacing w:after="120" w:line="276" w:lineRule="auto"/>
              <w:ind w:left="40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3. Kiểm tra định dạng dữ liệu</w:t>
            </w:r>
          </w:p>
        </w:tc>
      </w:tr>
      <w:tr w:rsidR="001E2088" w14:paraId="3AC65FA3" w14:textId="77777777" w:rsidTr="001E2088">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F9ECC10" w14:textId="77777777" w:rsidR="001E2088" w:rsidRPr="00BD10BF" w:rsidRDefault="001E2088" w:rsidP="001E2088">
            <w:pPr>
              <w:spacing w:after="120" w:line="276" w:lineRule="auto"/>
              <w:ind w:left="31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4. Chọn Lưu</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6A0772A7" w14:textId="77777777" w:rsidR="001E2088" w:rsidRPr="00BD10BF" w:rsidRDefault="001E2088" w:rsidP="001E2088">
            <w:pPr>
              <w:spacing w:after="120" w:line="276" w:lineRule="auto"/>
              <w:ind w:left="403" w:hanging="360"/>
              <w:rPr>
                <w:rFonts w:ascii="Times New Roman" w:eastAsia="Times New Roman" w:hAnsi="Times New Roman" w:cs="Times New Roman"/>
                <w:sz w:val="24"/>
                <w:szCs w:val="24"/>
              </w:rPr>
            </w:pPr>
          </w:p>
        </w:tc>
      </w:tr>
      <w:tr w:rsidR="001E2088" w14:paraId="09789953" w14:textId="77777777" w:rsidTr="001E2088">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4FCA6D" w14:textId="77777777" w:rsidR="001E2088" w:rsidRPr="00BD10BF" w:rsidRDefault="001E2088" w:rsidP="001E2088">
            <w:pPr>
              <w:spacing w:after="120" w:line="276" w:lineRule="auto"/>
              <w:ind w:left="313"/>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7B15AC1C" w14:textId="77777777" w:rsidR="001E2088" w:rsidRPr="00BD10BF" w:rsidRDefault="001E2088" w:rsidP="001E2088">
            <w:pPr>
              <w:spacing w:after="120" w:line="276" w:lineRule="auto"/>
              <w:ind w:left="40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5. Lưu thông tin vừa cập nhật vào CSDL và hiển thị trên danh sách</w:t>
            </w:r>
          </w:p>
        </w:tc>
      </w:tr>
      <w:tr w:rsidR="001E2088" w14:paraId="44AC6E6E" w14:textId="77777777" w:rsidTr="001E2088">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29EAF09" w14:textId="77777777" w:rsidR="001E2088" w:rsidRPr="00BD10BF" w:rsidRDefault="001E2088" w:rsidP="001E2088">
            <w:pPr>
              <w:spacing w:after="120" w:line="276" w:lineRule="auto"/>
              <w:ind w:left="313"/>
              <w:rPr>
                <w:rFonts w:ascii="Times New Roman" w:eastAsia="Times New Roman" w:hAnsi="Times New Roman" w:cs="Times New Roman"/>
                <w:sz w:val="24"/>
                <w:szCs w:val="24"/>
              </w:rPr>
            </w:pP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4CADDAB7" w14:textId="77777777" w:rsidR="001E2088" w:rsidRPr="00BD10BF" w:rsidRDefault="001E2088" w:rsidP="001E2088">
            <w:pPr>
              <w:spacing w:after="120" w:line="276" w:lineRule="auto"/>
              <w:ind w:left="40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6. Thông báo cập nhật thành công</w:t>
            </w:r>
          </w:p>
        </w:tc>
      </w:tr>
      <w:tr w:rsidR="001E2088" w14:paraId="18F2F5B1" w14:textId="77777777" w:rsidTr="001E2088">
        <w:trPr>
          <w:trHeight w:val="51"/>
        </w:trPr>
        <w:tc>
          <w:tcPr>
            <w:tcW w:w="10255" w:type="dxa"/>
            <w:gridSpan w:val="3"/>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6154489" w14:textId="77777777" w:rsidR="001E2088" w:rsidRPr="00BD10BF" w:rsidRDefault="001E2088" w:rsidP="001E2088">
            <w:pPr>
              <w:spacing w:after="120" w:line="276" w:lineRule="auto"/>
              <w:rPr>
                <w:rFonts w:ascii="Times New Roman" w:eastAsia="Times New Roman" w:hAnsi="Times New Roman" w:cs="Times New Roman"/>
                <w:b/>
                <w:sz w:val="24"/>
                <w:szCs w:val="24"/>
              </w:rPr>
            </w:pPr>
            <w:r w:rsidRPr="00BD10BF">
              <w:rPr>
                <w:rFonts w:ascii="Times New Roman" w:eastAsia="Times New Roman" w:hAnsi="Times New Roman" w:cs="Times New Roman"/>
                <w:b/>
                <w:sz w:val="24"/>
                <w:szCs w:val="24"/>
              </w:rPr>
              <w:t>Luồng sự kiện thay thế:</w:t>
            </w:r>
          </w:p>
        </w:tc>
      </w:tr>
      <w:tr w:rsidR="001E2088" w14:paraId="5E651144" w14:textId="77777777" w:rsidTr="001E2088">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BC84A70" w14:textId="77777777" w:rsidR="001E2088" w:rsidRPr="00BD10BF" w:rsidRDefault="001E2088" w:rsidP="001E2088">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DC7AF0" w14:textId="77777777" w:rsidR="001E2088" w:rsidRPr="00BD10BF" w:rsidRDefault="001E2088" w:rsidP="001E2088">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3.1. Thông báo nhập sai định dạng, yêu cầu nhập lại</w:t>
            </w:r>
          </w:p>
        </w:tc>
      </w:tr>
      <w:tr w:rsidR="001E2088" w14:paraId="56A322AE" w14:textId="77777777" w:rsidTr="001E2088">
        <w:trPr>
          <w:trHeight w:val="51"/>
        </w:trPr>
        <w:tc>
          <w:tcPr>
            <w:tcW w:w="4103" w:type="dxa"/>
            <w:gridSpan w:val="2"/>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665453DD" w14:textId="77777777" w:rsidR="001E2088" w:rsidRPr="00BD10BF" w:rsidRDefault="001E2088" w:rsidP="001E2088">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3.2. Chọn OK</w:t>
            </w:r>
          </w:p>
        </w:tc>
        <w:tc>
          <w:tcPr>
            <w:tcW w:w="6152" w:type="dxa"/>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4C223048" w14:textId="77777777" w:rsidR="001E2088" w:rsidRPr="00BD10BF" w:rsidRDefault="001E2088" w:rsidP="001E2088">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r>
      <w:tr w:rsidR="001E2088" w14:paraId="64963F52" w14:textId="77777777" w:rsidTr="001E2088">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B7655F6" w14:textId="77777777" w:rsidR="001E2088" w:rsidRPr="00BD10BF" w:rsidRDefault="001E2088" w:rsidP="001E2088">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5CC95A9" w14:textId="77777777" w:rsidR="001E2088" w:rsidRPr="00BD10BF" w:rsidRDefault="001E2088" w:rsidP="001E2088">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3.3. Quay lại bước 2</w:t>
            </w:r>
          </w:p>
        </w:tc>
      </w:tr>
      <w:tr w:rsidR="001E2088" w14:paraId="755D4A92" w14:textId="77777777" w:rsidTr="001E2088">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3081F34" w14:textId="77777777" w:rsidR="001E2088" w:rsidRPr="00BD10BF" w:rsidRDefault="001E2088" w:rsidP="001E2088">
            <w:pPr>
              <w:spacing w:after="120" w:line="276" w:lineRule="auto"/>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9A1F5BE" w14:textId="77777777" w:rsidR="001E2088" w:rsidRPr="00BD10BF" w:rsidRDefault="001E2088" w:rsidP="001E2088">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5.1. Thông báo dữ liệu không hợp lệ</w:t>
            </w:r>
          </w:p>
        </w:tc>
      </w:tr>
      <w:tr w:rsidR="001E2088" w14:paraId="6CBA6D83" w14:textId="77777777" w:rsidTr="001E2088">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702A6FF" w14:textId="77777777" w:rsidR="001E2088" w:rsidRPr="00BD10BF" w:rsidRDefault="001E2088" w:rsidP="001E2088">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5.2. Chọn OK</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CD441A" w14:textId="77777777" w:rsidR="001E2088" w:rsidRPr="00BD10BF" w:rsidRDefault="001E2088" w:rsidP="001E2088">
            <w:pPr>
              <w:spacing w:after="120" w:line="276" w:lineRule="auto"/>
              <w:rPr>
                <w:rFonts w:ascii="Times New Roman" w:eastAsia="Times New Roman" w:hAnsi="Times New Roman" w:cs="Times New Roman"/>
                <w:sz w:val="24"/>
                <w:szCs w:val="24"/>
              </w:rPr>
            </w:pPr>
          </w:p>
        </w:tc>
      </w:tr>
      <w:tr w:rsidR="001E2088" w14:paraId="131C4449" w14:textId="77777777" w:rsidTr="001E2088">
        <w:trPr>
          <w:trHeight w:val="108"/>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7083326" w14:textId="77777777" w:rsidR="001E2088" w:rsidRPr="00BD10BF" w:rsidRDefault="001E2088" w:rsidP="001E2088">
            <w:pPr>
              <w:spacing w:after="120" w:line="276" w:lineRule="auto"/>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09F1CB0" w14:textId="77777777" w:rsidR="001E2088" w:rsidRPr="00BD10BF" w:rsidRDefault="001E2088" w:rsidP="00900AFA">
            <w:pPr>
              <w:keepNext/>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5.3. Quay lại bước 2</w:t>
            </w:r>
          </w:p>
        </w:tc>
      </w:tr>
    </w:tbl>
    <w:p w14:paraId="7B947E96" w14:textId="4C562CF8" w:rsidR="00900AFA" w:rsidRDefault="00900AFA" w:rsidP="00900AFA">
      <w:pPr>
        <w:pStyle w:val="Caption"/>
        <w:jc w:val="center"/>
      </w:pPr>
      <w:r>
        <w:t xml:space="preserve">Bảng </w:t>
      </w:r>
      <w:fldSimple w:instr=" SEQ Bảng \* ARABIC ">
        <w:r w:rsidR="00B061CF">
          <w:rPr>
            <w:noProof/>
          </w:rPr>
          <w:t>30</w:t>
        </w:r>
      </w:fldSimple>
      <w:r>
        <w:t xml:space="preserve">. Đặc tả Usecase </w:t>
      </w:r>
      <w:r w:rsidRPr="00B70986">
        <w:t>Cập Nhật Chương Trình Khuyến Mãi</w:t>
      </w:r>
    </w:p>
    <w:p w14:paraId="412866C7" w14:textId="71A5F2CF" w:rsidR="000A1D82" w:rsidRDefault="00DE12DB" w:rsidP="000A1D82">
      <w:pPr>
        <w:pStyle w:val="Top3"/>
      </w:pPr>
      <w:bookmarkStart w:id="339" w:name="_Toc152431207"/>
      <w:bookmarkStart w:id="340" w:name="_Toc152432101"/>
      <w:r>
        <w:lastRenderedPageBreak/>
        <w:t>Biểu đồ</w:t>
      </w:r>
      <w:bookmarkEnd w:id="339"/>
      <w:bookmarkEnd w:id="340"/>
    </w:p>
    <w:p w14:paraId="50097160" w14:textId="177FB137" w:rsidR="00A26E4B" w:rsidRDefault="00A26E4B" w:rsidP="00E83A78">
      <w:pPr>
        <w:pStyle w:val="H1"/>
        <w:numPr>
          <w:ilvl w:val="0"/>
          <w:numId w:val="0"/>
        </w:numPr>
        <w:rPr>
          <w:b w:val="0"/>
          <w:i/>
        </w:rPr>
      </w:pPr>
      <w:r>
        <w:t>Acti</w:t>
      </w:r>
      <w:r w:rsidRPr="00A26E4B">
        <w:rPr>
          <w:b w:val="0"/>
          <w:i/>
        </w:rPr>
        <w:t>vity</w:t>
      </w:r>
    </w:p>
    <w:p w14:paraId="0E300AB4" w14:textId="77777777" w:rsidR="00917ED5" w:rsidRDefault="003B72E4" w:rsidP="005A085B">
      <w:r>
        <w:rPr>
          <w:noProof/>
        </w:rPr>
        <w:drawing>
          <wp:inline distT="0" distB="0" distL="0" distR="0" wp14:anchorId="31A3C45A" wp14:editId="3AC30ADF">
            <wp:extent cx="6511925" cy="5182870"/>
            <wp:effectExtent l="0" t="0" r="3175" b="0"/>
            <wp:docPr id="452424609" name="Picture 45242460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24609" name="Picture 3" descr="A diagram of a company&#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511925" cy="5182870"/>
                    </a:xfrm>
                    <a:prstGeom prst="rect">
                      <a:avLst/>
                    </a:prstGeom>
                  </pic:spPr>
                </pic:pic>
              </a:graphicData>
            </a:graphic>
          </wp:inline>
        </w:drawing>
      </w:r>
    </w:p>
    <w:p w14:paraId="77BD5926" w14:textId="61E52B2D" w:rsidR="00900AFA" w:rsidRDefault="00917ED5" w:rsidP="000F4751">
      <w:pPr>
        <w:pStyle w:val="Caption"/>
        <w:jc w:val="center"/>
      </w:pPr>
      <w:r>
        <w:t xml:space="preserve">Hình </w:t>
      </w:r>
      <w:fldSimple w:instr=" SEQ Hình \* ARABIC ">
        <w:r w:rsidR="00B061CF">
          <w:rPr>
            <w:noProof/>
          </w:rPr>
          <w:t>52</w:t>
        </w:r>
      </w:fldSimple>
      <w:r>
        <w:t xml:space="preserve">. </w:t>
      </w:r>
      <w:r w:rsidRPr="00F97503">
        <w:t>Activity Cập Nhật Chương Trình Khuyến Mãi</w:t>
      </w:r>
    </w:p>
    <w:p w14:paraId="5682D3C2" w14:textId="2C25B7B8" w:rsidR="007175DA" w:rsidRDefault="007175DA" w:rsidP="00E83A78">
      <w:pPr>
        <w:pStyle w:val="H1"/>
        <w:numPr>
          <w:ilvl w:val="0"/>
          <w:numId w:val="0"/>
        </w:numPr>
        <w:rPr>
          <w:b w:val="0"/>
          <w:i/>
        </w:rPr>
      </w:pPr>
      <w:r>
        <w:lastRenderedPageBreak/>
        <w:t>Sequence</w:t>
      </w:r>
    </w:p>
    <w:p w14:paraId="2F27B688" w14:textId="77777777" w:rsidR="00900AFA" w:rsidRDefault="00BE3C29" w:rsidP="005A085B">
      <w:r>
        <w:rPr>
          <w:noProof/>
        </w:rPr>
        <w:drawing>
          <wp:inline distT="0" distB="0" distL="0" distR="0" wp14:anchorId="052AE3D9" wp14:editId="37EB054D">
            <wp:extent cx="6511925" cy="3177540"/>
            <wp:effectExtent l="0" t="0" r="3175" b="3810"/>
            <wp:docPr id="1642772295" name="Picture 164277229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72295" name="Picture 4" descr="A computer screen shot of a dia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511925" cy="3177540"/>
                    </a:xfrm>
                    <a:prstGeom prst="rect">
                      <a:avLst/>
                    </a:prstGeom>
                  </pic:spPr>
                </pic:pic>
              </a:graphicData>
            </a:graphic>
          </wp:inline>
        </w:drawing>
      </w:r>
    </w:p>
    <w:p w14:paraId="370ED030" w14:textId="35764503" w:rsidR="00BE3C29" w:rsidRDefault="00900AFA" w:rsidP="00900AFA">
      <w:pPr>
        <w:pStyle w:val="Caption"/>
        <w:jc w:val="center"/>
      </w:pPr>
      <w:r>
        <w:t xml:space="preserve">Hình </w:t>
      </w:r>
      <w:fldSimple w:instr=" SEQ Hình \* ARABIC ">
        <w:r w:rsidR="00B061CF">
          <w:rPr>
            <w:noProof/>
          </w:rPr>
          <w:t>53</w:t>
        </w:r>
      </w:fldSimple>
      <w:r>
        <w:t xml:space="preserve">. Sequence </w:t>
      </w:r>
      <w:r w:rsidRPr="00C659DC">
        <w:t>Cập Nhật Chương Trình Khuyến Mãi</w:t>
      </w:r>
    </w:p>
    <w:p w14:paraId="77301584" w14:textId="3732064E" w:rsidR="00352FCB" w:rsidRPr="001C2836" w:rsidRDefault="00352FCB" w:rsidP="00352FCB">
      <w:pPr>
        <w:pStyle w:val="Top2"/>
      </w:pPr>
      <w:bookmarkStart w:id="341" w:name="_Toc152431208"/>
      <w:bookmarkStart w:id="342" w:name="_Toc152432102"/>
      <w:r w:rsidRPr="001C2836">
        <w:t>UC0</w:t>
      </w:r>
      <w:r w:rsidR="00134C67">
        <w:t>27</w:t>
      </w:r>
      <w:r w:rsidRPr="001C2836">
        <w:t>_</w:t>
      </w:r>
      <w:r w:rsidR="00D44DB6">
        <w:t>Thêm Mới Phiếu Đặt</w:t>
      </w:r>
      <w:bookmarkEnd w:id="341"/>
      <w:bookmarkEnd w:id="342"/>
    </w:p>
    <w:p w14:paraId="0AB65022" w14:textId="44902B92" w:rsidR="00352FCB" w:rsidRDefault="00352FCB" w:rsidP="00352FCB">
      <w:pPr>
        <w:pStyle w:val="Top3"/>
      </w:pPr>
      <w:bookmarkStart w:id="343" w:name="_Toc152431209"/>
      <w:bookmarkStart w:id="344" w:name="_Toc152432103"/>
      <w:r>
        <w:t>Mô tả use case UC</w:t>
      </w:r>
      <w:r w:rsidR="00161871">
        <w:t>027</w:t>
      </w:r>
      <w:bookmarkEnd w:id="343"/>
      <w:bookmarkEnd w:id="344"/>
    </w:p>
    <w:tbl>
      <w:tblPr>
        <w:tblpPr w:leftFromText="180" w:rightFromText="180" w:vertAnchor="text" w:tblpY="1"/>
        <w:tblOverlap w:val="never"/>
        <w:tblW w:w="886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7"/>
        <w:gridCol w:w="1985"/>
        <w:gridCol w:w="5043"/>
      </w:tblGrid>
      <w:tr w:rsidR="008E741A" w:rsidRPr="00724750" w14:paraId="56CCF2FF" w14:textId="77777777" w:rsidTr="008E741A">
        <w:trPr>
          <w:trHeight w:val="540"/>
        </w:trPr>
        <w:tc>
          <w:tcPr>
            <w:tcW w:w="8865" w:type="dxa"/>
            <w:gridSpan w:val="3"/>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F7F0418" w14:textId="15161D84" w:rsidR="008E741A" w:rsidRPr="00724750" w:rsidRDefault="008E741A" w:rsidP="008E741A">
            <w:pPr>
              <w:spacing w:before="120" w:after="120" w:line="276" w:lineRule="auto"/>
              <w:ind w:right="-920"/>
              <w:rPr>
                <w:rFonts w:ascii="Times New Roman" w:eastAsia="Times New Roman" w:hAnsi="Times New Roman" w:cs="Times New Roman"/>
                <w:sz w:val="24"/>
                <w:szCs w:val="24"/>
              </w:rPr>
            </w:pPr>
            <w:r w:rsidRPr="00724750">
              <w:rPr>
                <w:rFonts w:ascii="Times New Roman" w:eastAsia="Times New Roman" w:hAnsi="Times New Roman" w:cs="Times New Roman"/>
                <w:b/>
                <w:sz w:val="24"/>
                <w:szCs w:val="24"/>
              </w:rPr>
              <w:t xml:space="preserve">Use case: </w:t>
            </w:r>
            <w:r w:rsidRPr="00724750">
              <w:rPr>
                <w:rFonts w:ascii="Times New Roman" w:eastAsia="Times New Roman" w:hAnsi="Times New Roman" w:cs="Times New Roman"/>
                <w:sz w:val="24"/>
                <w:szCs w:val="24"/>
              </w:rPr>
              <w:t>UC0</w:t>
            </w:r>
            <w:r w:rsidR="00134C67">
              <w:rPr>
                <w:rFonts w:ascii="Times New Roman" w:eastAsia="Times New Roman" w:hAnsi="Times New Roman" w:cs="Times New Roman"/>
                <w:sz w:val="24"/>
                <w:szCs w:val="24"/>
              </w:rPr>
              <w:t>27</w:t>
            </w:r>
            <w:r w:rsidRPr="00724750">
              <w:rPr>
                <w:rFonts w:ascii="Times New Roman" w:eastAsia="Times New Roman" w:hAnsi="Times New Roman" w:cs="Times New Roman"/>
                <w:sz w:val="24"/>
                <w:szCs w:val="24"/>
              </w:rPr>
              <w:t>_Lập Phiếu Đặt</w:t>
            </w:r>
          </w:p>
        </w:tc>
      </w:tr>
      <w:tr w:rsidR="008E741A" w:rsidRPr="00724750" w14:paraId="7BA6760D" w14:textId="77777777" w:rsidTr="008E741A">
        <w:trPr>
          <w:trHeight w:val="540"/>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F92F828" w14:textId="77777777" w:rsidR="008E741A" w:rsidRPr="00724750" w:rsidRDefault="008E741A" w:rsidP="008E741A">
            <w:pPr>
              <w:spacing w:before="120" w:after="120" w:line="276" w:lineRule="auto"/>
              <w:ind w:right="-60"/>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Mục đích:</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46D001" w14:textId="77777777" w:rsidR="008E741A" w:rsidRPr="00724750" w:rsidRDefault="008E741A" w:rsidP="008E741A">
            <w:pPr>
              <w:spacing w:before="120" w:after="120" w:line="276" w:lineRule="auto"/>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Lập phiếu đặt hàng</w:t>
            </w:r>
          </w:p>
        </w:tc>
      </w:tr>
      <w:tr w:rsidR="008E741A" w:rsidRPr="00724750" w14:paraId="2CEC35B9" w14:textId="77777777" w:rsidTr="008E741A">
        <w:trPr>
          <w:trHeight w:val="810"/>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C0BB9B3" w14:textId="77777777" w:rsidR="008E741A" w:rsidRPr="00724750" w:rsidRDefault="008E741A" w:rsidP="008E741A">
            <w:pPr>
              <w:spacing w:before="120" w:after="120" w:line="276" w:lineRule="auto"/>
              <w:ind w:right="-60"/>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Mô tả sơ lược:</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DFCDF0" w14:textId="77777777" w:rsidR="008E741A" w:rsidRPr="00724750" w:rsidRDefault="008E741A" w:rsidP="008E741A">
            <w:pPr>
              <w:spacing w:before="120" w:after="120" w:line="276" w:lineRule="auto"/>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Nhân viên thực hiện lập phiếu đặt hàng, thêm hàng hóa vào phiếu đặt, tính tiền (có thể trả trước hoặc sau), in và lưu phiếu đặt.</w:t>
            </w:r>
          </w:p>
        </w:tc>
      </w:tr>
      <w:tr w:rsidR="008E741A" w:rsidRPr="00724750" w14:paraId="2A9C3EF0" w14:textId="77777777" w:rsidTr="008E741A">
        <w:trPr>
          <w:trHeight w:val="540"/>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CD5C342" w14:textId="77777777" w:rsidR="008E741A" w:rsidRPr="00724750" w:rsidRDefault="008E741A" w:rsidP="008E741A">
            <w:pPr>
              <w:spacing w:before="120" w:after="120" w:line="276" w:lineRule="auto"/>
              <w:ind w:right="-60"/>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Actor chính:</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B0BF00" w14:textId="77777777" w:rsidR="008E741A" w:rsidRPr="00724750" w:rsidRDefault="008E741A" w:rsidP="008E741A">
            <w:pPr>
              <w:spacing w:before="120" w:after="120" w:line="276" w:lineRule="auto"/>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NVBH</w:t>
            </w:r>
          </w:p>
        </w:tc>
      </w:tr>
      <w:tr w:rsidR="008E741A" w:rsidRPr="00724750" w14:paraId="5050297A" w14:textId="77777777" w:rsidTr="008E741A">
        <w:trPr>
          <w:trHeight w:val="540"/>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7275228" w14:textId="77777777" w:rsidR="008E741A" w:rsidRPr="00724750" w:rsidRDefault="008E741A" w:rsidP="008E741A">
            <w:pPr>
              <w:spacing w:before="120" w:after="120" w:line="276" w:lineRule="auto"/>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Actor phụ:</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87A19F" w14:textId="77777777" w:rsidR="008E741A" w:rsidRPr="00724750" w:rsidRDefault="008E741A" w:rsidP="008E741A">
            <w:pPr>
              <w:spacing w:before="120" w:after="120" w:line="276" w:lineRule="auto"/>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Không</w:t>
            </w:r>
          </w:p>
        </w:tc>
      </w:tr>
      <w:tr w:rsidR="008E741A" w:rsidRPr="00724750" w14:paraId="2C7BAD91" w14:textId="77777777" w:rsidTr="008E741A">
        <w:trPr>
          <w:trHeight w:val="233"/>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E54098F" w14:textId="77777777" w:rsidR="008E741A" w:rsidRPr="00724750" w:rsidRDefault="008E741A" w:rsidP="008E741A">
            <w:pPr>
              <w:spacing w:before="120" w:after="120" w:line="276" w:lineRule="auto"/>
              <w:ind w:right="-60"/>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Tiền điều kiện:</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FF7D6D" w14:textId="77777777" w:rsidR="008E741A" w:rsidRPr="00724750" w:rsidRDefault="008E741A" w:rsidP="008E741A">
            <w:pPr>
              <w:spacing w:before="120" w:after="120" w:line="276" w:lineRule="auto"/>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NVBH phải có tài khoản và đăng nhập thành công vào hệ thống, chọn chức năng lập phiếu đặt, số lượng quần áo được bán không vượt quá số quần áo trong kho, thông tin khách hàng phải tồn tại trong CSDL, nếu không thì dùng thông tin mặc định.</w:t>
            </w:r>
          </w:p>
        </w:tc>
      </w:tr>
      <w:tr w:rsidR="008E741A" w:rsidRPr="00724750" w14:paraId="4A0F0EF8" w14:textId="77777777" w:rsidTr="008E741A">
        <w:trPr>
          <w:trHeight w:val="525"/>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FBE6DE4" w14:textId="77777777" w:rsidR="008E741A" w:rsidRPr="00724750" w:rsidRDefault="008E741A" w:rsidP="008E741A">
            <w:pPr>
              <w:spacing w:before="120" w:after="120" w:line="276" w:lineRule="auto"/>
              <w:ind w:right="-40"/>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Hậu điều kiện:</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8A91FA" w14:textId="77777777" w:rsidR="008E741A" w:rsidRPr="00724750" w:rsidRDefault="008E741A" w:rsidP="008E741A">
            <w:pPr>
              <w:spacing w:before="120" w:after="120" w:line="276" w:lineRule="auto"/>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Phiếu đặt hàng được lưu thành công vào CSDL</w:t>
            </w:r>
          </w:p>
        </w:tc>
      </w:tr>
      <w:tr w:rsidR="008E741A" w:rsidRPr="00724750" w14:paraId="1C800850" w14:textId="77777777" w:rsidTr="008E741A">
        <w:trPr>
          <w:trHeight w:val="540"/>
        </w:trPr>
        <w:tc>
          <w:tcPr>
            <w:tcW w:w="8865" w:type="dxa"/>
            <w:gridSpan w:val="3"/>
            <w:tcBorders>
              <w:top w:val="nil"/>
              <w:left w:val="single" w:sz="5" w:space="0" w:color="000000"/>
              <w:bottom w:val="single" w:sz="5" w:space="0" w:color="000000"/>
              <w:right w:val="single" w:sz="5" w:space="0" w:color="000000"/>
            </w:tcBorders>
            <w:shd w:val="clear" w:color="auto" w:fill="BFBFBF"/>
            <w:tcMar>
              <w:top w:w="0" w:type="dxa"/>
              <w:left w:w="100" w:type="dxa"/>
              <w:bottom w:w="0" w:type="dxa"/>
              <w:right w:w="100" w:type="dxa"/>
            </w:tcMar>
          </w:tcPr>
          <w:p w14:paraId="3EBE1031" w14:textId="77777777" w:rsidR="008E741A" w:rsidRPr="00724750" w:rsidRDefault="008E741A" w:rsidP="008E741A">
            <w:pPr>
              <w:spacing w:before="120" w:after="120" w:line="276" w:lineRule="auto"/>
              <w:rPr>
                <w:rFonts w:ascii="Times New Roman" w:eastAsia="Times New Roman" w:hAnsi="Times New Roman" w:cs="Times New Roman"/>
                <w:b/>
                <w:sz w:val="24"/>
                <w:szCs w:val="24"/>
              </w:rPr>
            </w:pPr>
            <w:r w:rsidRPr="00724750">
              <w:rPr>
                <w:rFonts w:ascii="Times New Roman" w:eastAsia="Times New Roman" w:hAnsi="Times New Roman" w:cs="Times New Roman"/>
                <w:b/>
                <w:sz w:val="24"/>
                <w:szCs w:val="24"/>
              </w:rPr>
              <w:t>Luồng sự kiện chính:</w:t>
            </w:r>
          </w:p>
        </w:tc>
      </w:tr>
      <w:tr w:rsidR="008E741A" w:rsidRPr="00724750" w14:paraId="15A94601" w14:textId="77777777" w:rsidTr="008E741A">
        <w:trPr>
          <w:trHeight w:val="540"/>
        </w:trPr>
        <w:tc>
          <w:tcPr>
            <w:tcW w:w="3822"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6CB96BD" w14:textId="77777777" w:rsidR="008E741A" w:rsidRPr="00724750" w:rsidRDefault="008E741A" w:rsidP="008E741A">
            <w:pPr>
              <w:spacing w:before="120" w:after="120" w:line="276" w:lineRule="auto"/>
              <w:jc w:val="center"/>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NVBH</w:t>
            </w:r>
          </w:p>
        </w:tc>
        <w:tc>
          <w:tcPr>
            <w:tcW w:w="504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62BAE8" w14:textId="77777777" w:rsidR="008E741A" w:rsidRPr="00724750" w:rsidRDefault="008E741A" w:rsidP="008E741A">
            <w:pPr>
              <w:spacing w:before="120" w:after="120" w:line="276" w:lineRule="auto"/>
              <w:jc w:val="center"/>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Hệ thống</w:t>
            </w:r>
          </w:p>
        </w:tc>
      </w:tr>
      <w:tr w:rsidR="008E741A" w:rsidRPr="00724750" w14:paraId="3EF2494E" w14:textId="77777777" w:rsidTr="008E741A">
        <w:trPr>
          <w:trHeight w:val="231"/>
        </w:trPr>
        <w:tc>
          <w:tcPr>
            <w:tcW w:w="3822"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EF413F"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1. Chọn quần áo và số lượng</w:t>
            </w:r>
          </w:p>
        </w:tc>
        <w:tc>
          <w:tcPr>
            <w:tcW w:w="504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A6E029" w14:textId="77777777" w:rsidR="008E741A" w:rsidRPr="00724750" w:rsidRDefault="008E741A" w:rsidP="008E741A">
            <w:pPr>
              <w:rPr>
                <w:rFonts w:ascii="Times New Roman" w:eastAsia="Times New Roman" w:hAnsi="Times New Roman" w:cs="Times New Roman"/>
                <w:sz w:val="24"/>
                <w:szCs w:val="24"/>
              </w:rPr>
            </w:pPr>
          </w:p>
        </w:tc>
      </w:tr>
      <w:tr w:rsidR="008E741A" w:rsidRPr="00724750" w14:paraId="209E5B5C" w14:textId="77777777" w:rsidTr="008E741A">
        <w:trPr>
          <w:trHeight w:val="540"/>
        </w:trPr>
        <w:tc>
          <w:tcPr>
            <w:tcW w:w="3822"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FF308F4"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lastRenderedPageBreak/>
              <w:t xml:space="preserve"> </w:t>
            </w:r>
          </w:p>
        </w:tc>
        <w:tc>
          <w:tcPr>
            <w:tcW w:w="504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AB6DC1" w14:textId="77777777" w:rsidR="008E741A" w:rsidRPr="00724750" w:rsidRDefault="008E741A" w:rsidP="008E741A">
            <w:pPr>
              <w:spacing w:before="120" w:after="120" w:line="276" w:lineRule="auto"/>
              <w:ind w:left="60"/>
              <w:rPr>
                <w:rFonts w:ascii="Times New Roman" w:hAnsi="Times New Roman" w:cs="Times New Roman"/>
                <w:sz w:val="24"/>
                <w:szCs w:val="24"/>
              </w:rPr>
            </w:pPr>
            <w:r w:rsidRPr="00724750">
              <w:rPr>
                <w:rFonts w:ascii="Times New Roman" w:eastAsia="Times New Roman" w:hAnsi="Times New Roman" w:cs="Times New Roman"/>
                <w:sz w:val="24"/>
                <w:szCs w:val="24"/>
              </w:rPr>
              <w:t>2. Kiểm tra quần áo và số lượng trong kho</w:t>
            </w:r>
          </w:p>
        </w:tc>
      </w:tr>
      <w:tr w:rsidR="008E741A" w:rsidRPr="00724750" w14:paraId="4840ACB5" w14:textId="77777777" w:rsidTr="008E741A">
        <w:trPr>
          <w:trHeight w:val="58"/>
        </w:trPr>
        <w:tc>
          <w:tcPr>
            <w:tcW w:w="3822"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6238E84" w14:textId="77777777" w:rsidR="008E741A" w:rsidRPr="00724750" w:rsidRDefault="008E741A" w:rsidP="008E741A">
            <w:pPr>
              <w:spacing w:before="120" w:after="0" w:line="276" w:lineRule="auto"/>
              <w:rPr>
                <w:rFonts w:ascii="Times New Roman" w:eastAsia="Times New Roman" w:hAnsi="Times New Roman" w:cs="Times New Roman"/>
                <w:sz w:val="24"/>
                <w:szCs w:val="24"/>
              </w:rPr>
            </w:pPr>
          </w:p>
        </w:tc>
        <w:tc>
          <w:tcPr>
            <w:tcW w:w="504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1F63B3" w14:textId="77777777" w:rsidR="008E741A" w:rsidRPr="00724750" w:rsidRDefault="008E741A" w:rsidP="008E741A">
            <w:pPr>
              <w:spacing w:before="120" w:after="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 xml:space="preserve"> 3. Tính tổng thành tiền</w:t>
            </w:r>
          </w:p>
        </w:tc>
      </w:tr>
      <w:tr w:rsidR="008E741A" w:rsidRPr="00724750" w14:paraId="3C9CD6F0" w14:textId="77777777" w:rsidTr="008E741A">
        <w:trPr>
          <w:trHeight w:val="58"/>
        </w:trPr>
        <w:tc>
          <w:tcPr>
            <w:tcW w:w="3822"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2E7E0F" w14:textId="77777777" w:rsidR="008E741A" w:rsidRPr="00724750" w:rsidRDefault="008E741A" w:rsidP="008E741A">
            <w:pPr>
              <w:spacing w:before="120" w:after="0" w:line="276" w:lineRule="auto"/>
              <w:rPr>
                <w:rFonts w:ascii="Times New Roman" w:eastAsia="Times New Roman" w:hAnsi="Times New Roman" w:cs="Times New Roman"/>
                <w:sz w:val="24"/>
                <w:szCs w:val="24"/>
              </w:rPr>
            </w:pPr>
          </w:p>
        </w:tc>
        <w:tc>
          <w:tcPr>
            <w:tcW w:w="504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A6EB47" w14:textId="77777777" w:rsidR="008E741A" w:rsidRPr="00724750" w:rsidRDefault="008E741A" w:rsidP="008E741A">
            <w:pPr>
              <w:spacing w:before="120" w:after="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 xml:space="preserve"> 4. Tính tổng tiền phiếu đặt</w:t>
            </w:r>
          </w:p>
        </w:tc>
      </w:tr>
      <w:tr w:rsidR="008E741A" w:rsidRPr="00724750" w14:paraId="087A4B5C" w14:textId="77777777" w:rsidTr="008E741A">
        <w:trPr>
          <w:trHeight w:val="58"/>
        </w:trPr>
        <w:tc>
          <w:tcPr>
            <w:tcW w:w="3822" w:type="dxa"/>
            <w:gridSpan w:val="2"/>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14:paraId="67EE8E5A"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4. Nhập số điện thoại khách hàng</w:t>
            </w:r>
          </w:p>
        </w:tc>
        <w:tc>
          <w:tcPr>
            <w:tcW w:w="504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14:paraId="45D7F261"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r>
      <w:tr w:rsidR="008E741A" w:rsidRPr="00724750" w14:paraId="38692854"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6A9ACE9"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65B5217"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5. Kiểm tra số điện thoại khách hàng</w:t>
            </w:r>
          </w:p>
        </w:tc>
      </w:tr>
      <w:tr w:rsidR="008E741A" w:rsidRPr="00724750" w14:paraId="4AEB8BA5"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53CEE8A"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D97FDAB"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6. Lấy thông tin khách hàng từ CSDL và thêm vào phiếu đặt hàng.</w:t>
            </w:r>
          </w:p>
        </w:tc>
      </w:tr>
      <w:tr w:rsidR="008E741A" w:rsidRPr="00724750" w14:paraId="26434C4A"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95922F7"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7. Chọn hoàn thành phiếu đặt hàng</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B9F3864"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r>
      <w:tr w:rsidR="008E741A" w:rsidRPr="00724750" w14:paraId="3F1C15D8"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ED28560"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D53B38D"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8. Lưu phiếu đặt vào CSDL và in phiếu đặt hàng</w:t>
            </w:r>
          </w:p>
        </w:tc>
      </w:tr>
      <w:tr w:rsidR="008E741A" w:rsidRPr="00724750" w14:paraId="3B7EE556" w14:textId="77777777" w:rsidTr="008E741A">
        <w:trPr>
          <w:trHeight w:val="56"/>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37ECF6B"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2E80E72"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9. Thông báo lập phiếu đặt hàng thành công</w:t>
            </w:r>
          </w:p>
        </w:tc>
      </w:tr>
      <w:tr w:rsidR="008E741A" w:rsidRPr="00724750" w14:paraId="02C3747E" w14:textId="77777777" w:rsidTr="008E741A">
        <w:trPr>
          <w:trHeight w:val="201"/>
        </w:trPr>
        <w:tc>
          <w:tcPr>
            <w:tcW w:w="8865"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0E30D762" w14:textId="77777777" w:rsidR="008E741A" w:rsidRPr="00724750" w:rsidRDefault="008E741A" w:rsidP="008E741A">
            <w:pPr>
              <w:spacing w:before="120" w:after="120" w:line="276" w:lineRule="auto"/>
              <w:rPr>
                <w:rFonts w:ascii="Times New Roman" w:eastAsia="Times New Roman" w:hAnsi="Times New Roman" w:cs="Times New Roman"/>
                <w:b/>
                <w:sz w:val="24"/>
                <w:szCs w:val="24"/>
              </w:rPr>
            </w:pPr>
            <w:r w:rsidRPr="00724750">
              <w:rPr>
                <w:rFonts w:ascii="Times New Roman" w:eastAsia="Times New Roman" w:hAnsi="Times New Roman" w:cs="Times New Roman"/>
                <w:b/>
                <w:sz w:val="24"/>
                <w:szCs w:val="24"/>
              </w:rPr>
              <w:t>Luồng sự kiện thay thế:</w:t>
            </w:r>
          </w:p>
        </w:tc>
      </w:tr>
      <w:tr w:rsidR="008E741A" w:rsidRPr="00724750" w14:paraId="52D24F0A" w14:textId="77777777" w:rsidTr="008E741A">
        <w:trPr>
          <w:trHeight w:val="222"/>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F58A77E"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71E5C94"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2.1. Thông báo quần áo đã hết hàng. Yêu cầu nhập lại.</w:t>
            </w:r>
          </w:p>
        </w:tc>
      </w:tr>
      <w:tr w:rsidR="008E741A" w:rsidRPr="00724750" w14:paraId="21E2B2AE"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92F1217"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2.2. Chọn xác nhận nhập lại</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DD5E5EE"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r>
      <w:tr w:rsidR="008E741A" w:rsidRPr="00724750" w14:paraId="3446F702"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0ED812D"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2814529"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2.3. Quay lại bước 1</w:t>
            </w:r>
          </w:p>
        </w:tc>
      </w:tr>
      <w:tr w:rsidR="008E741A" w:rsidRPr="00724750" w14:paraId="6AE27FA7"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17EDBA7"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ABD4A92"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5.1. Thông báo khách hàng không tồn tại. Thông báo bạn có muốn thêm khách hàng mới?</w:t>
            </w:r>
          </w:p>
        </w:tc>
      </w:tr>
      <w:tr w:rsidR="008E741A" w:rsidRPr="00724750" w14:paraId="4A5AE4EA"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E4827DA" w14:textId="77777777" w:rsidR="008E741A" w:rsidRPr="00724750" w:rsidRDefault="008E741A" w:rsidP="008E741A">
            <w:pPr>
              <w:tabs>
                <w:tab w:val="left" w:pos="3369"/>
              </w:tabs>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5.2. Chọn có.</w:t>
            </w:r>
            <w:r w:rsidRPr="00724750">
              <w:rPr>
                <w:rFonts w:ascii="Times New Roman" w:eastAsia="Times New Roman" w:hAnsi="Times New Roman" w:cs="Times New Roman"/>
                <w:sz w:val="24"/>
                <w:szCs w:val="24"/>
              </w:rPr>
              <w:tab/>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12D852E"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r>
      <w:tr w:rsidR="008E741A" w:rsidRPr="00724750" w14:paraId="086B3A32"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C0CCF7C"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2808B42"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5.3. Hiện form thêm khách hàng</w:t>
            </w:r>
          </w:p>
        </w:tc>
      </w:tr>
      <w:tr w:rsidR="008E741A" w:rsidRPr="00724750" w14:paraId="409CBC96"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4A45421"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5.4. Nhập thông tin khách hàng</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F3C1FCB"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r>
      <w:tr w:rsidR="008E741A" w:rsidRPr="00724750" w14:paraId="5EBAED24"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7FB9A7C"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5.5. Chọn Lưu khách hàng</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A6278A3"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r>
      <w:tr w:rsidR="008E741A" w:rsidRPr="00724750" w14:paraId="1AAB6CFF"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4285572"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A62C84F"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 xml:space="preserve">5.6. Lưu thông tin khách hàng vào CSDL </w:t>
            </w:r>
          </w:p>
        </w:tc>
      </w:tr>
      <w:tr w:rsidR="008E741A" w:rsidRPr="00724750" w14:paraId="2ED14DA7"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D813480"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0C7DF61" w14:textId="77777777" w:rsidR="008E741A" w:rsidRPr="00724750" w:rsidRDefault="008E741A" w:rsidP="004B1AAF">
            <w:pPr>
              <w:keepNext/>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5.7. Tiếp tục bước 6</w:t>
            </w:r>
          </w:p>
        </w:tc>
      </w:tr>
    </w:tbl>
    <w:p w14:paraId="1124D41A" w14:textId="3191C145" w:rsidR="004B1AAF" w:rsidRDefault="004B1AAF" w:rsidP="004B1AAF">
      <w:pPr>
        <w:pStyle w:val="Caption"/>
        <w:framePr w:w="8713" w:hSpace="180" w:wrap="around" w:vAnchor="text" w:hAnchor="text" w:y="12072"/>
        <w:suppressOverlap/>
        <w:jc w:val="center"/>
      </w:pPr>
      <w:r>
        <w:t xml:space="preserve">Bảng </w:t>
      </w:r>
      <w:fldSimple w:instr=" SEQ Bảng \* ARABIC ">
        <w:r w:rsidR="00B061CF">
          <w:rPr>
            <w:noProof/>
          </w:rPr>
          <w:t>31</w:t>
        </w:r>
      </w:fldSimple>
      <w:r>
        <w:t xml:space="preserve">. Đặc tả Usecase </w:t>
      </w:r>
      <w:r w:rsidRPr="00D92278">
        <w:t>Thêm Mới Phiếu Đặt</w:t>
      </w:r>
    </w:p>
    <w:p w14:paraId="42720D6F" w14:textId="06011D29" w:rsidR="002F03C2" w:rsidRDefault="002F03C2" w:rsidP="002F03C2">
      <w:pPr>
        <w:pStyle w:val="Top3"/>
        <w:numPr>
          <w:ilvl w:val="0"/>
          <w:numId w:val="0"/>
        </w:numPr>
      </w:pPr>
    </w:p>
    <w:p w14:paraId="0F2CE07A" w14:textId="77777777" w:rsidR="00352FCB" w:rsidRDefault="00352FCB" w:rsidP="00352FCB">
      <w:pPr>
        <w:pStyle w:val="Top3"/>
      </w:pPr>
      <w:bookmarkStart w:id="345" w:name="_Toc152431210"/>
      <w:bookmarkStart w:id="346" w:name="_Toc152432104"/>
      <w:r>
        <w:t>Biểu đồ</w:t>
      </w:r>
      <w:bookmarkEnd w:id="345"/>
      <w:bookmarkEnd w:id="346"/>
    </w:p>
    <w:p w14:paraId="3EA4C149" w14:textId="51DA3240" w:rsidR="00E854B8" w:rsidRDefault="00C82306" w:rsidP="00AB4144">
      <w:pPr>
        <w:pStyle w:val="Top3"/>
        <w:numPr>
          <w:ilvl w:val="0"/>
          <w:numId w:val="0"/>
        </w:numPr>
        <w:rPr>
          <w:i/>
          <w:iCs/>
        </w:rPr>
      </w:pPr>
      <w:bookmarkStart w:id="347" w:name="_Toc152431211"/>
      <w:bookmarkStart w:id="348" w:name="_Toc152432105"/>
      <w:r w:rsidRPr="00C82306">
        <w:rPr>
          <w:i/>
          <w:iCs/>
        </w:rPr>
        <w:t>Activity</w:t>
      </w:r>
      <w:bookmarkEnd w:id="347"/>
      <w:bookmarkEnd w:id="348"/>
    </w:p>
    <w:p w14:paraId="4151128A" w14:textId="77777777" w:rsidR="00BF01E3" w:rsidRDefault="00AF7AE0" w:rsidP="005A085B">
      <w:bookmarkStart w:id="349" w:name="_Toc152431212"/>
      <w:r w:rsidRPr="00724750">
        <w:rPr>
          <w:noProof/>
        </w:rPr>
        <w:drawing>
          <wp:inline distT="0" distB="0" distL="0" distR="0" wp14:anchorId="1B05CD40" wp14:editId="489FC466">
            <wp:extent cx="5858693" cy="7087589"/>
            <wp:effectExtent l="0" t="0" r="8890" b="0"/>
            <wp:docPr id="799137895" name="Picture 7991378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37895" name="Picture 1" descr="A diagram of a diagram&#10;&#10;Description automatically generated"/>
                    <pic:cNvPicPr/>
                  </pic:nvPicPr>
                  <pic:blipFill>
                    <a:blip r:embed="rId66"/>
                    <a:stretch>
                      <a:fillRect/>
                    </a:stretch>
                  </pic:blipFill>
                  <pic:spPr>
                    <a:xfrm>
                      <a:off x="0" y="0"/>
                      <a:ext cx="5858693" cy="7087589"/>
                    </a:xfrm>
                    <a:prstGeom prst="rect">
                      <a:avLst/>
                    </a:prstGeom>
                  </pic:spPr>
                </pic:pic>
              </a:graphicData>
            </a:graphic>
          </wp:inline>
        </w:drawing>
      </w:r>
      <w:bookmarkEnd w:id="349"/>
    </w:p>
    <w:p w14:paraId="0022C4C7" w14:textId="5234B0DB" w:rsidR="00C82306" w:rsidRPr="00C82306" w:rsidRDefault="00BF01E3" w:rsidP="00BF01E3">
      <w:pPr>
        <w:pStyle w:val="Caption"/>
        <w:jc w:val="center"/>
        <w:rPr>
          <w:i w:val="0"/>
        </w:rPr>
      </w:pPr>
      <w:r>
        <w:t xml:space="preserve">Hình </w:t>
      </w:r>
      <w:fldSimple w:instr=" SEQ Hình \* ARABIC ">
        <w:r w:rsidR="00B061CF">
          <w:rPr>
            <w:noProof/>
          </w:rPr>
          <w:t>54</w:t>
        </w:r>
      </w:fldSimple>
      <w:r>
        <w:t xml:space="preserve">. Activity </w:t>
      </w:r>
      <w:r w:rsidRPr="003A36D2">
        <w:t>Thêm Mới Phiếu Đặt</w:t>
      </w:r>
    </w:p>
    <w:p w14:paraId="71E1FFE2" w14:textId="20DDFDA0" w:rsidR="00C82306" w:rsidRDefault="00C82306" w:rsidP="00AB4144">
      <w:pPr>
        <w:pStyle w:val="Top3"/>
        <w:numPr>
          <w:ilvl w:val="0"/>
          <w:numId w:val="0"/>
        </w:numPr>
        <w:rPr>
          <w:i/>
          <w:iCs/>
        </w:rPr>
      </w:pPr>
      <w:bookmarkStart w:id="350" w:name="_Toc152431213"/>
      <w:bookmarkStart w:id="351" w:name="_Toc152432106"/>
      <w:r w:rsidRPr="00C82306">
        <w:rPr>
          <w:i/>
          <w:iCs/>
        </w:rPr>
        <w:lastRenderedPageBreak/>
        <w:t>Sequence</w:t>
      </w:r>
      <w:bookmarkEnd w:id="350"/>
      <w:bookmarkEnd w:id="351"/>
    </w:p>
    <w:p w14:paraId="4E81A70F" w14:textId="77777777" w:rsidR="00BF01E3" w:rsidRDefault="00BC4D30" w:rsidP="005A085B">
      <w:bookmarkStart w:id="352" w:name="_Toc152431214"/>
      <w:r w:rsidRPr="00724750">
        <w:rPr>
          <w:noProof/>
        </w:rPr>
        <w:drawing>
          <wp:inline distT="0" distB="0" distL="0" distR="0" wp14:anchorId="6795E51A" wp14:editId="7C83003E">
            <wp:extent cx="5943600" cy="4267200"/>
            <wp:effectExtent l="0" t="0" r="0" b="0"/>
            <wp:docPr id="1631556979" name="Picture 1631556979" descr="A white sheet of pap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56979" name="Picture 1" descr="A white sheet of paper with blue text&#10;&#10;Description automatically generated"/>
                    <pic:cNvPicPr/>
                  </pic:nvPicPr>
                  <pic:blipFill>
                    <a:blip r:embed="rId67"/>
                    <a:stretch>
                      <a:fillRect/>
                    </a:stretch>
                  </pic:blipFill>
                  <pic:spPr>
                    <a:xfrm>
                      <a:off x="0" y="0"/>
                      <a:ext cx="5943600" cy="4267200"/>
                    </a:xfrm>
                    <a:prstGeom prst="rect">
                      <a:avLst/>
                    </a:prstGeom>
                  </pic:spPr>
                </pic:pic>
              </a:graphicData>
            </a:graphic>
          </wp:inline>
        </w:drawing>
      </w:r>
      <w:bookmarkEnd w:id="352"/>
    </w:p>
    <w:p w14:paraId="3CB78561" w14:textId="250808D1" w:rsidR="00BC4D30" w:rsidRPr="00C82306" w:rsidRDefault="00BF01E3" w:rsidP="002E6F66">
      <w:pPr>
        <w:pStyle w:val="Caption"/>
        <w:jc w:val="center"/>
        <w:rPr>
          <w:i w:val="0"/>
        </w:rPr>
      </w:pPr>
      <w:r>
        <w:t xml:space="preserve">Hình </w:t>
      </w:r>
      <w:fldSimple w:instr=" SEQ Hình \* ARABIC ">
        <w:r w:rsidR="00B061CF">
          <w:rPr>
            <w:noProof/>
          </w:rPr>
          <w:t>55</w:t>
        </w:r>
      </w:fldSimple>
      <w:r>
        <w:t xml:space="preserve">. Sequence </w:t>
      </w:r>
      <w:r w:rsidRPr="00C93EFE">
        <w:t>Thêm Mới Phiếu Đặt</w:t>
      </w:r>
    </w:p>
    <w:p w14:paraId="71646271" w14:textId="4D755F0F" w:rsidR="00D44DB6" w:rsidRPr="001C2836" w:rsidRDefault="00D44DB6" w:rsidP="00D44DB6">
      <w:pPr>
        <w:pStyle w:val="Top2"/>
      </w:pPr>
      <w:bookmarkStart w:id="353" w:name="_Toc152431215"/>
      <w:bookmarkStart w:id="354" w:name="_Toc152432107"/>
      <w:r w:rsidRPr="001C2836">
        <w:t>UC0</w:t>
      </w:r>
      <w:r w:rsidR="00F85CDA">
        <w:t>28</w:t>
      </w:r>
      <w:r w:rsidRPr="001C2836">
        <w:t>_</w:t>
      </w:r>
      <w:r w:rsidR="00E820BE">
        <w:t>Xem Phiếu Đặt</w:t>
      </w:r>
      <w:bookmarkEnd w:id="353"/>
      <w:bookmarkEnd w:id="354"/>
    </w:p>
    <w:p w14:paraId="33218C07" w14:textId="1B944CF5" w:rsidR="00D44DB6" w:rsidRDefault="00D44DB6" w:rsidP="00D44DB6">
      <w:pPr>
        <w:pStyle w:val="Top3"/>
      </w:pPr>
      <w:bookmarkStart w:id="355" w:name="_Toc152431216"/>
      <w:bookmarkStart w:id="356" w:name="_Toc152432108"/>
      <w:r>
        <w:t>Mô tả use case UC0</w:t>
      </w:r>
      <w:r w:rsidR="00F85CDA">
        <w:t>28</w:t>
      </w:r>
      <w:bookmarkEnd w:id="355"/>
      <w:bookmarkEnd w:id="356"/>
    </w:p>
    <w:tbl>
      <w:tblPr>
        <w:tblW w:w="10059"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7"/>
        <w:gridCol w:w="2552"/>
        <w:gridCol w:w="5670"/>
      </w:tblGrid>
      <w:tr w:rsidR="00CE0B26" w:rsidRPr="00567C36" w14:paraId="6416746B" w14:textId="77777777" w:rsidTr="008E741A">
        <w:trPr>
          <w:trHeight w:val="540"/>
        </w:trPr>
        <w:tc>
          <w:tcPr>
            <w:tcW w:w="10059"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62334622" w14:textId="0FA0C1CB" w:rsidR="00CE0B26" w:rsidRPr="00567C36" w:rsidRDefault="00CE0B26" w:rsidP="008E741A">
            <w:pPr>
              <w:spacing w:before="120" w:after="0" w:line="276" w:lineRule="auto"/>
              <w:ind w:right="-920"/>
              <w:rPr>
                <w:rFonts w:ascii="Times New Roman" w:eastAsia="Times New Roman" w:hAnsi="Times New Roman" w:cs="Times New Roman"/>
                <w:sz w:val="24"/>
                <w:szCs w:val="24"/>
              </w:rPr>
            </w:pPr>
            <w:r w:rsidRPr="00567C36">
              <w:rPr>
                <w:rFonts w:ascii="Times New Roman" w:eastAsia="Times New Roman" w:hAnsi="Times New Roman" w:cs="Times New Roman"/>
                <w:b/>
                <w:sz w:val="24"/>
                <w:szCs w:val="24"/>
              </w:rPr>
              <w:t xml:space="preserve">Use case: </w:t>
            </w:r>
            <w:r w:rsidRPr="00567C36">
              <w:rPr>
                <w:rFonts w:ascii="Times New Roman" w:eastAsia="Times New Roman" w:hAnsi="Times New Roman" w:cs="Times New Roman"/>
                <w:sz w:val="24"/>
                <w:szCs w:val="24"/>
              </w:rPr>
              <w:t>UC0</w:t>
            </w:r>
            <w:r w:rsidR="00F85CDA">
              <w:rPr>
                <w:rFonts w:ascii="Times New Roman" w:eastAsia="Times New Roman" w:hAnsi="Times New Roman" w:cs="Times New Roman"/>
                <w:sz w:val="24"/>
                <w:szCs w:val="24"/>
              </w:rPr>
              <w:t>28</w:t>
            </w:r>
            <w:r w:rsidRPr="00567C36">
              <w:rPr>
                <w:rFonts w:ascii="Times New Roman" w:eastAsia="Times New Roman" w:hAnsi="Times New Roman" w:cs="Times New Roman"/>
                <w:sz w:val="24"/>
                <w:szCs w:val="24"/>
              </w:rPr>
              <w:t xml:space="preserve">_Xem </w:t>
            </w:r>
            <w:r>
              <w:rPr>
                <w:rFonts w:ascii="Times New Roman" w:eastAsia="Times New Roman" w:hAnsi="Times New Roman" w:cs="Times New Roman"/>
                <w:sz w:val="24"/>
                <w:szCs w:val="24"/>
              </w:rPr>
              <w:t>Phiếu Đặt</w:t>
            </w:r>
          </w:p>
        </w:tc>
      </w:tr>
      <w:tr w:rsidR="00CE0B26" w:rsidRPr="00567C36" w14:paraId="54A2FB4E" w14:textId="77777777" w:rsidTr="008E741A">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C7D268E" w14:textId="77777777" w:rsidR="00CE0B26" w:rsidRPr="00567C36" w:rsidRDefault="00CE0B26" w:rsidP="008E741A">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Mục đích:</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83CEED3" w14:textId="77777777" w:rsidR="00CE0B26" w:rsidRPr="00567C36" w:rsidRDefault="00CE0B26" w:rsidP="008E741A">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Xem thông tin chi tiết </w:t>
            </w:r>
            <w:r>
              <w:rPr>
                <w:rFonts w:ascii="Times New Roman" w:eastAsia="Times New Roman" w:hAnsi="Times New Roman" w:cs="Times New Roman"/>
                <w:sz w:val="24"/>
                <w:szCs w:val="24"/>
              </w:rPr>
              <w:t>phiếu đặt</w:t>
            </w:r>
          </w:p>
        </w:tc>
      </w:tr>
      <w:tr w:rsidR="00CE0B26" w:rsidRPr="00567C36" w14:paraId="520EBA84" w14:textId="77777777" w:rsidTr="008E741A">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B8FB37C" w14:textId="77777777" w:rsidR="00CE0B26" w:rsidRPr="00567C36" w:rsidRDefault="00CE0B26" w:rsidP="008E741A">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Mô tả sơ lược:</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2E54EDA" w14:textId="77777777" w:rsidR="00CE0B26" w:rsidRPr="00567C36" w:rsidRDefault="00CE0B26" w:rsidP="008E741A">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Giúp NVBH xem thông tin chi tiết của </w:t>
            </w:r>
            <w:r>
              <w:rPr>
                <w:rFonts w:ascii="Times New Roman" w:eastAsia="Times New Roman" w:hAnsi="Times New Roman" w:cs="Times New Roman"/>
                <w:sz w:val="24"/>
                <w:szCs w:val="24"/>
              </w:rPr>
              <w:t>phiếu đặt</w:t>
            </w:r>
          </w:p>
        </w:tc>
      </w:tr>
      <w:tr w:rsidR="00CE0B26" w:rsidRPr="00567C36" w14:paraId="68A192C6" w14:textId="77777777" w:rsidTr="008E741A">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A163212" w14:textId="77777777" w:rsidR="00CE0B26" w:rsidRPr="00567C36" w:rsidRDefault="00CE0B26" w:rsidP="008E741A">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Actor chính:</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08BA764" w14:textId="77777777" w:rsidR="00CE0B26" w:rsidRPr="00567C36" w:rsidRDefault="00CE0B26" w:rsidP="008E741A">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NVBH</w:t>
            </w:r>
          </w:p>
        </w:tc>
      </w:tr>
      <w:tr w:rsidR="00CE0B26" w:rsidRPr="00567C36" w14:paraId="0FBCF918" w14:textId="77777777" w:rsidTr="008E741A">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988A1E7" w14:textId="77777777" w:rsidR="00CE0B26" w:rsidRPr="00567C36" w:rsidRDefault="00CE0B26" w:rsidP="008E741A">
            <w:pPr>
              <w:spacing w:before="120" w:after="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Actor phụ:</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9B7EAF1" w14:textId="77777777" w:rsidR="00CE0B26" w:rsidRPr="00567C36" w:rsidRDefault="00CE0B26" w:rsidP="008E741A">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Không</w:t>
            </w:r>
          </w:p>
        </w:tc>
      </w:tr>
      <w:tr w:rsidR="00CE0B26" w:rsidRPr="00567C36" w14:paraId="77EEF9BD" w14:textId="77777777" w:rsidTr="008E741A">
        <w:trPr>
          <w:trHeight w:val="732"/>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FACC384" w14:textId="77777777" w:rsidR="00CE0B26" w:rsidRPr="00567C36" w:rsidRDefault="00CE0B26" w:rsidP="008E741A">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Tiền điều kiện:</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1D588D5" w14:textId="77777777" w:rsidR="00CE0B26" w:rsidRPr="00567C36" w:rsidRDefault="00CE0B26" w:rsidP="008E741A">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NVBH phải có tài khoản và đăng nhập thành công vào hệ thống và chọn chức năng xem </w:t>
            </w:r>
            <w:r>
              <w:rPr>
                <w:rFonts w:ascii="Times New Roman" w:eastAsia="Times New Roman" w:hAnsi="Times New Roman" w:cs="Times New Roman"/>
                <w:sz w:val="24"/>
                <w:szCs w:val="24"/>
              </w:rPr>
              <w:t>phiếu đặt</w:t>
            </w:r>
            <w:r w:rsidRPr="00567C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phiếu đặt</w:t>
            </w:r>
            <w:r w:rsidRPr="00567C36">
              <w:rPr>
                <w:rFonts w:ascii="Times New Roman" w:eastAsia="Times New Roman" w:hAnsi="Times New Roman" w:cs="Times New Roman"/>
                <w:sz w:val="24"/>
                <w:szCs w:val="24"/>
              </w:rPr>
              <w:t xml:space="preserve"> cần xem phải có trong CSDL</w:t>
            </w:r>
          </w:p>
        </w:tc>
      </w:tr>
      <w:tr w:rsidR="00CE0B26" w:rsidRPr="00567C36" w14:paraId="17FC1AB1" w14:textId="77777777" w:rsidTr="008E741A">
        <w:trPr>
          <w:trHeight w:val="311"/>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5EFC7DE" w14:textId="77777777" w:rsidR="00CE0B26" w:rsidRPr="00567C36" w:rsidRDefault="00CE0B26" w:rsidP="008E741A">
            <w:pPr>
              <w:spacing w:before="120" w:after="0" w:line="276" w:lineRule="auto"/>
              <w:ind w:right="-4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Hậu điều kiện:</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AD351F5" w14:textId="77777777" w:rsidR="00CE0B26" w:rsidRPr="00567C36" w:rsidRDefault="00CE0B26" w:rsidP="008E741A">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Xem thành công thông tin </w:t>
            </w:r>
            <w:r>
              <w:rPr>
                <w:rFonts w:ascii="Times New Roman" w:eastAsia="Times New Roman" w:hAnsi="Times New Roman" w:cs="Times New Roman"/>
                <w:sz w:val="24"/>
                <w:szCs w:val="24"/>
              </w:rPr>
              <w:t>phiếu đặt</w:t>
            </w:r>
          </w:p>
        </w:tc>
      </w:tr>
      <w:tr w:rsidR="00CE0B26" w:rsidRPr="00567C36" w14:paraId="29249360" w14:textId="77777777" w:rsidTr="008E741A">
        <w:trPr>
          <w:trHeight w:val="540"/>
        </w:trPr>
        <w:tc>
          <w:tcPr>
            <w:tcW w:w="10059" w:type="dxa"/>
            <w:gridSpan w:val="3"/>
            <w:tcBorders>
              <w:top w:val="nil"/>
              <w:left w:val="single" w:sz="5" w:space="0" w:color="000000" w:themeColor="text1"/>
              <w:bottom w:val="single" w:sz="4" w:space="0" w:color="auto"/>
              <w:right w:val="single" w:sz="5" w:space="0" w:color="000000" w:themeColor="text1"/>
            </w:tcBorders>
            <w:shd w:val="clear" w:color="auto" w:fill="BFBFBF" w:themeFill="background1" w:themeFillShade="BF"/>
            <w:tcMar>
              <w:top w:w="0" w:type="dxa"/>
              <w:left w:w="100" w:type="dxa"/>
              <w:bottom w:w="0" w:type="dxa"/>
              <w:right w:w="100" w:type="dxa"/>
            </w:tcMar>
          </w:tcPr>
          <w:p w14:paraId="3D98C75A" w14:textId="77777777" w:rsidR="00CE0B26" w:rsidRPr="00567C36" w:rsidRDefault="00CE0B26" w:rsidP="008E741A">
            <w:pPr>
              <w:spacing w:before="120" w:after="120" w:line="276" w:lineRule="auto"/>
              <w:rPr>
                <w:rFonts w:ascii="Times New Roman" w:eastAsia="Times New Roman" w:hAnsi="Times New Roman" w:cs="Times New Roman"/>
                <w:b/>
                <w:sz w:val="24"/>
                <w:szCs w:val="24"/>
              </w:rPr>
            </w:pPr>
            <w:r w:rsidRPr="00567C36">
              <w:rPr>
                <w:rFonts w:ascii="Times New Roman" w:eastAsia="Times New Roman" w:hAnsi="Times New Roman" w:cs="Times New Roman"/>
                <w:b/>
                <w:sz w:val="24"/>
                <w:szCs w:val="24"/>
              </w:rPr>
              <w:t>Luồng sự kiện chính:</w:t>
            </w:r>
          </w:p>
        </w:tc>
      </w:tr>
      <w:tr w:rsidR="00CE0B26" w:rsidRPr="00567C36" w14:paraId="62AB34F4" w14:textId="77777777" w:rsidTr="008E741A">
        <w:trPr>
          <w:trHeight w:val="6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B368EE1" w14:textId="77777777" w:rsidR="00CE0B26" w:rsidRPr="00567C36" w:rsidRDefault="00CE0B26" w:rsidP="008E741A">
            <w:pPr>
              <w:spacing w:before="120" w:after="120" w:line="276" w:lineRule="auto"/>
              <w:jc w:val="center"/>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NVBH</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714591A" w14:textId="77777777" w:rsidR="00CE0B26" w:rsidRPr="00567C36" w:rsidRDefault="00CE0B26" w:rsidP="008E741A">
            <w:pPr>
              <w:spacing w:before="120" w:after="120" w:line="276" w:lineRule="auto"/>
              <w:jc w:val="center"/>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Hệ thống</w:t>
            </w:r>
          </w:p>
        </w:tc>
      </w:tr>
      <w:tr w:rsidR="00CE0B26" w:rsidRPr="00567C36" w14:paraId="1BC7AB53" w14:textId="77777777" w:rsidTr="008E741A">
        <w:trPr>
          <w:trHeight w:val="225"/>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D1B4DE1" w14:textId="77777777" w:rsidR="00CE0B26" w:rsidRPr="00567C36" w:rsidRDefault="00CE0B26" w:rsidP="008E741A">
            <w:pPr>
              <w:spacing w:before="120" w:after="12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lastRenderedPageBreak/>
              <w:t xml:space="preserve">1. Chọn </w:t>
            </w:r>
            <w:r>
              <w:rPr>
                <w:rFonts w:ascii="Times New Roman" w:eastAsia="Times New Roman" w:hAnsi="Times New Roman" w:cs="Times New Roman"/>
                <w:sz w:val="24"/>
                <w:szCs w:val="24"/>
              </w:rPr>
              <w:t>phiếu đặt</w:t>
            </w:r>
            <w:r w:rsidRPr="00567C36">
              <w:rPr>
                <w:rFonts w:ascii="Times New Roman" w:eastAsia="Times New Roman" w:hAnsi="Times New Roman" w:cs="Times New Roman"/>
                <w:sz w:val="24"/>
                <w:szCs w:val="24"/>
              </w:rPr>
              <w:t xml:space="preserve"> cần xem thông tin</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B879763" w14:textId="77777777" w:rsidR="00CE0B26" w:rsidRPr="00567C36" w:rsidRDefault="00CE0B26" w:rsidP="008E741A">
            <w:pPr>
              <w:rPr>
                <w:rFonts w:ascii="Times New Roman" w:eastAsia="Times New Roman" w:hAnsi="Times New Roman" w:cs="Times New Roman"/>
                <w:sz w:val="24"/>
                <w:szCs w:val="24"/>
              </w:rPr>
            </w:pPr>
          </w:p>
        </w:tc>
      </w:tr>
      <w:tr w:rsidR="00CE0B26" w:rsidRPr="00567C36" w14:paraId="5AF44383" w14:textId="77777777" w:rsidTr="008E741A">
        <w:trPr>
          <w:trHeight w:val="6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6045A74" w14:textId="77777777" w:rsidR="00CE0B26" w:rsidRPr="00567C36" w:rsidRDefault="00CE0B26" w:rsidP="008E741A">
            <w:pPr>
              <w:spacing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2. Chọn xem thông tin chi tiết</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00F030A" w14:textId="77777777" w:rsidR="00CE0B26" w:rsidRPr="00567C36" w:rsidRDefault="00CE0B26" w:rsidP="008E741A">
            <w:pPr>
              <w:rPr>
                <w:rFonts w:ascii="Times New Roman" w:eastAsia="Times New Roman" w:hAnsi="Times New Roman" w:cs="Times New Roman"/>
                <w:sz w:val="24"/>
                <w:szCs w:val="24"/>
              </w:rPr>
            </w:pPr>
          </w:p>
        </w:tc>
      </w:tr>
      <w:tr w:rsidR="00CE0B26" w:rsidRPr="00567C36" w14:paraId="3BBC24C4" w14:textId="77777777" w:rsidTr="008E741A">
        <w:trPr>
          <w:trHeight w:val="6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7CEF139" w14:textId="77777777" w:rsidR="00CE0B26" w:rsidRPr="00567C36" w:rsidRDefault="00CE0B26" w:rsidP="008E741A">
            <w:pPr>
              <w:spacing w:before="120" w:after="12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 </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909101F" w14:textId="77777777" w:rsidR="00CE0B26" w:rsidRPr="00567C36" w:rsidRDefault="00CE0B26" w:rsidP="008E741A">
            <w:pPr>
              <w:spacing w:before="120" w:after="12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3. Hiển thị thông tin chi tiết </w:t>
            </w:r>
            <w:r>
              <w:rPr>
                <w:rFonts w:ascii="Times New Roman" w:eastAsia="Times New Roman" w:hAnsi="Times New Roman" w:cs="Times New Roman"/>
                <w:sz w:val="24"/>
                <w:szCs w:val="24"/>
              </w:rPr>
              <w:t>phiếu đặt</w:t>
            </w:r>
            <w:r w:rsidRPr="00567C36">
              <w:rPr>
                <w:rFonts w:ascii="Times New Roman" w:eastAsia="Times New Roman" w:hAnsi="Times New Roman" w:cs="Times New Roman"/>
                <w:sz w:val="24"/>
                <w:szCs w:val="24"/>
              </w:rPr>
              <w:t xml:space="preserve"> đã chọn</w:t>
            </w:r>
          </w:p>
        </w:tc>
      </w:tr>
      <w:tr w:rsidR="00CE0B26" w:rsidRPr="00567C36" w14:paraId="41A8148C" w14:textId="77777777" w:rsidTr="008E741A">
        <w:trPr>
          <w:trHeight w:val="54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BDB5330" w14:textId="77777777" w:rsidR="00CE0B26" w:rsidRPr="00567C36" w:rsidRDefault="00CE0B26" w:rsidP="008E741A">
            <w:pPr>
              <w:spacing w:before="120" w:after="12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4. Chọn Thoát</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8132610" w14:textId="77777777" w:rsidR="00CE0B26" w:rsidRPr="00567C36" w:rsidRDefault="00CE0B26" w:rsidP="008E741A">
            <w:pPr>
              <w:spacing w:before="120" w:after="120" w:line="276" w:lineRule="auto"/>
              <w:ind w:left="7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 </w:t>
            </w:r>
          </w:p>
        </w:tc>
      </w:tr>
      <w:tr w:rsidR="00CE0B26" w:rsidRPr="00567C36" w14:paraId="08C29DF1" w14:textId="77777777" w:rsidTr="008E741A">
        <w:trPr>
          <w:trHeight w:val="540"/>
        </w:trPr>
        <w:tc>
          <w:tcPr>
            <w:tcW w:w="10059"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68290571" w14:textId="77777777" w:rsidR="00CE0B26" w:rsidRPr="00567C36" w:rsidRDefault="00CE0B26" w:rsidP="008E741A">
            <w:pPr>
              <w:spacing w:before="120" w:after="120" w:line="276" w:lineRule="auto"/>
              <w:rPr>
                <w:rFonts w:ascii="Times New Roman" w:eastAsia="Times New Roman" w:hAnsi="Times New Roman" w:cs="Times New Roman"/>
                <w:b/>
                <w:sz w:val="24"/>
                <w:szCs w:val="24"/>
              </w:rPr>
            </w:pPr>
            <w:r w:rsidRPr="00567C36">
              <w:rPr>
                <w:rFonts w:ascii="Times New Roman" w:eastAsia="Times New Roman" w:hAnsi="Times New Roman" w:cs="Times New Roman"/>
                <w:b/>
                <w:sz w:val="24"/>
                <w:szCs w:val="24"/>
              </w:rPr>
              <w:t>Luồng sự kiện thay thế:</w:t>
            </w:r>
          </w:p>
        </w:tc>
      </w:tr>
      <w:tr w:rsidR="00CE0B26" w:rsidRPr="00567C36" w14:paraId="43394801" w14:textId="77777777" w:rsidTr="008E741A">
        <w:trPr>
          <w:trHeight w:val="121"/>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D31CA85" w14:textId="77777777" w:rsidR="00CE0B26" w:rsidRPr="00567C36" w:rsidRDefault="00CE0B26" w:rsidP="008E741A">
            <w:pPr>
              <w:spacing w:before="120" w:after="12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A330AFC" w14:textId="77777777" w:rsidR="00CE0B26" w:rsidRPr="00567C36" w:rsidRDefault="00CE0B26" w:rsidP="00A42ED7">
            <w:pPr>
              <w:keepNext/>
              <w:spacing w:before="120" w:after="120" w:line="276" w:lineRule="auto"/>
              <w:rPr>
                <w:rFonts w:ascii="Times New Roman" w:eastAsia="Times New Roman" w:hAnsi="Times New Roman" w:cs="Times New Roman"/>
                <w:sz w:val="24"/>
                <w:szCs w:val="24"/>
              </w:rPr>
            </w:pPr>
          </w:p>
        </w:tc>
      </w:tr>
    </w:tbl>
    <w:p w14:paraId="51451494" w14:textId="56570A8F" w:rsidR="00CE0B26" w:rsidRDefault="00A42ED7" w:rsidP="00A42ED7">
      <w:pPr>
        <w:pStyle w:val="Caption"/>
        <w:jc w:val="center"/>
      </w:pPr>
      <w:r>
        <w:t xml:space="preserve">Bảng </w:t>
      </w:r>
      <w:fldSimple w:instr=" SEQ Bảng \* ARABIC ">
        <w:r w:rsidR="00B061CF">
          <w:rPr>
            <w:noProof/>
          </w:rPr>
          <w:t>32</w:t>
        </w:r>
      </w:fldSimple>
      <w:r>
        <w:t xml:space="preserve">. Đặc tả Usecase </w:t>
      </w:r>
      <w:r w:rsidRPr="00601ED6">
        <w:t>Xem Phiếu Đặt</w:t>
      </w:r>
    </w:p>
    <w:p w14:paraId="2905AF80" w14:textId="77777777" w:rsidR="00D44DB6" w:rsidRDefault="00D44DB6" w:rsidP="00D44DB6">
      <w:pPr>
        <w:pStyle w:val="Top3"/>
      </w:pPr>
      <w:bookmarkStart w:id="357" w:name="_Toc152431217"/>
      <w:bookmarkStart w:id="358" w:name="_Toc152432109"/>
      <w:r>
        <w:t>Biểu đồ</w:t>
      </w:r>
      <w:bookmarkEnd w:id="357"/>
      <w:bookmarkEnd w:id="358"/>
    </w:p>
    <w:p w14:paraId="68504FE3" w14:textId="77777777" w:rsidR="00C82306" w:rsidRDefault="00C82306" w:rsidP="00C82306">
      <w:pPr>
        <w:pStyle w:val="H1"/>
        <w:numPr>
          <w:ilvl w:val="0"/>
          <w:numId w:val="0"/>
        </w:numPr>
        <w:rPr>
          <w:i/>
          <w:iCs/>
        </w:rPr>
      </w:pPr>
      <w:r w:rsidRPr="00C82306">
        <w:rPr>
          <w:i/>
          <w:iCs/>
        </w:rPr>
        <w:t>Activity</w:t>
      </w:r>
    </w:p>
    <w:p w14:paraId="1137B9C3" w14:textId="77777777" w:rsidR="00603345" w:rsidRDefault="00E17D5B" w:rsidP="005A085B">
      <w:r w:rsidRPr="00724750">
        <w:rPr>
          <w:noProof/>
        </w:rPr>
        <w:drawing>
          <wp:inline distT="0" distB="0" distL="0" distR="0" wp14:anchorId="71D7096E" wp14:editId="1288B4EC">
            <wp:extent cx="5943600" cy="2002790"/>
            <wp:effectExtent l="0" t="0" r="0" b="0"/>
            <wp:docPr id="1296256495" name="Picture 129625649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56495" name="Picture 1" descr="A screenshot of a computer scree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2002790"/>
                    </a:xfrm>
                    <a:prstGeom prst="rect">
                      <a:avLst/>
                    </a:prstGeom>
                  </pic:spPr>
                </pic:pic>
              </a:graphicData>
            </a:graphic>
          </wp:inline>
        </w:drawing>
      </w:r>
    </w:p>
    <w:p w14:paraId="4C3AC227" w14:textId="0A436218" w:rsidR="00C82306" w:rsidRPr="00C82306" w:rsidRDefault="00603345" w:rsidP="00603345">
      <w:pPr>
        <w:pStyle w:val="Caption"/>
        <w:jc w:val="center"/>
        <w:rPr>
          <w:i w:val="0"/>
        </w:rPr>
      </w:pPr>
      <w:r>
        <w:t xml:space="preserve">Hình </w:t>
      </w:r>
      <w:fldSimple w:instr=" SEQ Hình \* ARABIC ">
        <w:r w:rsidR="00B061CF">
          <w:rPr>
            <w:noProof/>
          </w:rPr>
          <w:t>56</w:t>
        </w:r>
      </w:fldSimple>
      <w:r>
        <w:t xml:space="preserve">. Activity </w:t>
      </w:r>
      <w:r w:rsidRPr="00D11FE9">
        <w:t>Xem Phiếu Đặt</w:t>
      </w:r>
    </w:p>
    <w:p w14:paraId="6C15A83B" w14:textId="77777777" w:rsidR="00C82306" w:rsidRPr="00C82306" w:rsidRDefault="00C82306" w:rsidP="00C82306">
      <w:pPr>
        <w:pStyle w:val="H1"/>
        <w:numPr>
          <w:ilvl w:val="0"/>
          <w:numId w:val="0"/>
        </w:numPr>
        <w:rPr>
          <w:i/>
          <w:iCs/>
        </w:rPr>
      </w:pPr>
      <w:r w:rsidRPr="00C82306">
        <w:rPr>
          <w:i/>
          <w:iCs/>
        </w:rPr>
        <w:t>Sequence</w:t>
      </w:r>
    </w:p>
    <w:p w14:paraId="4F0B5119" w14:textId="77777777" w:rsidR="00603345" w:rsidRDefault="00E24A10" w:rsidP="005A085B">
      <w:r w:rsidRPr="00724750">
        <w:rPr>
          <w:noProof/>
        </w:rPr>
        <w:drawing>
          <wp:inline distT="0" distB="0" distL="0" distR="0" wp14:anchorId="23648522" wp14:editId="6254328F">
            <wp:extent cx="5943600" cy="2639695"/>
            <wp:effectExtent l="0" t="0" r="0" b="0"/>
            <wp:docPr id="1236703789" name="Picture 12367037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03789" name="Picture 1" descr="A screenshot of a computer&#10;&#10;Description automatically generated"/>
                    <pic:cNvPicPr/>
                  </pic:nvPicPr>
                  <pic:blipFill>
                    <a:blip r:embed="rId69"/>
                    <a:stretch>
                      <a:fillRect/>
                    </a:stretch>
                  </pic:blipFill>
                  <pic:spPr>
                    <a:xfrm>
                      <a:off x="0" y="0"/>
                      <a:ext cx="5943600" cy="2639695"/>
                    </a:xfrm>
                    <a:prstGeom prst="rect">
                      <a:avLst/>
                    </a:prstGeom>
                  </pic:spPr>
                </pic:pic>
              </a:graphicData>
            </a:graphic>
          </wp:inline>
        </w:drawing>
      </w:r>
    </w:p>
    <w:p w14:paraId="0784659B" w14:textId="67E2E95C" w:rsidR="00560C00" w:rsidRPr="00560C00" w:rsidRDefault="00603345" w:rsidP="00603345">
      <w:pPr>
        <w:pStyle w:val="Caption"/>
        <w:jc w:val="center"/>
      </w:pPr>
      <w:r>
        <w:t xml:space="preserve">Hình </w:t>
      </w:r>
      <w:fldSimple w:instr=" SEQ Hình \* ARABIC ">
        <w:r w:rsidR="00B061CF">
          <w:rPr>
            <w:noProof/>
          </w:rPr>
          <w:t>57</w:t>
        </w:r>
      </w:fldSimple>
      <w:r>
        <w:t xml:space="preserve">. Sequence </w:t>
      </w:r>
      <w:r w:rsidRPr="001512C7">
        <w:t>Xem Phiếu Đặt</w:t>
      </w:r>
    </w:p>
    <w:p w14:paraId="131DAA78" w14:textId="41AB8395" w:rsidR="007B6473" w:rsidRDefault="00646F9F" w:rsidP="00EF080D">
      <w:pPr>
        <w:pStyle w:val="top1"/>
      </w:pPr>
      <w:bookmarkStart w:id="359" w:name="_Toc146233596"/>
      <w:bookmarkStart w:id="360" w:name="_Toc146318046"/>
      <w:bookmarkStart w:id="361" w:name="_Toc152431218"/>
      <w:bookmarkStart w:id="362" w:name="_Toc152432110"/>
      <w:r>
        <w:t>CÁC THÔNG TIN HỖ TRỢ KHÁC</w:t>
      </w:r>
      <w:bookmarkEnd w:id="359"/>
      <w:bookmarkEnd w:id="360"/>
      <w:bookmarkEnd w:id="361"/>
      <w:bookmarkEnd w:id="362"/>
    </w:p>
    <w:sectPr w:rsidR="007B6473">
      <w:footerReference w:type="default" r:id="rId70"/>
      <w:pgSz w:w="12240" w:h="15840"/>
      <w:pgMar w:top="851" w:right="851" w:bottom="851" w:left="1134" w:header="567" w:footer="567"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CA393D" w14:textId="77777777" w:rsidR="007858A0" w:rsidRDefault="007858A0">
      <w:pPr>
        <w:spacing w:after="0" w:line="240" w:lineRule="auto"/>
      </w:pPr>
      <w:r>
        <w:separator/>
      </w:r>
    </w:p>
  </w:endnote>
  <w:endnote w:type="continuationSeparator" w:id="0">
    <w:p w14:paraId="1ED0A1BA" w14:textId="77777777" w:rsidR="007858A0" w:rsidRDefault="007858A0">
      <w:pPr>
        <w:spacing w:after="0" w:line="240" w:lineRule="auto"/>
      </w:pPr>
      <w:r>
        <w:continuationSeparator/>
      </w:r>
    </w:p>
  </w:endnote>
  <w:endnote w:type="continuationNotice" w:id="1">
    <w:p w14:paraId="5934CC68" w14:textId="77777777" w:rsidR="007858A0" w:rsidRDefault="007858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6FE09" w14:textId="57436D40" w:rsidR="007B6473" w:rsidRDefault="00646F9F">
    <w:pPr>
      <w:pBdr>
        <w:top w:val="nil"/>
        <w:left w:val="nil"/>
        <w:bottom w:val="nil"/>
        <w:right w:val="nil"/>
        <w:between w:val="nil"/>
      </w:pBdr>
      <w:tabs>
        <w:tab w:val="center" w:pos="4680"/>
        <w:tab w:val="right" w:pos="9360"/>
        <w:tab w:val="right" w:pos="9923"/>
      </w:tabs>
      <w:spacing w:after="0" w:line="240" w:lineRule="auto"/>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Tài liệu đặc tả ứng dụng – </w:t>
    </w:r>
    <w:r w:rsidR="00E16A41">
      <w:rPr>
        <w:rFonts w:ascii="Times New Roman" w:eastAsia="Times New Roman" w:hAnsi="Times New Roman" w:cs="Times New Roman"/>
        <w:i/>
        <w:color w:val="000000"/>
        <w:sz w:val="26"/>
        <w:szCs w:val="26"/>
      </w:rPr>
      <w:t>V</w:t>
    </w:r>
    <w:r w:rsidR="000244CF">
      <w:rPr>
        <w:rFonts w:ascii="Times New Roman" w:eastAsia="Times New Roman" w:hAnsi="Times New Roman" w:cs="Times New Roman"/>
        <w:i/>
        <w:color w:val="000000"/>
        <w:sz w:val="26"/>
        <w:szCs w:val="26"/>
      </w:rPr>
      <w:t>2</w:t>
    </w:r>
    <w:r>
      <w:rPr>
        <w:rFonts w:ascii="Times New Roman" w:eastAsia="Times New Roman" w:hAnsi="Times New Roman" w:cs="Times New Roman"/>
        <w:i/>
        <w:color w:val="000000"/>
        <w:sz w:val="26"/>
        <w:szCs w:val="26"/>
      </w:rPr>
      <w:t>.0</w:t>
    </w:r>
    <w:r>
      <w:rPr>
        <w:rFonts w:ascii="Times New Roman" w:eastAsia="Times New Roman" w:hAnsi="Times New Roman" w:cs="Times New Roman"/>
        <w:i/>
        <w:color w:val="000000"/>
        <w:sz w:val="26"/>
        <w:szCs w:val="26"/>
      </w:rPr>
      <w:tab/>
      <w:t xml:space="preserve">Trang </w:t>
    </w:r>
    <w:r>
      <w:rPr>
        <w:rFonts w:ascii="Times New Roman" w:eastAsia="Times New Roman" w:hAnsi="Times New Roman" w:cs="Times New Roman"/>
        <w:i/>
        <w:color w:val="000000"/>
        <w:sz w:val="26"/>
        <w:szCs w:val="26"/>
      </w:rPr>
      <w:fldChar w:fldCharType="begin"/>
    </w:r>
    <w:r>
      <w:rPr>
        <w:rFonts w:ascii="Times New Roman" w:eastAsia="Times New Roman" w:hAnsi="Times New Roman" w:cs="Times New Roman"/>
        <w:i/>
        <w:color w:val="000000"/>
        <w:sz w:val="26"/>
        <w:szCs w:val="26"/>
      </w:rPr>
      <w:instrText>PAGE</w:instrText>
    </w:r>
    <w:r>
      <w:rPr>
        <w:rFonts w:ascii="Times New Roman" w:eastAsia="Times New Roman" w:hAnsi="Times New Roman" w:cs="Times New Roman"/>
        <w:i/>
        <w:color w:val="000000"/>
        <w:sz w:val="26"/>
        <w:szCs w:val="26"/>
      </w:rPr>
      <w:fldChar w:fldCharType="separate"/>
    </w:r>
    <w:r w:rsidR="00B51353">
      <w:rPr>
        <w:rFonts w:ascii="Times New Roman" w:eastAsia="Times New Roman" w:hAnsi="Times New Roman" w:cs="Times New Roman"/>
        <w:i/>
        <w:noProof/>
        <w:color w:val="000000"/>
        <w:sz w:val="26"/>
        <w:szCs w:val="26"/>
      </w:rPr>
      <w:t>1</w:t>
    </w:r>
    <w:r>
      <w:rPr>
        <w:rFonts w:ascii="Times New Roman" w:eastAsia="Times New Roman" w:hAnsi="Times New Roman" w:cs="Times New Roman"/>
        <w:i/>
        <w:color w:val="000000"/>
        <w:sz w:val="26"/>
        <w:szCs w:val="26"/>
      </w:rPr>
      <w:fldChar w:fldCharType="end"/>
    </w:r>
    <w:r>
      <w:rPr>
        <w:noProof/>
      </w:rPr>
      <mc:AlternateContent>
        <mc:Choice Requires="wps">
          <w:drawing>
            <wp:anchor distT="0" distB="0" distL="114300" distR="114300" simplePos="0" relativeHeight="251658240" behindDoc="0" locked="0" layoutInCell="1" hidden="0" allowOverlap="1" wp14:anchorId="76108538" wp14:editId="72D39DF1">
              <wp:simplePos x="0" y="0"/>
              <wp:positionH relativeFrom="column">
                <wp:posOffset>-50799</wp:posOffset>
              </wp:positionH>
              <wp:positionV relativeFrom="paragraph">
                <wp:posOffset>0</wp:posOffset>
              </wp:positionV>
              <wp:extent cx="0" cy="12700"/>
              <wp:effectExtent l="0" t="0" r="0" b="0"/>
              <wp:wrapNone/>
              <wp:docPr id="1911386082" name="Straight Arrow Connector 1911386082"/>
              <wp:cNvGraphicFramePr/>
              <a:graphic xmlns:a="http://schemas.openxmlformats.org/drawingml/2006/main">
                <a:graphicData uri="http://schemas.microsoft.com/office/word/2010/wordprocessingShape">
                  <wps:wsp>
                    <wps:cNvCnPr/>
                    <wps:spPr>
                      <a:xfrm>
                        <a:off x="2159888" y="3780000"/>
                        <a:ext cx="637222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arto="http://schemas.microsoft.com/office/word/2006/arto" xmlns:a="http://schemas.openxmlformats.org/drawingml/2006/main" xmlns:w16du="http://schemas.microsoft.com/office/word/2023/wordml/word16du">
          <w:pict w14:anchorId="3B4BA361">
            <v:shapetype id="_x0000_t32" coordsize="21600,21600" o:oned="t" filled="f" o:spt="32" path="m,l21600,21600e" w14:anchorId="4BB2ADD6">
              <v:path fillok="f" arrowok="t" o:connecttype="none"/>
              <o:lock v:ext="edit" shapetype="t"/>
            </v:shapetype>
            <v:shape id="Straight Arrow Connector 1911386082" style="position:absolute;margin-left:-4pt;margin-top:0;width:0;height:1pt;z-index:25165824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">
              <v:stroke joinstyle="miter" startarrowwidth="narrow" startarrowlength="short" endarrowwidth="narrow" endarrowlength="short"/>
            </v:shape>
          </w:pict>
        </mc:Fallback>
      </mc:AlternateContent>
    </w:r>
  </w:p>
  <w:p w14:paraId="699C6001" w14:textId="77777777" w:rsidR="007B6473" w:rsidRDefault="007B647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972F4" w14:textId="77777777" w:rsidR="007858A0" w:rsidRDefault="007858A0">
      <w:pPr>
        <w:spacing w:after="0" w:line="240" w:lineRule="auto"/>
      </w:pPr>
      <w:r>
        <w:separator/>
      </w:r>
    </w:p>
  </w:footnote>
  <w:footnote w:type="continuationSeparator" w:id="0">
    <w:p w14:paraId="051FCD27" w14:textId="77777777" w:rsidR="007858A0" w:rsidRDefault="007858A0">
      <w:pPr>
        <w:spacing w:after="0" w:line="240" w:lineRule="auto"/>
      </w:pPr>
      <w:r>
        <w:continuationSeparator/>
      </w:r>
    </w:p>
  </w:footnote>
  <w:footnote w:type="continuationNotice" w:id="1">
    <w:p w14:paraId="26842C37" w14:textId="77777777" w:rsidR="007858A0" w:rsidRDefault="007858A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B194B"/>
    <w:multiLevelType w:val="multilevel"/>
    <w:tmpl w:val="205CF26A"/>
    <w:lvl w:ilvl="0">
      <w:start w:val="1"/>
      <w:numFmt w:val="bullet"/>
      <w:pStyle w:val="Heading1"/>
      <w:lvlText w:val="+"/>
      <w:lvlJc w:val="left"/>
      <w:pPr>
        <w:ind w:left="1440" w:hanging="360"/>
      </w:pPr>
      <w:rPr>
        <w:u w:val="none"/>
      </w:rPr>
    </w:lvl>
    <w:lvl w:ilvl="1">
      <w:start w:val="1"/>
      <w:numFmt w:val="bullet"/>
      <w:pStyle w:val="Heading2"/>
      <w:lvlText w:val="+"/>
      <w:lvlJc w:val="left"/>
      <w:pPr>
        <w:ind w:left="2160" w:hanging="360"/>
      </w:pPr>
      <w:rPr>
        <w:u w:val="none"/>
      </w:rPr>
    </w:lvl>
    <w:lvl w:ilvl="2">
      <w:start w:val="1"/>
      <w:numFmt w:val="bullet"/>
      <w:pStyle w:val="Heading3"/>
      <w:lvlText w:val="+"/>
      <w:lvlJc w:val="left"/>
      <w:pPr>
        <w:ind w:left="2880" w:hanging="360"/>
      </w:pPr>
      <w:rPr>
        <w:u w:val="none"/>
      </w:rPr>
    </w:lvl>
    <w:lvl w:ilvl="3">
      <w:start w:val="1"/>
      <w:numFmt w:val="bullet"/>
      <w:pStyle w:val="Heading4"/>
      <w:lvlText w:val="+"/>
      <w:lvlJc w:val="left"/>
      <w:pPr>
        <w:ind w:left="3600" w:hanging="360"/>
      </w:pPr>
      <w:rPr>
        <w:u w:val="none"/>
      </w:rPr>
    </w:lvl>
    <w:lvl w:ilvl="4">
      <w:start w:val="1"/>
      <w:numFmt w:val="bullet"/>
      <w:pStyle w:val="Heading5"/>
      <w:lvlText w:val="+"/>
      <w:lvlJc w:val="left"/>
      <w:pPr>
        <w:ind w:left="4320" w:hanging="360"/>
      </w:pPr>
      <w:rPr>
        <w:u w:val="none"/>
      </w:rPr>
    </w:lvl>
    <w:lvl w:ilvl="5">
      <w:start w:val="1"/>
      <w:numFmt w:val="bullet"/>
      <w:pStyle w:val="Heading6"/>
      <w:lvlText w:val="+"/>
      <w:lvlJc w:val="left"/>
      <w:pPr>
        <w:ind w:left="5040" w:hanging="360"/>
      </w:pPr>
      <w:rPr>
        <w:u w:val="none"/>
      </w:rPr>
    </w:lvl>
    <w:lvl w:ilvl="6">
      <w:start w:val="1"/>
      <w:numFmt w:val="bullet"/>
      <w:pStyle w:val="Heading7"/>
      <w:lvlText w:val="+"/>
      <w:lvlJc w:val="left"/>
      <w:pPr>
        <w:ind w:left="5760" w:hanging="360"/>
      </w:pPr>
      <w:rPr>
        <w:u w:val="none"/>
      </w:rPr>
    </w:lvl>
    <w:lvl w:ilvl="7">
      <w:start w:val="1"/>
      <w:numFmt w:val="bullet"/>
      <w:pStyle w:val="Heading8"/>
      <w:lvlText w:val="+"/>
      <w:lvlJc w:val="left"/>
      <w:pPr>
        <w:ind w:left="6480" w:hanging="360"/>
      </w:pPr>
      <w:rPr>
        <w:u w:val="none"/>
      </w:rPr>
    </w:lvl>
    <w:lvl w:ilvl="8">
      <w:start w:val="1"/>
      <w:numFmt w:val="bullet"/>
      <w:pStyle w:val="Heading9"/>
      <w:lvlText w:val="+"/>
      <w:lvlJc w:val="left"/>
      <w:pPr>
        <w:ind w:left="7200" w:hanging="360"/>
      </w:pPr>
      <w:rPr>
        <w:u w:val="none"/>
      </w:rPr>
    </w:lvl>
  </w:abstractNum>
  <w:abstractNum w:abstractNumId="1" w15:restartNumberingAfterBreak="0">
    <w:nsid w:val="017F1910"/>
    <w:multiLevelType w:val="multilevel"/>
    <w:tmpl w:val="71541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EE042F"/>
    <w:multiLevelType w:val="multilevel"/>
    <w:tmpl w:val="6D68D1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4571AD1"/>
    <w:multiLevelType w:val="hybridMultilevel"/>
    <w:tmpl w:val="BAA28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6650DB"/>
    <w:multiLevelType w:val="multilevel"/>
    <w:tmpl w:val="B2BA0198"/>
    <w:lvl w:ilvl="0">
      <w:start w:val="1"/>
      <w:numFmt w:val="decimal"/>
      <w:pStyle w:val="H1"/>
      <w:lvlText w:val="%1."/>
      <w:lvlJc w:val="left"/>
      <w:pPr>
        <w:ind w:left="360" w:hanging="360"/>
      </w:pPr>
      <w:rPr>
        <w:rFonts w:hint="default"/>
      </w:rPr>
    </w:lvl>
    <w:lvl w:ilvl="1">
      <w:start w:val="1"/>
      <w:numFmt w:val="decimal"/>
      <w:pStyle w:val="H2"/>
      <w:lvlText w:val="%1.%2."/>
      <w:lvlJc w:val="left"/>
      <w:pPr>
        <w:ind w:left="1080" w:hanging="360"/>
      </w:pPr>
      <w:rPr>
        <w:rFonts w:hint="default"/>
      </w:rPr>
    </w:lvl>
    <w:lvl w:ilvl="2">
      <w:start w:val="1"/>
      <w:numFmt w:val="decimal"/>
      <w:pStyle w:val="H3"/>
      <w:lvlText w:val="%1.%2.%3"/>
      <w:lvlJc w:val="right"/>
      <w:pPr>
        <w:ind w:left="-474" w:hanging="180"/>
      </w:p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 w15:restartNumberingAfterBreak="0">
    <w:nsid w:val="1E136A87"/>
    <w:multiLevelType w:val="multilevel"/>
    <w:tmpl w:val="F5B6F2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03B0C6A"/>
    <w:multiLevelType w:val="multilevel"/>
    <w:tmpl w:val="DEF4E31A"/>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7" w15:restartNumberingAfterBreak="0">
    <w:nsid w:val="45DE19A8"/>
    <w:multiLevelType w:val="hybridMultilevel"/>
    <w:tmpl w:val="E4EA6EBE"/>
    <w:lvl w:ilvl="0" w:tplc="8168EC1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26683E"/>
    <w:multiLevelType w:val="multilevel"/>
    <w:tmpl w:val="56B0FD68"/>
    <w:lvl w:ilvl="0">
      <w:start w:val="1"/>
      <w:numFmt w:val="decimal"/>
      <w:pStyle w:val="flow"/>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CE828BA"/>
    <w:multiLevelType w:val="multilevel"/>
    <w:tmpl w:val="1E6A1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B1C06C2"/>
    <w:multiLevelType w:val="hybridMultilevel"/>
    <w:tmpl w:val="FFFFFFFF"/>
    <w:lvl w:ilvl="0" w:tplc="EB4C41C4">
      <w:start w:val="1"/>
      <w:numFmt w:val="decimal"/>
      <w:lvlText w:val="%1."/>
      <w:lvlJc w:val="left"/>
      <w:pPr>
        <w:ind w:left="720" w:hanging="360"/>
      </w:pPr>
    </w:lvl>
    <w:lvl w:ilvl="1" w:tplc="8D846936">
      <w:start w:val="1"/>
      <w:numFmt w:val="lowerLetter"/>
      <w:lvlText w:val="%2."/>
      <w:lvlJc w:val="left"/>
      <w:pPr>
        <w:ind w:left="1440" w:hanging="360"/>
      </w:pPr>
    </w:lvl>
    <w:lvl w:ilvl="2" w:tplc="983E2BFC">
      <w:start w:val="1"/>
      <w:numFmt w:val="lowerRoman"/>
      <w:lvlText w:val="%3."/>
      <w:lvlJc w:val="right"/>
      <w:pPr>
        <w:ind w:left="2160" w:hanging="180"/>
      </w:pPr>
    </w:lvl>
    <w:lvl w:ilvl="3" w:tplc="D6F4FAD4">
      <w:start w:val="1"/>
      <w:numFmt w:val="decimal"/>
      <w:lvlText w:val="%4."/>
      <w:lvlJc w:val="left"/>
      <w:pPr>
        <w:ind w:left="2880" w:hanging="360"/>
      </w:pPr>
    </w:lvl>
    <w:lvl w:ilvl="4" w:tplc="4B38FE74">
      <w:start w:val="1"/>
      <w:numFmt w:val="lowerLetter"/>
      <w:lvlText w:val="%5."/>
      <w:lvlJc w:val="left"/>
      <w:pPr>
        <w:ind w:left="3600" w:hanging="360"/>
      </w:pPr>
    </w:lvl>
    <w:lvl w:ilvl="5" w:tplc="509000E0">
      <w:start w:val="1"/>
      <w:numFmt w:val="lowerRoman"/>
      <w:lvlText w:val="%6."/>
      <w:lvlJc w:val="right"/>
      <w:pPr>
        <w:ind w:left="4320" w:hanging="180"/>
      </w:pPr>
    </w:lvl>
    <w:lvl w:ilvl="6" w:tplc="E4E85E48">
      <w:start w:val="1"/>
      <w:numFmt w:val="decimal"/>
      <w:lvlText w:val="%7."/>
      <w:lvlJc w:val="left"/>
      <w:pPr>
        <w:ind w:left="5040" w:hanging="360"/>
      </w:pPr>
    </w:lvl>
    <w:lvl w:ilvl="7" w:tplc="80804610">
      <w:start w:val="1"/>
      <w:numFmt w:val="lowerLetter"/>
      <w:lvlText w:val="%8."/>
      <w:lvlJc w:val="left"/>
      <w:pPr>
        <w:ind w:left="5760" w:hanging="360"/>
      </w:pPr>
    </w:lvl>
    <w:lvl w:ilvl="8" w:tplc="2C52AF76">
      <w:start w:val="1"/>
      <w:numFmt w:val="lowerRoman"/>
      <w:lvlText w:val="%9."/>
      <w:lvlJc w:val="right"/>
      <w:pPr>
        <w:ind w:left="6480" w:hanging="180"/>
      </w:pPr>
    </w:lvl>
  </w:abstractNum>
  <w:abstractNum w:abstractNumId="11" w15:restartNumberingAfterBreak="0">
    <w:nsid w:val="660761EE"/>
    <w:multiLevelType w:val="hybridMultilevel"/>
    <w:tmpl w:val="8692F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F71F9B"/>
    <w:multiLevelType w:val="multilevel"/>
    <w:tmpl w:val="6B3C57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75C43E19"/>
    <w:multiLevelType w:val="multilevel"/>
    <w:tmpl w:val="CBE81E9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Restart w:val="1"/>
      <w:lvlText w:val="%1.%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70268E0"/>
    <w:multiLevelType w:val="multilevel"/>
    <w:tmpl w:val="DB84E9D8"/>
    <w:lvl w:ilvl="0">
      <w:start w:val="1"/>
      <w:numFmt w:val="decimal"/>
      <w:lvlText w:val="%1."/>
      <w:lvlJc w:val="left"/>
      <w:pPr>
        <w:ind w:left="0" w:firstLine="0"/>
      </w:pPr>
      <w:rPr>
        <w:b/>
        <w:bCs/>
      </w:rPr>
    </w:lvl>
    <w:lvl w:ilvl="1">
      <w:start w:val="1"/>
      <w:numFmt w:val="decimal"/>
      <w:lvlText w:val="%1.%2"/>
      <w:lvlJc w:val="left"/>
      <w:pPr>
        <w:ind w:left="0" w:firstLine="0"/>
      </w:pPr>
      <w:rPr>
        <w:b/>
        <w:bCs/>
      </w:rPr>
    </w:lvl>
    <w:lvl w:ilvl="2">
      <w:start w:val="1"/>
      <w:numFmt w:val="decimal"/>
      <w:pStyle w:val="H4"/>
      <w:lvlText w:val="%1.%2.%3"/>
      <w:lvlJc w:val="left"/>
      <w:pPr>
        <w:ind w:left="0" w:firstLine="0"/>
      </w:pPr>
      <w:rPr>
        <w:b/>
        <w:bCs/>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num w:numId="1" w16cid:durableId="1585262862">
    <w:abstractNumId w:val="0"/>
  </w:num>
  <w:num w:numId="2" w16cid:durableId="1922710757">
    <w:abstractNumId w:val="1"/>
  </w:num>
  <w:num w:numId="3" w16cid:durableId="926889103">
    <w:abstractNumId w:val="9"/>
  </w:num>
  <w:num w:numId="4" w16cid:durableId="1653439085">
    <w:abstractNumId w:val="2"/>
  </w:num>
  <w:num w:numId="5" w16cid:durableId="22364150">
    <w:abstractNumId w:val="6"/>
  </w:num>
  <w:num w:numId="6" w16cid:durableId="13774002">
    <w:abstractNumId w:val="12"/>
  </w:num>
  <w:num w:numId="7" w16cid:durableId="1388604643">
    <w:abstractNumId w:val="5"/>
  </w:num>
  <w:num w:numId="8" w16cid:durableId="28068293">
    <w:abstractNumId w:val="14"/>
  </w:num>
  <w:num w:numId="9" w16cid:durableId="1592348081">
    <w:abstractNumId w:val="7"/>
  </w:num>
  <w:num w:numId="10" w16cid:durableId="1703480042">
    <w:abstractNumId w:val="3"/>
  </w:num>
  <w:num w:numId="11" w16cid:durableId="458183810">
    <w:abstractNumId w:val="8"/>
  </w:num>
  <w:num w:numId="12" w16cid:durableId="1841237434">
    <w:abstractNumId w:val="11"/>
  </w:num>
  <w:num w:numId="13" w16cid:durableId="613442110">
    <w:abstractNumId w:val="8"/>
    <w:lvlOverride w:ilvl="0">
      <w:startOverride w:val="1"/>
    </w:lvlOverride>
  </w:num>
  <w:num w:numId="14" w16cid:durableId="209416215">
    <w:abstractNumId w:val="8"/>
    <w:lvlOverride w:ilvl="0">
      <w:startOverride w:val="1"/>
    </w:lvlOverride>
  </w:num>
  <w:num w:numId="15" w16cid:durableId="1799520058">
    <w:abstractNumId w:val="10"/>
  </w:num>
  <w:num w:numId="16" w16cid:durableId="940991679">
    <w:abstractNumId w:val="13"/>
  </w:num>
  <w:num w:numId="17" w16cid:durableId="1786995973">
    <w:abstractNumId w:val="4"/>
  </w:num>
  <w:num w:numId="18" w16cid:durableId="1696619096">
    <w:abstractNumId w:val="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hideGrammatical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473"/>
    <w:rsid w:val="00000B87"/>
    <w:rsid w:val="00000D6D"/>
    <w:rsid w:val="00000DA2"/>
    <w:rsid w:val="00002656"/>
    <w:rsid w:val="000028DA"/>
    <w:rsid w:val="000036F5"/>
    <w:rsid w:val="00003D62"/>
    <w:rsid w:val="00004298"/>
    <w:rsid w:val="00004500"/>
    <w:rsid w:val="000045AC"/>
    <w:rsid w:val="00004BAF"/>
    <w:rsid w:val="00005A60"/>
    <w:rsid w:val="00005D12"/>
    <w:rsid w:val="00005F58"/>
    <w:rsid w:val="00007228"/>
    <w:rsid w:val="00007304"/>
    <w:rsid w:val="00007513"/>
    <w:rsid w:val="00007868"/>
    <w:rsid w:val="00007AF4"/>
    <w:rsid w:val="00007C50"/>
    <w:rsid w:val="00007D74"/>
    <w:rsid w:val="00007FBD"/>
    <w:rsid w:val="000104FD"/>
    <w:rsid w:val="00010D15"/>
    <w:rsid w:val="000121A0"/>
    <w:rsid w:val="00012682"/>
    <w:rsid w:val="00012B4D"/>
    <w:rsid w:val="00012EAF"/>
    <w:rsid w:val="000130F6"/>
    <w:rsid w:val="00013241"/>
    <w:rsid w:val="00013600"/>
    <w:rsid w:val="00013A73"/>
    <w:rsid w:val="00013D52"/>
    <w:rsid w:val="00014D0C"/>
    <w:rsid w:val="00014D85"/>
    <w:rsid w:val="00015107"/>
    <w:rsid w:val="0001520B"/>
    <w:rsid w:val="00015C6C"/>
    <w:rsid w:val="00016156"/>
    <w:rsid w:val="00016718"/>
    <w:rsid w:val="00016C5E"/>
    <w:rsid w:val="00017741"/>
    <w:rsid w:val="000177C2"/>
    <w:rsid w:val="0001782C"/>
    <w:rsid w:val="00017D7C"/>
    <w:rsid w:val="0001C700"/>
    <w:rsid w:val="00020397"/>
    <w:rsid w:val="00020E8A"/>
    <w:rsid w:val="0002151F"/>
    <w:rsid w:val="00021AA3"/>
    <w:rsid w:val="00021C55"/>
    <w:rsid w:val="00021D62"/>
    <w:rsid w:val="0002313C"/>
    <w:rsid w:val="00023379"/>
    <w:rsid w:val="00023972"/>
    <w:rsid w:val="00023C83"/>
    <w:rsid w:val="00023CF1"/>
    <w:rsid w:val="000244CF"/>
    <w:rsid w:val="0002462A"/>
    <w:rsid w:val="00024855"/>
    <w:rsid w:val="000254CA"/>
    <w:rsid w:val="0002567F"/>
    <w:rsid w:val="00026935"/>
    <w:rsid w:val="00026BF7"/>
    <w:rsid w:val="00026DD4"/>
    <w:rsid w:val="00027B63"/>
    <w:rsid w:val="00027CF9"/>
    <w:rsid w:val="00027E7E"/>
    <w:rsid w:val="000303B8"/>
    <w:rsid w:val="00030AF8"/>
    <w:rsid w:val="00030D6F"/>
    <w:rsid w:val="000317B3"/>
    <w:rsid w:val="00031E8E"/>
    <w:rsid w:val="000321FB"/>
    <w:rsid w:val="0003225E"/>
    <w:rsid w:val="000325E0"/>
    <w:rsid w:val="00032A4F"/>
    <w:rsid w:val="00032AF4"/>
    <w:rsid w:val="00033CF1"/>
    <w:rsid w:val="00033F16"/>
    <w:rsid w:val="00034405"/>
    <w:rsid w:val="0003440C"/>
    <w:rsid w:val="000345E2"/>
    <w:rsid w:val="00035CE5"/>
    <w:rsid w:val="000361AE"/>
    <w:rsid w:val="00036EDC"/>
    <w:rsid w:val="000374A0"/>
    <w:rsid w:val="00037500"/>
    <w:rsid w:val="00037840"/>
    <w:rsid w:val="00040649"/>
    <w:rsid w:val="00041562"/>
    <w:rsid w:val="00041582"/>
    <w:rsid w:val="00041D32"/>
    <w:rsid w:val="00041E36"/>
    <w:rsid w:val="000420ED"/>
    <w:rsid w:val="000425BB"/>
    <w:rsid w:val="000428E5"/>
    <w:rsid w:val="00042945"/>
    <w:rsid w:val="000432C0"/>
    <w:rsid w:val="00043A1A"/>
    <w:rsid w:val="00043E74"/>
    <w:rsid w:val="000464C0"/>
    <w:rsid w:val="0004666D"/>
    <w:rsid w:val="00047BD0"/>
    <w:rsid w:val="00051322"/>
    <w:rsid w:val="00051D58"/>
    <w:rsid w:val="0005243A"/>
    <w:rsid w:val="0005269B"/>
    <w:rsid w:val="00052768"/>
    <w:rsid w:val="00052CA6"/>
    <w:rsid w:val="00053424"/>
    <w:rsid w:val="00053E9C"/>
    <w:rsid w:val="00054357"/>
    <w:rsid w:val="000544E7"/>
    <w:rsid w:val="000547D4"/>
    <w:rsid w:val="00054880"/>
    <w:rsid w:val="000554E4"/>
    <w:rsid w:val="000554F5"/>
    <w:rsid w:val="00055825"/>
    <w:rsid w:val="00055F89"/>
    <w:rsid w:val="0005656D"/>
    <w:rsid w:val="00057B61"/>
    <w:rsid w:val="00057E2C"/>
    <w:rsid w:val="00060204"/>
    <w:rsid w:val="000603DE"/>
    <w:rsid w:val="00062419"/>
    <w:rsid w:val="000625BD"/>
    <w:rsid w:val="00062AE9"/>
    <w:rsid w:val="0006365D"/>
    <w:rsid w:val="00063F1A"/>
    <w:rsid w:val="00064286"/>
    <w:rsid w:val="00064F1D"/>
    <w:rsid w:val="00064F7F"/>
    <w:rsid w:val="00065392"/>
    <w:rsid w:val="00065A68"/>
    <w:rsid w:val="0006666C"/>
    <w:rsid w:val="00066BA1"/>
    <w:rsid w:val="0006741A"/>
    <w:rsid w:val="00067953"/>
    <w:rsid w:val="00067CE1"/>
    <w:rsid w:val="00070C05"/>
    <w:rsid w:val="00070DCE"/>
    <w:rsid w:val="000710C4"/>
    <w:rsid w:val="0007142E"/>
    <w:rsid w:val="0007182D"/>
    <w:rsid w:val="0007186C"/>
    <w:rsid w:val="00071F02"/>
    <w:rsid w:val="00072742"/>
    <w:rsid w:val="00072AE2"/>
    <w:rsid w:val="000734D7"/>
    <w:rsid w:val="000737CA"/>
    <w:rsid w:val="000738F1"/>
    <w:rsid w:val="00073906"/>
    <w:rsid w:val="000739FE"/>
    <w:rsid w:val="00073D5D"/>
    <w:rsid w:val="0007450A"/>
    <w:rsid w:val="00074A86"/>
    <w:rsid w:val="0007514E"/>
    <w:rsid w:val="00075178"/>
    <w:rsid w:val="000751A8"/>
    <w:rsid w:val="00075663"/>
    <w:rsid w:val="000759D0"/>
    <w:rsid w:val="00075F08"/>
    <w:rsid w:val="00076094"/>
    <w:rsid w:val="00076835"/>
    <w:rsid w:val="0007781E"/>
    <w:rsid w:val="00077906"/>
    <w:rsid w:val="00077A99"/>
    <w:rsid w:val="00080CFA"/>
    <w:rsid w:val="00080E0B"/>
    <w:rsid w:val="000814B0"/>
    <w:rsid w:val="00081AF8"/>
    <w:rsid w:val="00082B3E"/>
    <w:rsid w:val="00082B3F"/>
    <w:rsid w:val="00082D10"/>
    <w:rsid w:val="00082E96"/>
    <w:rsid w:val="0008309C"/>
    <w:rsid w:val="0008375E"/>
    <w:rsid w:val="000837F0"/>
    <w:rsid w:val="00083BB6"/>
    <w:rsid w:val="0008408F"/>
    <w:rsid w:val="0008500E"/>
    <w:rsid w:val="000856BE"/>
    <w:rsid w:val="000858B4"/>
    <w:rsid w:val="00085C9C"/>
    <w:rsid w:val="00085F39"/>
    <w:rsid w:val="00086654"/>
    <w:rsid w:val="00087E81"/>
    <w:rsid w:val="00087FBD"/>
    <w:rsid w:val="0009028A"/>
    <w:rsid w:val="000905FC"/>
    <w:rsid w:val="0009070C"/>
    <w:rsid w:val="00090B6A"/>
    <w:rsid w:val="0009178E"/>
    <w:rsid w:val="00092A0A"/>
    <w:rsid w:val="000935EB"/>
    <w:rsid w:val="000937EF"/>
    <w:rsid w:val="0009502B"/>
    <w:rsid w:val="000956E5"/>
    <w:rsid w:val="00095FD7"/>
    <w:rsid w:val="00096267"/>
    <w:rsid w:val="000962CD"/>
    <w:rsid w:val="00096790"/>
    <w:rsid w:val="0009689B"/>
    <w:rsid w:val="000A04C5"/>
    <w:rsid w:val="000A07F5"/>
    <w:rsid w:val="000A090E"/>
    <w:rsid w:val="000A10A0"/>
    <w:rsid w:val="000A12A4"/>
    <w:rsid w:val="000A152F"/>
    <w:rsid w:val="000A1BE5"/>
    <w:rsid w:val="000A1D82"/>
    <w:rsid w:val="000A1F5A"/>
    <w:rsid w:val="000A2959"/>
    <w:rsid w:val="000A29BA"/>
    <w:rsid w:val="000A3380"/>
    <w:rsid w:val="000A3383"/>
    <w:rsid w:val="000A38A6"/>
    <w:rsid w:val="000A3A22"/>
    <w:rsid w:val="000A43E3"/>
    <w:rsid w:val="000A45FD"/>
    <w:rsid w:val="000A488F"/>
    <w:rsid w:val="000A50A9"/>
    <w:rsid w:val="000A53A9"/>
    <w:rsid w:val="000A58D5"/>
    <w:rsid w:val="000A6BF7"/>
    <w:rsid w:val="000A75F6"/>
    <w:rsid w:val="000A7710"/>
    <w:rsid w:val="000A77C7"/>
    <w:rsid w:val="000A7A64"/>
    <w:rsid w:val="000A7DC6"/>
    <w:rsid w:val="000A7EF1"/>
    <w:rsid w:val="000B049C"/>
    <w:rsid w:val="000B07E0"/>
    <w:rsid w:val="000B0B0B"/>
    <w:rsid w:val="000B125F"/>
    <w:rsid w:val="000B13CC"/>
    <w:rsid w:val="000B146D"/>
    <w:rsid w:val="000B196B"/>
    <w:rsid w:val="000B1A85"/>
    <w:rsid w:val="000B20E5"/>
    <w:rsid w:val="000B2575"/>
    <w:rsid w:val="000B2A88"/>
    <w:rsid w:val="000B337D"/>
    <w:rsid w:val="000B36BB"/>
    <w:rsid w:val="000B463A"/>
    <w:rsid w:val="000B495F"/>
    <w:rsid w:val="000B4B71"/>
    <w:rsid w:val="000B4D5A"/>
    <w:rsid w:val="000B50BE"/>
    <w:rsid w:val="000B514D"/>
    <w:rsid w:val="000B5CBB"/>
    <w:rsid w:val="000B630D"/>
    <w:rsid w:val="000B67E1"/>
    <w:rsid w:val="000B6CD2"/>
    <w:rsid w:val="000B6E60"/>
    <w:rsid w:val="000B71D5"/>
    <w:rsid w:val="000B77DC"/>
    <w:rsid w:val="000B7D17"/>
    <w:rsid w:val="000B7DA3"/>
    <w:rsid w:val="000B7F91"/>
    <w:rsid w:val="000C0153"/>
    <w:rsid w:val="000C05E8"/>
    <w:rsid w:val="000C098D"/>
    <w:rsid w:val="000C0ABF"/>
    <w:rsid w:val="000C0FB1"/>
    <w:rsid w:val="000C1005"/>
    <w:rsid w:val="000C283B"/>
    <w:rsid w:val="000C2A28"/>
    <w:rsid w:val="000C2A2A"/>
    <w:rsid w:val="000C2AA9"/>
    <w:rsid w:val="000C3013"/>
    <w:rsid w:val="000C3304"/>
    <w:rsid w:val="000C3686"/>
    <w:rsid w:val="000C3774"/>
    <w:rsid w:val="000C3779"/>
    <w:rsid w:val="000C3B92"/>
    <w:rsid w:val="000C3BF2"/>
    <w:rsid w:val="000C3FD5"/>
    <w:rsid w:val="000C4572"/>
    <w:rsid w:val="000C48E7"/>
    <w:rsid w:val="000C4BA3"/>
    <w:rsid w:val="000C5ACF"/>
    <w:rsid w:val="000C5B88"/>
    <w:rsid w:val="000C62D1"/>
    <w:rsid w:val="000C6821"/>
    <w:rsid w:val="000C69A4"/>
    <w:rsid w:val="000C7478"/>
    <w:rsid w:val="000C7555"/>
    <w:rsid w:val="000C7AE9"/>
    <w:rsid w:val="000C7D71"/>
    <w:rsid w:val="000C7E4C"/>
    <w:rsid w:val="000C7EEA"/>
    <w:rsid w:val="000D0609"/>
    <w:rsid w:val="000D0ABB"/>
    <w:rsid w:val="000D0D61"/>
    <w:rsid w:val="000D11A7"/>
    <w:rsid w:val="000D13B4"/>
    <w:rsid w:val="000D1514"/>
    <w:rsid w:val="000D1CDF"/>
    <w:rsid w:val="000D2CB3"/>
    <w:rsid w:val="000D2DEE"/>
    <w:rsid w:val="000D33CA"/>
    <w:rsid w:val="000D3963"/>
    <w:rsid w:val="000D44DF"/>
    <w:rsid w:val="000D48BD"/>
    <w:rsid w:val="000D4A67"/>
    <w:rsid w:val="000D4ED1"/>
    <w:rsid w:val="000D5D45"/>
    <w:rsid w:val="000D6667"/>
    <w:rsid w:val="000D6F9E"/>
    <w:rsid w:val="000D74C2"/>
    <w:rsid w:val="000D757B"/>
    <w:rsid w:val="000E053E"/>
    <w:rsid w:val="000E0D19"/>
    <w:rsid w:val="000E0EA1"/>
    <w:rsid w:val="000E0EAC"/>
    <w:rsid w:val="000E10BF"/>
    <w:rsid w:val="000E18B9"/>
    <w:rsid w:val="000E22D6"/>
    <w:rsid w:val="000E3C93"/>
    <w:rsid w:val="000E3CC0"/>
    <w:rsid w:val="000E416D"/>
    <w:rsid w:val="000E4804"/>
    <w:rsid w:val="000E4ED2"/>
    <w:rsid w:val="000E58A2"/>
    <w:rsid w:val="000E5B15"/>
    <w:rsid w:val="000E6246"/>
    <w:rsid w:val="000E6760"/>
    <w:rsid w:val="000E67EE"/>
    <w:rsid w:val="000E6AA9"/>
    <w:rsid w:val="000E6D1D"/>
    <w:rsid w:val="000E6F56"/>
    <w:rsid w:val="000E7BD1"/>
    <w:rsid w:val="000E7EA8"/>
    <w:rsid w:val="000F0298"/>
    <w:rsid w:val="000F09BD"/>
    <w:rsid w:val="000F0AB1"/>
    <w:rsid w:val="000F11FA"/>
    <w:rsid w:val="000F14BF"/>
    <w:rsid w:val="000F184D"/>
    <w:rsid w:val="000F23C9"/>
    <w:rsid w:val="000F268D"/>
    <w:rsid w:val="000F2AC9"/>
    <w:rsid w:val="000F2AFA"/>
    <w:rsid w:val="000F3C58"/>
    <w:rsid w:val="000F3D71"/>
    <w:rsid w:val="000F433F"/>
    <w:rsid w:val="000F4751"/>
    <w:rsid w:val="000F47BE"/>
    <w:rsid w:val="000F4951"/>
    <w:rsid w:val="000F4E6A"/>
    <w:rsid w:val="000F4EDF"/>
    <w:rsid w:val="000F5655"/>
    <w:rsid w:val="000F63B8"/>
    <w:rsid w:val="000F6529"/>
    <w:rsid w:val="0010060A"/>
    <w:rsid w:val="00100A3F"/>
    <w:rsid w:val="00100DD6"/>
    <w:rsid w:val="001021C1"/>
    <w:rsid w:val="0010403B"/>
    <w:rsid w:val="001042E5"/>
    <w:rsid w:val="0010433C"/>
    <w:rsid w:val="001046DF"/>
    <w:rsid w:val="00104791"/>
    <w:rsid w:val="0010495A"/>
    <w:rsid w:val="001049B7"/>
    <w:rsid w:val="00105652"/>
    <w:rsid w:val="00105842"/>
    <w:rsid w:val="00105F5A"/>
    <w:rsid w:val="0010627F"/>
    <w:rsid w:val="00106AFB"/>
    <w:rsid w:val="001070AE"/>
    <w:rsid w:val="00107C2F"/>
    <w:rsid w:val="001102F2"/>
    <w:rsid w:val="001111BA"/>
    <w:rsid w:val="00112061"/>
    <w:rsid w:val="00112476"/>
    <w:rsid w:val="00112564"/>
    <w:rsid w:val="001128B9"/>
    <w:rsid w:val="00112F27"/>
    <w:rsid w:val="00113543"/>
    <w:rsid w:val="001136B9"/>
    <w:rsid w:val="0011451B"/>
    <w:rsid w:val="001145F9"/>
    <w:rsid w:val="001155CD"/>
    <w:rsid w:val="001156B2"/>
    <w:rsid w:val="00115A41"/>
    <w:rsid w:val="0011631D"/>
    <w:rsid w:val="0011651A"/>
    <w:rsid w:val="00116807"/>
    <w:rsid w:val="00116D0F"/>
    <w:rsid w:val="00116E9D"/>
    <w:rsid w:val="001170C8"/>
    <w:rsid w:val="001171C8"/>
    <w:rsid w:val="00117517"/>
    <w:rsid w:val="00117DAF"/>
    <w:rsid w:val="00117DEF"/>
    <w:rsid w:val="0012099B"/>
    <w:rsid w:val="00121058"/>
    <w:rsid w:val="00121182"/>
    <w:rsid w:val="001218C3"/>
    <w:rsid w:val="00122FE9"/>
    <w:rsid w:val="00123801"/>
    <w:rsid w:val="00124C7E"/>
    <w:rsid w:val="0012510F"/>
    <w:rsid w:val="001259AE"/>
    <w:rsid w:val="00125ADE"/>
    <w:rsid w:val="00125CDE"/>
    <w:rsid w:val="00125DCB"/>
    <w:rsid w:val="00125E9C"/>
    <w:rsid w:val="001268C3"/>
    <w:rsid w:val="00126965"/>
    <w:rsid w:val="001269AC"/>
    <w:rsid w:val="00126D87"/>
    <w:rsid w:val="00126D95"/>
    <w:rsid w:val="00126E7B"/>
    <w:rsid w:val="00127284"/>
    <w:rsid w:val="001275D7"/>
    <w:rsid w:val="001278BF"/>
    <w:rsid w:val="001278DA"/>
    <w:rsid w:val="00130CFA"/>
    <w:rsid w:val="001316D6"/>
    <w:rsid w:val="001319CC"/>
    <w:rsid w:val="00131AA5"/>
    <w:rsid w:val="00131DE8"/>
    <w:rsid w:val="00132048"/>
    <w:rsid w:val="0013233A"/>
    <w:rsid w:val="001323D1"/>
    <w:rsid w:val="00132585"/>
    <w:rsid w:val="00132EAE"/>
    <w:rsid w:val="00132EF0"/>
    <w:rsid w:val="00133457"/>
    <w:rsid w:val="00133546"/>
    <w:rsid w:val="00133939"/>
    <w:rsid w:val="00134185"/>
    <w:rsid w:val="001349F2"/>
    <w:rsid w:val="00134A6C"/>
    <w:rsid w:val="00134C67"/>
    <w:rsid w:val="00134CAB"/>
    <w:rsid w:val="001356D9"/>
    <w:rsid w:val="001357AB"/>
    <w:rsid w:val="00136270"/>
    <w:rsid w:val="00136A5B"/>
    <w:rsid w:val="00136D45"/>
    <w:rsid w:val="00137DF0"/>
    <w:rsid w:val="0014010B"/>
    <w:rsid w:val="00140B9A"/>
    <w:rsid w:val="00140C1B"/>
    <w:rsid w:val="00140C2F"/>
    <w:rsid w:val="00140C7E"/>
    <w:rsid w:val="0014122A"/>
    <w:rsid w:val="0014226E"/>
    <w:rsid w:val="00142798"/>
    <w:rsid w:val="0014356A"/>
    <w:rsid w:val="001444E1"/>
    <w:rsid w:val="0014489E"/>
    <w:rsid w:val="00144A38"/>
    <w:rsid w:val="001458ED"/>
    <w:rsid w:val="00146175"/>
    <w:rsid w:val="001461E7"/>
    <w:rsid w:val="00146416"/>
    <w:rsid w:val="0014660F"/>
    <w:rsid w:val="001469F7"/>
    <w:rsid w:val="00146A7D"/>
    <w:rsid w:val="00146C7C"/>
    <w:rsid w:val="00146D96"/>
    <w:rsid w:val="001478FC"/>
    <w:rsid w:val="00147CD3"/>
    <w:rsid w:val="00150612"/>
    <w:rsid w:val="0015067A"/>
    <w:rsid w:val="00150910"/>
    <w:rsid w:val="00150FB8"/>
    <w:rsid w:val="0015123D"/>
    <w:rsid w:val="00151B98"/>
    <w:rsid w:val="00151BF1"/>
    <w:rsid w:val="00152538"/>
    <w:rsid w:val="00152A8D"/>
    <w:rsid w:val="00152E1B"/>
    <w:rsid w:val="00152F7D"/>
    <w:rsid w:val="00153322"/>
    <w:rsid w:val="001533B0"/>
    <w:rsid w:val="001534AD"/>
    <w:rsid w:val="001534C7"/>
    <w:rsid w:val="00153C2A"/>
    <w:rsid w:val="001544C4"/>
    <w:rsid w:val="00155387"/>
    <w:rsid w:val="00155706"/>
    <w:rsid w:val="00155742"/>
    <w:rsid w:val="0015608E"/>
    <w:rsid w:val="0015666E"/>
    <w:rsid w:val="0015691E"/>
    <w:rsid w:val="00156982"/>
    <w:rsid w:val="00156A95"/>
    <w:rsid w:val="00157075"/>
    <w:rsid w:val="001571E5"/>
    <w:rsid w:val="001601D7"/>
    <w:rsid w:val="00160F88"/>
    <w:rsid w:val="00161488"/>
    <w:rsid w:val="001617D0"/>
    <w:rsid w:val="00161871"/>
    <w:rsid w:val="00161BE2"/>
    <w:rsid w:val="00161CF7"/>
    <w:rsid w:val="00161F33"/>
    <w:rsid w:val="00162626"/>
    <w:rsid w:val="00163191"/>
    <w:rsid w:val="00163205"/>
    <w:rsid w:val="0016390E"/>
    <w:rsid w:val="00163955"/>
    <w:rsid w:val="00163BCA"/>
    <w:rsid w:val="001641A0"/>
    <w:rsid w:val="0016420E"/>
    <w:rsid w:val="00164B98"/>
    <w:rsid w:val="00164BB9"/>
    <w:rsid w:val="00164DAB"/>
    <w:rsid w:val="00164DBB"/>
    <w:rsid w:val="00165116"/>
    <w:rsid w:val="00165ADC"/>
    <w:rsid w:val="00165C62"/>
    <w:rsid w:val="00165E0B"/>
    <w:rsid w:val="0016611F"/>
    <w:rsid w:val="00166318"/>
    <w:rsid w:val="0016674C"/>
    <w:rsid w:val="0016695D"/>
    <w:rsid w:val="00166C16"/>
    <w:rsid w:val="00167ED2"/>
    <w:rsid w:val="0017026B"/>
    <w:rsid w:val="00170361"/>
    <w:rsid w:val="001709E0"/>
    <w:rsid w:val="00171C2B"/>
    <w:rsid w:val="00172225"/>
    <w:rsid w:val="0017229C"/>
    <w:rsid w:val="00172760"/>
    <w:rsid w:val="00172C43"/>
    <w:rsid w:val="001735B1"/>
    <w:rsid w:val="00173C1A"/>
    <w:rsid w:val="00174634"/>
    <w:rsid w:val="00174E3B"/>
    <w:rsid w:val="00175A20"/>
    <w:rsid w:val="00175C7A"/>
    <w:rsid w:val="001760FC"/>
    <w:rsid w:val="00176E3C"/>
    <w:rsid w:val="00177280"/>
    <w:rsid w:val="0017753F"/>
    <w:rsid w:val="001779E4"/>
    <w:rsid w:val="0018016D"/>
    <w:rsid w:val="00180363"/>
    <w:rsid w:val="0018045D"/>
    <w:rsid w:val="001804E8"/>
    <w:rsid w:val="00180601"/>
    <w:rsid w:val="00180C4D"/>
    <w:rsid w:val="00180FEC"/>
    <w:rsid w:val="00181013"/>
    <w:rsid w:val="0018167B"/>
    <w:rsid w:val="00181FF2"/>
    <w:rsid w:val="001825A8"/>
    <w:rsid w:val="0018282B"/>
    <w:rsid w:val="00182FF2"/>
    <w:rsid w:val="00183355"/>
    <w:rsid w:val="00183759"/>
    <w:rsid w:val="00183EDA"/>
    <w:rsid w:val="00184560"/>
    <w:rsid w:val="001846BD"/>
    <w:rsid w:val="00184ABA"/>
    <w:rsid w:val="0018536B"/>
    <w:rsid w:val="00185FE5"/>
    <w:rsid w:val="00186593"/>
    <w:rsid w:val="00187082"/>
    <w:rsid w:val="0018713B"/>
    <w:rsid w:val="0018727F"/>
    <w:rsid w:val="00187EB0"/>
    <w:rsid w:val="00190003"/>
    <w:rsid w:val="00190EA2"/>
    <w:rsid w:val="001928BA"/>
    <w:rsid w:val="00192A3B"/>
    <w:rsid w:val="00192CF6"/>
    <w:rsid w:val="00192E00"/>
    <w:rsid w:val="00193537"/>
    <w:rsid w:val="00193DC8"/>
    <w:rsid w:val="0019428D"/>
    <w:rsid w:val="001942B3"/>
    <w:rsid w:val="001945D6"/>
    <w:rsid w:val="00194749"/>
    <w:rsid w:val="0019506C"/>
    <w:rsid w:val="0019515F"/>
    <w:rsid w:val="00195506"/>
    <w:rsid w:val="001957E8"/>
    <w:rsid w:val="00196ACB"/>
    <w:rsid w:val="00196C98"/>
    <w:rsid w:val="001970B1"/>
    <w:rsid w:val="00197268"/>
    <w:rsid w:val="001976F1"/>
    <w:rsid w:val="00197E41"/>
    <w:rsid w:val="00197FFD"/>
    <w:rsid w:val="001A03AD"/>
    <w:rsid w:val="001A10DB"/>
    <w:rsid w:val="001A16C6"/>
    <w:rsid w:val="001A16DF"/>
    <w:rsid w:val="001A1A07"/>
    <w:rsid w:val="001A1FF5"/>
    <w:rsid w:val="001A2AE3"/>
    <w:rsid w:val="001A2EA2"/>
    <w:rsid w:val="001A3AEF"/>
    <w:rsid w:val="001A3C3B"/>
    <w:rsid w:val="001A401D"/>
    <w:rsid w:val="001A4526"/>
    <w:rsid w:val="001A470A"/>
    <w:rsid w:val="001A49D6"/>
    <w:rsid w:val="001A4AEE"/>
    <w:rsid w:val="001A4BCE"/>
    <w:rsid w:val="001A54E2"/>
    <w:rsid w:val="001A5997"/>
    <w:rsid w:val="001A6082"/>
    <w:rsid w:val="001A67B8"/>
    <w:rsid w:val="001A67EA"/>
    <w:rsid w:val="001A67EB"/>
    <w:rsid w:val="001A6D94"/>
    <w:rsid w:val="001A6EA9"/>
    <w:rsid w:val="001B18CD"/>
    <w:rsid w:val="001B2390"/>
    <w:rsid w:val="001B265E"/>
    <w:rsid w:val="001B2DD2"/>
    <w:rsid w:val="001B2E87"/>
    <w:rsid w:val="001B4157"/>
    <w:rsid w:val="001B44F7"/>
    <w:rsid w:val="001B561F"/>
    <w:rsid w:val="001B595C"/>
    <w:rsid w:val="001B5D0B"/>
    <w:rsid w:val="001B667A"/>
    <w:rsid w:val="001B68F4"/>
    <w:rsid w:val="001B6BE4"/>
    <w:rsid w:val="001B789C"/>
    <w:rsid w:val="001BD15D"/>
    <w:rsid w:val="001C0780"/>
    <w:rsid w:val="001C0D4E"/>
    <w:rsid w:val="001C0FED"/>
    <w:rsid w:val="001C159D"/>
    <w:rsid w:val="001C15F7"/>
    <w:rsid w:val="001C1647"/>
    <w:rsid w:val="001C1B55"/>
    <w:rsid w:val="001C1DB9"/>
    <w:rsid w:val="001C2242"/>
    <w:rsid w:val="001C229D"/>
    <w:rsid w:val="001C2639"/>
    <w:rsid w:val="001C2836"/>
    <w:rsid w:val="001C299D"/>
    <w:rsid w:val="001C2C01"/>
    <w:rsid w:val="001C3046"/>
    <w:rsid w:val="001C3B36"/>
    <w:rsid w:val="001C3F78"/>
    <w:rsid w:val="001C420A"/>
    <w:rsid w:val="001C4608"/>
    <w:rsid w:val="001C4B67"/>
    <w:rsid w:val="001C4EE5"/>
    <w:rsid w:val="001C5F2E"/>
    <w:rsid w:val="001C6534"/>
    <w:rsid w:val="001C6CC6"/>
    <w:rsid w:val="001C6F6E"/>
    <w:rsid w:val="001C7145"/>
    <w:rsid w:val="001C72B1"/>
    <w:rsid w:val="001C75C7"/>
    <w:rsid w:val="001C7B03"/>
    <w:rsid w:val="001C7C0D"/>
    <w:rsid w:val="001D06EF"/>
    <w:rsid w:val="001D0A7D"/>
    <w:rsid w:val="001D0FC5"/>
    <w:rsid w:val="001D125E"/>
    <w:rsid w:val="001D16D5"/>
    <w:rsid w:val="001D1743"/>
    <w:rsid w:val="001D1884"/>
    <w:rsid w:val="001D1E10"/>
    <w:rsid w:val="001D2C43"/>
    <w:rsid w:val="001D34CA"/>
    <w:rsid w:val="001D43BC"/>
    <w:rsid w:val="001D45ED"/>
    <w:rsid w:val="001D4785"/>
    <w:rsid w:val="001D499B"/>
    <w:rsid w:val="001D4B86"/>
    <w:rsid w:val="001D4B8F"/>
    <w:rsid w:val="001D56E9"/>
    <w:rsid w:val="001D5725"/>
    <w:rsid w:val="001D5B17"/>
    <w:rsid w:val="001D5DE3"/>
    <w:rsid w:val="001D6345"/>
    <w:rsid w:val="001D671D"/>
    <w:rsid w:val="001D6FF5"/>
    <w:rsid w:val="001E0045"/>
    <w:rsid w:val="001E0632"/>
    <w:rsid w:val="001E0854"/>
    <w:rsid w:val="001E11A9"/>
    <w:rsid w:val="001E1376"/>
    <w:rsid w:val="001E165E"/>
    <w:rsid w:val="001E2088"/>
    <w:rsid w:val="001E2B44"/>
    <w:rsid w:val="001E2CDF"/>
    <w:rsid w:val="001E345C"/>
    <w:rsid w:val="001E34AB"/>
    <w:rsid w:val="001E41A9"/>
    <w:rsid w:val="001E53F0"/>
    <w:rsid w:val="001E65FA"/>
    <w:rsid w:val="001E67B7"/>
    <w:rsid w:val="001E6D37"/>
    <w:rsid w:val="001E75FA"/>
    <w:rsid w:val="001F047F"/>
    <w:rsid w:val="001F0812"/>
    <w:rsid w:val="001F0905"/>
    <w:rsid w:val="001F09C5"/>
    <w:rsid w:val="001F0A53"/>
    <w:rsid w:val="001F0C15"/>
    <w:rsid w:val="001F0FA5"/>
    <w:rsid w:val="001F2367"/>
    <w:rsid w:val="001F28F7"/>
    <w:rsid w:val="001F2A1A"/>
    <w:rsid w:val="001F2E41"/>
    <w:rsid w:val="001F3B2E"/>
    <w:rsid w:val="001F4F4D"/>
    <w:rsid w:val="001F5131"/>
    <w:rsid w:val="001F53BA"/>
    <w:rsid w:val="001F6315"/>
    <w:rsid w:val="001F69E3"/>
    <w:rsid w:val="001F79E0"/>
    <w:rsid w:val="002003DC"/>
    <w:rsid w:val="00200C03"/>
    <w:rsid w:val="00200C88"/>
    <w:rsid w:val="00200FF9"/>
    <w:rsid w:val="0020136A"/>
    <w:rsid w:val="00201BAD"/>
    <w:rsid w:val="00201D17"/>
    <w:rsid w:val="00201D40"/>
    <w:rsid w:val="00201F7B"/>
    <w:rsid w:val="0020200B"/>
    <w:rsid w:val="00202364"/>
    <w:rsid w:val="0020258F"/>
    <w:rsid w:val="00202FEE"/>
    <w:rsid w:val="002038BE"/>
    <w:rsid w:val="00204B7D"/>
    <w:rsid w:val="002054EF"/>
    <w:rsid w:val="00205923"/>
    <w:rsid w:val="00205B93"/>
    <w:rsid w:val="00205E79"/>
    <w:rsid w:val="002060AA"/>
    <w:rsid w:val="002064D5"/>
    <w:rsid w:val="002066B0"/>
    <w:rsid w:val="0020723F"/>
    <w:rsid w:val="002101CD"/>
    <w:rsid w:val="002103E5"/>
    <w:rsid w:val="00210447"/>
    <w:rsid w:val="002112AE"/>
    <w:rsid w:val="002115D9"/>
    <w:rsid w:val="002122D0"/>
    <w:rsid w:val="002134E7"/>
    <w:rsid w:val="002136E8"/>
    <w:rsid w:val="00213A54"/>
    <w:rsid w:val="00213BF8"/>
    <w:rsid w:val="0021423E"/>
    <w:rsid w:val="00214FE6"/>
    <w:rsid w:val="002150B3"/>
    <w:rsid w:val="00215A98"/>
    <w:rsid w:val="00215BD7"/>
    <w:rsid w:val="00215CA0"/>
    <w:rsid w:val="00215D30"/>
    <w:rsid w:val="00215F0A"/>
    <w:rsid w:val="00216F5F"/>
    <w:rsid w:val="00216FB7"/>
    <w:rsid w:val="00217E6C"/>
    <w:rsid w:val="00217E95"/>
    <w:rsid w:val="00220228"/>
    <w:rsid w:val="0022033E"/>
    <w:rsid w:val="00220515"/>
    <w:rsid w:val="0022054D"/>
    <w:rsid w:val="00221150"/>
    <w:rsid w:val="002216F6"/>
    <w:rsid w:val="00221BCB"/>
    <w:rsid w:val="00222A8D"/>
    <w:rsid w:val="00222DFE"/>
    <w:rsid w:val="00223FCC"/>
    <w:rsid w:val="00224055"/>
    <w:rsid w:val="00224867"/>
    <w:rsid w:val="002249F7"/>
    <w:rsid w:val="00224CC2"/>
    <w:rsid w:val="00225932"/>
    <w:rsid w:val="00226B8E"/>
    <w:rsid w:val="00226F7C"/>
    <w:rsid w:val="00227544"/>
    <w:rsid w:val="00227FDF"/>
    <w:rsid w:val="0023031B"/>
    <w:rsid w:val="00230AD0"/>
    <w:rsid w:val="00230F88"/>
    <w:rsid w:val="00231139"/>
    <w:rsid w:val="0023177E"/>
    <w:rsid w:val="00231951"/>
    <w:rsid w:val="00231994"/>
    <w:rsid w:val="002319D5"/>
    <w:rsid w:val="00231AAE"/>
    <w:rsid w:val="00231CB1"/>
    <w:rsid w:val="00232351"/>
    <w:rsid w:val="00232485"/>
    <w:rsid w:val="00232A9B"/>
    <w:rsid w:val="00232AD2"/>
    <w:rsid w:val="0023340D"/>
    <w:rsid w:val="00233988"/>
    <w:rsid w:val="00233E96"/>
    <w:rsid w:val="0023400D"/>
    <w:rsid w:val="0023530F"/>
    <w:rsid w:val="00235364"/>
    <w:rsid w:val="002355B7"/>
    <w:rsid w:val="00235A23"/>
    <w:rsid w:val="00236651"/>
    <w:rsid w:val="002366A0"/>
    <w:rsid w:val="0023687C"/>
    <w:rsid w:val="00236C7C"/>
    <w:rsid w:val="00237BF7"/>
    <w:rsid w:val="00240181"/>
    <w:rsid w:val="002406BA"/>
    <w:rsid w:val="00240704"/>
    <w:rsid w:val="00240E6D"/>
    <w:rsid w:val="002411BC"/>
    <w:rsid w:val="0024123D"/>
    <w:rsid w:val="00241B7C"/>
    <w:rsid w:val="00241E8A"/>
    <w:rsid w:val="00241F15"/>
    <w:rsid w:val="002422B0"/>
    <w:rsid w:val="00242822"/>
    <w:rsid w:val="0024293F"/>
    <w:rsid w:val="00243177"/>
    <w:rsid w:val="002436A1"/>
    <w:rsid w:val="0024394C"/>
    <w:rsid w:val="00243A48"/>
    <w:rsid w:val="00243C07"/>
    <w:rsid w:val="00243C2C"/>
    <w:rsid w:val="00243F3E"/>
    <w:rsid w:val="0024412E"/>
    <w:rsid w:val="002451CD"/>
    <w:rsid w:val="002453E5"/>
    <w:rsid w:val="002455A4"/>
    <w:rsid w:val="00245983"/>
    <w:rsid w:val="00245DF4"/>
    <w:rsid w:val="00246C9E"/>
    <w:rsid w:val="00246F16"/>
    <w:rsid w:val="00247488"/>
    <w:rsid w:val="002478A0"/>
    <w:rsid w:val="0025028D"/>
    <w:rsid w:val="002507E6"/>
    <w:rsid w:val="00250DE6"/>
    <w:rsid w:val="002515BC"/>
    <w:rsid w:val="00251CE5"/>
    <w:rsid w:val="00251D0E"/>
    <w:rsid w:val="0025302C"/>
    <w:rsid w:val="00253E7B"/>
    <w:rsid w:val="002544E2"/>
    <w:rsid w:val="00254510"/>
    <w:rsid w:val="00254759"/>
    <w:rsid w:val="0025516C"/>
    <w:rsid w:val="002554AA"/>
    <w:rsid w:val="00255543"/>
    <w:rsid w:val="002563FD"/>
    <w:rsid w:val="002568C3"/>
    <w:rsid w:val="00257243"/>
    <w:rsid w:val="00257C50"/>
    <w:rsid w:val="0026019B"/>
    <w:rsid w:val="00260ADE"/>
    <w:rsid w:val="00260B2F"/>
    <w:rsid w:val="002614BF"/>
    <w:rsid w:val="002616D2"/>
    <w:rsid w:val="00261ED4"/>
    <w:rsid w:val="00261EE4"/>
    <w:rsid w:val="002623C1"/>
    <w:rsid w:val="0026312B"/>
    <w:rsid w:val="00263AEC"/>
    <w:rsid w:val="00264041"/>
    <w:rsid w:val="002640C7"/>
    <w:rsid w:val="00264219"/>
    <w:rsid w:val="00264914"/>
    <w:rsid w:val="00264FA7"/>
    <w:rsid w:val="002657D6"/>
    <w:rsid w:val="00265CE0"/>
    <w:rsid w:val="00266787"/>
    <w:rsid w:val="002667AF"/>
    <w:rsid w:val="002675DF"/>
    <w:rsid w:val="0026785C"/>
    <w:rsid w:val="00267AE7"/>
    <w:rsid w:val="00267D52"/>
    <w:rsid w:val="0027033E"/>
    <w:rsid w:val="00270940"/>
    <w:rsid w:val="002718A5"/>
    <w:rsid w:val="00271E68"/>
    <w:rsid w:val="00272621"/>
    <w:rsid w:val="00272B47"/>
    <w:rsid w:val="00272BFC"/>
    <w:rsid w:val="00273507"/>
    <w:rsid w:val="00273CF0"/>
    <w:rsid w:val="00274349"/>
    <w:rsid w:val="00274A89"/>
    <w:rsid w:val="00275968"/>
    <w:rsid w:val="00276FD3"/>
    <w:rsid w:val="002770BA"/>
    <w:rsid w:val="00277921"/>
    <w:rsid w:val="00277C00"/>
    <w:rsid w:val="00277F64"/>
    <w:rsid w:val="00280AD4"/>
    <w:rsid w:val="00280F6F"/>
    <w:rsid w:val="0028155C"/>
    <w:rsid w:val="0028168C"/>
    <w:rsid w:val="00281A02"/>
    <w:rsid w:val="002826A1"/>
    <w:rsid w:val="00282AA8"/>
    <w:rsid w:val="00282C00"/>
    <w:rsid w:val="00282E88"/>
    <w:rsid w:val="00283166"/>
    <w:rsid w:val="002836B1"/>
    <w:rsid w:val="00283E1F"/>
    <w:rsid w:val="002844A3"/>
    <w:rsid w:val="00284726"/>
    <w:rsid w:val="00284B90"/>
    <w:rsid w:val="00284FD2"/>
    <w:rsid w:val="002851CD"/>
    <w:rsid w:val="0028521A"/>
    <w:rsid w:val="00285874"/>
    <w:rsid w:val="00285EBB"/>
    <w:rsid w:val="0028696D"/>
    <w:rsid w:val="00286BB5"/>
    <w:rsid w:val="00286C17"/>
    <w:rsid w:val="00287539"/>
    <w:rsid w:val="00290303"/>
    <w:rsid w:val="00290836"/>
    <w:rsid w:val="00290F38"/>
    <w:rsid w:val="00291402"/>
    <w:rsid w:val="0029162C"/>
    <w:rsid w:val="00291788"/>
    <w:rsid w:val="00291913"/>
    <w:rsid w:val="00291BDB"/>
    <w:rsid w:val="00291E41"/>
    <w:rsid w:val="0029268E"/>
    <w:rsid w:val="00292D5A"/>
    <w:rsid w:val="00292DC8"/>
    <w:rsid w:val="002932C2"/>
    <w:rsid w:val="00294071"/>
    <w:rsid w:val="00294083"/>
    <w:rsid w:val="00294E47"/>
    <w:rsid w:val="002955A4"/>
    <w:rsid w:val="00296320"/>
    <w:rsid w:val="00296781"/>
    <w:rsid w:val="00296AD7"/>
    <w:rsid w:val="00296AE8"/>
    <w:rsid w:val="00296FA6"/>
    <w:rsid w:val="00296FDF"/>
    <w:rsid w:val="0029706C"/>
    <w:rsid w:val="002972A7"/>
    <w:rsid w:val="0029743D"/>
    <w:rsid w:val="002976EF"/>
    <w:rsid w:val="00297B3D"/>
    <w:rsid w:val="00297C6F"/>
    <w:rsid w:val="002A02D2"/>
    <w:rsid w:val="002A063B"/>
    <w:rsid w:val="002A079F"/>
    <w:rsid w:val="002A094A"/>
    <w:rsid w:val="002A0E76"/>
    <w:rsid w:val="002A1995"/>
    <w:rsid w:val="002A1C35"/>
    <w:rsid w:val="002A1DC5"/>
    <w:rsid w:val="002A2A33"/>
    <w:rsid w:val="002A2B92"/>
    <w:rsid w:val="002A32D0"/>
    <w:rsid w:val="002A36E6"/>
    <w:rsid w:val="002A3922"/>
    <w:rsid w:val="002A4B6A"/>
    <w:rsid w:val="002A4F77"/>
    <w:rsid w:val="002A54EB"/>
    <w:rsid w:val="002A5A13"/>
    <w:rsid w:val="002A69A9"/>
    <w:rsid w:val="002A6D2D"/>
    <w:rsid w:val="002A7BA1"/>
    <w:rsid w:val="002A7CB6"/>
    <w:rsid w:val="002A7E72"/>
    <w:rsid w:val="002B0178"/>
    <w:rsid w:val="002B119E"/>
    <w:rsid w:val="002B1C1C"/>
    <w:rsid w:val="002B1C90"/>
    <w:rsid w:val="002B1EA2"/>
    <w:rsid w:val="002B1EA4"/>
    <w:rsid w:val="002B1EED"/>
    <w:rsid w:val="002B22C6"/>
    <w:rsid w:val="002B2803"/>
    <w:rsid w:val="002B28B3"/>
    <w:rsid w:val="002B2AA7"/>
    <w:rsid w:val="002B2B7D"/>
    <w:rsid w:val="002B3312"/>
    <w:rsid w:val="002B380D"/>
    <w:rsid w:val="002B40AE"/>
    <w:rsid w:val="002B41C8"/>
    <w:rsid w:val="002B5035"/>
    <w:rsid w:val="002B57D2"/>
    <w:rsid w:val="002B58B0"/>
    <w:rsid w:val="002B6047"/>
    <w:rsid w:val="002B60A3"/>
    <w:rsid w:val="002B6240"/>
    <w:rsid w:val="002B6444"/>
    <w:rsid w:val="002B64B6"/>
    <w:rsid w:val="002B69ED"/>
    <w:rsid w:val="002B7288"/>
    <w:rsid w:val="002B766F"/>
    <w:rsid w:val="002B7E44"/>
    <w:rsid w:val="002C0C2B"/>
    <w:rsid w:val="002C1811"/>
    <w:rsid w:val="002C2472"/>
    <w:rsid w:val="002C2D94"/>
    <w:rsid w:val="002C345E"/>
    <w:rsid w:val="002C4484"/>
    <w:rsid w:val="002C4557"/>
    <w:rsid w:val="002C4A2C"/>
    <w:rsid w:val="002C552C"/>
    <w:rsid w:val="002C5597"/>
    <w:rsid w:val="002C58C2"/>
    <w:rsid w:val="002C5A33"/>
    <w:rsid w:val="002C5B64"/>
    <w:rsid w:val="002C61B5"/>
    <w:rsid w:val="002C63F9"/>
    <w:rsid w:val="002C683B"/>
    <w:rsid w:val="002C6B89"/>
    <w:rsid w:val="002C72E9"/>
    <w:rsid w:val="002C7496"/>
    <w:rsid w:val="002C7508"/>
    <w:rsid w:val="002C7BF9"/>
    <w:rsid w:val="002C7E00"/>
    <w:rsid w:val="002C7ECA"/>
    <w:rsid w:val="002D05FF"/>
    <w:rsid w:val="002D0C29"/>
    <w:rsid w:val="002D0D3A"/>
    <w:rsid w:val="002D0FEB"/>
    <w:rsid w:val="002D1242"/>
    <w:rsid w:val="002D12B6"/>
    <w:rsid w:val="002D13C1"/>
    <w:rsid w:val="002D1692"/>
    <w:rsid w:val="002D1749"/>
    <w:rsid w:val="002D1F74"/>
    <w:rsid w:val="002D2C22"/>
    <w:rsid w:val="002D2FF7"/>
    <w:rsid w:val="002D3485"/>
    <w:rsid w:val="002D35E8"/>
    <w:rsid w:val="002D365D"/>
    <w:rsid w:val="002D3BCA"/>
    <w:rsid w:val="002D42B3"/>
    <w:rsid w:val="002D42CE"/>
    <w:rsid w:val="002D4827"/>
    <w:rsid w:val="002D4D0A"/>
    <w:rsid w:val="002D4E00"/>
    <w:rsid w:val="002D506B"/>
    <w:rsid w:val="002D50F6"/>
    <w:rsid w:val="002D51DA"/>
    <w:rsid w:val="002D5459"/>
    <w:rsid w:val="002D5707"/>
    <w:rsid w:val="002D5F02"/>
    <w:rsid w:val="002D6322"/>
    <w:rsid w:val="002D678A"/>
    <w:rsid w:val="002D6DA0"/>
    <w:rsid w:val="002D7418"/>
    <w:rsid w:val="002D742C"/>
    <w:rsid w:val="002D7516"/>
    <w:rsid w:val="002D7641"/>
    <w:rsid w:val="002D7DFD"/>
    <w:rsid w:val="002E003A"/>
    <w:rsid w:val="002E09F5"/>
    <w:rsid w:val="002E0DB6"/>
    <w:rsid w:val="002E0FF3"/>
    <w:rsid w:val="002E197D"/>
    <w:rsid w:val="002E19AA"/>
    <w:rsid w:val="002E27D0"/>
    <w:rsid w:val="002E2BA6"/>
    <w:rsid w:val="002E2ECF"/>
    <w:rsid w:val="002E3494"/>
    <w:rsid w:val="002E3505"/>
    <w:rsid w:val="002E4930"/>
    <w:rsid w:val="002E4DED"/>
    <w:rsid w:val="002E4E60"/>
    <w:rsid w:val="002E56E0"/>
    <w:rsid w:val="002E59D4"/>
    <w:rsid w:val="002E6152"/>
    <w:rsid w:val="002E64E2"/>
    <w:rsid w:val="002E6600"/>
    <w:rsid w:val="002E685A"/>
    <w:rsid w:val="002E6A9D"/>
    <w:rsid w:val="002E6F66"/>
    <w:rsid w:val="002E75A7"/>
    <w:rsid w:val="002E77FD"/>
    <w:rsid w:val="002E7CA4"/>
    <w:rsid w:val="002F02CD"/>
    <w:rsid w:val="002F03C2"/>
    <w:rsid w:val="002F12CF"/>
    <w:rsid w:val="002F1414"/>
    <w:rsid w:val="002F1476"/>
    <w:rsid w:val="002F1762"/>
    <w:rsid w:val="002F19B4"/>
    <w:rsid w:val="002F2754"/>
    <w:rsid w:val="002F2D5A"/>
    <w:rsid w:val="002F2F70"/>
    <w:rsid w:val="002F3319"/>
    <w:rsid w:val="002F3A4A"/>
    <w:rsid w:val="002F3F74"/>
    <w:rsid w:val="002F4ADC"/>
    <w:rsid w:val="002F4EF1"/>
    <w:rsid w:val="002F5055"/>
    <w:rsid w:val="002F5164"/>
    <w:rsid w:val="002F5A0F"/>
    <w:rsid w:val="002F5B32"/>
    <w:rsid w:val="002F6E01"/>
    <w:rsid w:val="002F7195"/>
    <w:rsid w:val="002F7A56"/>
    <w:rsid w:val="002F7D97"/>
    <w:rsid w:val="00300503"/>
    <w:rsid w:val="00300BB3"/>
    <w:rsid w:val="00300C3E"/>
    <w:rsid w:val="00300C86"/>
    <w:rsid w:val="00301493"/>
    <w:rsid w:val="00301EAE"/>
    <w:rsid w:val="00302311"/>
    <w:rsid w:val="003026CA"/>
    <w:rsid w:val="003029EC"/>
    <w:rsid w:val="00302D5E"/>
    <w:rsid w:val="00302E03"/>
    <w:rsid w:val="00303670"/>
    <w:rsid w:val="0030382F"/>
    <w:rsid w:val="00303947"/>
    <w:rsid w:val="00303A47"/>
    <w:rsid w:val="00304127"/>
    <w:rsid w:val="0030478E"/>
    <w:rsid w:val="00304950"/>
    <w:rsid w:val="00305157"/>
    <w:rsid w:val="003052B0"/>
    <w:rsid w:val="00305656"/>
    <w:rsid w:val="00305C5D"/>
    <w:rsid w:val="00305C73"/>
    <w:rsid w:val="00305D42"/>
    <w:rsid w:val="00305EC1"/>
    <w:rsid w:val="003063CA"/>
    <w:rsid w:val="003065E6"/>
    <w:rsid w:val="0030669B"/>
    <w:rsid w:val="0030743F"/>
    <w:rsid w:val="0030776B"/>
    <w:rsid w:val="00307C06"/>
    <w:rsid w:val="00311539"/>
    <w:rsid w:val="00311627"/>
    <w:rsid w:val="003117CA"/>
    <w:rsid w:val="003128D3"/>
    <w:rsid w:val="0031293A"/>
    <w:rsid w:val="003129F3"/>
    <w:rsid w:val="00312C93"/>
    <w:rsid w:val="00313C89"/>
    <w:rsid w:val="00313CA2"/>
    <w:rsid w:val="00313EC6"/>
    <w:rsid w:val="00313F79"/>
    <w:rsid w:val="003142E8"/>
    <w:rsid w:val="003151D6"/>
    <w:rsid w:val="00316690"/>
    <w:rsid w:val="00316D14"/>
    <w:rsid w:val="003172FD"/>
    <w:rsid w:val="00317700"/>
    <w:rsid w:val="00317930"/>
    <w:rsid w:val="00317F9F"/>
    <w:rsid w:val="00320C3F"/>
    <w:rsid w:val="00320E1B"/>
    <w:rsid w:val="00320EF3"/>
    <w:rsid w:val="003210F3"/>
    <w:rsid w:val="00321116"/>
    <w:rsid w:val="003212B4"/>
    <w:rsid w:val="00321AD4"/>
    <w:rsid w:val="003221EE"/>
    <w:rsid w:val="00322C1F"/>
    <w:rsid w:val="003238E1"/>
    <w:rsid w:val="00323CC0"/>
    <w:rsid w:val="00324096"/>
    <w:rsid w:val="0032442F"/>
    <w:rsid w:val="0032530E"/>
    <w:rsid w:val="003256F1"/>
    <w:rsid w:val="00325C56"/>
    <w:rsid w:val="003265BA"/>
    <w:rsid w:val="00326BB2"/>
    <w:rsid w:val="003270AF"/>
    <w:rsid w:val="0033022F"/>
    <w:rsid w:val="00330A8C"/>
    <w:rsid w:val="00330ED3"/>
    <w:rsid w:val="003316DD"/>
    <w:rsid w:val="00331742"/>
    <w:rsid w:val="00331B49"/>
    <w:rsid w:val="00331F8B"/>
    <w:rsid w:val="0033374A"/>
    <w:rsid w:val="00334017"/>
    <w:rsid w:val="0033407F"/>
    <w:rsid w:val="003347E2"/>
    <w:rsid w:val="00334803"/>
    <w:rsid w:val="00334DB5"/>
    <w:rsid w:val="0033502A"/>
    <w:rsid w:val="003352A1"/>
    <w:rsid w:val="00335351"/>
    <w:rsid w:val="00335E57"/>
    <w:rsid w:val="00336C1D"/>
    <w:rsid w:val="00336C6A"/>
    <w:rsid w:val="00336DCB"/>
    <w:rsid w:val="00340398"/>
    <w:rsid w:val="00340557"/>
    <w:rsid w:val="00340825"/>
    <w:rsid w:val="00340B5F"/>
    <w:rsid w:val="0034110F"/>
    <w:rsid w:val="003417E6"/>
    <w:rsid w:val="003418D9"/>
    <w:rsid w:val="00341AEE"/>
    <w:rsid w:val="0034282E"/>
    <w:rsid w:val="00342980"/>
    <w:rsid w:val="00342A6F"/>
    <w:rsid w:val="00342EF4"/>
    <w:rsid w:val="0034326D"/>
    <w:rsid w:val="00343BAC"/>
    <w:rsid w:val="00343D25"/>
    <w:rsid w:val="003440AE"/>
    <w:rsid w:val="003444BB"/>
    <w:rsid w:val="0034506B"/>
    <w:rsid w:val="0034512F"/>
    <w:rsid w:val="0034533A"/>
    <w:rsid w:val="00345372"/>
    <w:rsid w:val="003456EA"/>
    <w:rsid w:val="00345B74"/>
    <w:rsid w:val="0034609E"/>
    <w:rsid w:val="0034695F"/>
    <w:rsid w:val="00346DA8"/>
    <w:rsid w:val="00347A2E"/>
    <w:rsid w:val="00347E1B"/>
    <w:rsid w:val="003500B4"/>
    <w:rsid w:val="003509DA"/>
    <w:rsid w:val="00350E79"/>
    <w:rsid w:val="00350F71"/>
    <w:rsid w:val="003511DF"/>
    <w:rsid w:val="00351F42"/>
    <w:rsid w:val="00352FCB"/>
    <w:rsid w:val="003533DB"/>
    <w:rsid w:val="00353808"/>
    <w:rsid w:val="00354FCF"/>
    <w:rsid w:val="003568DB"/>
    <w:rsid w:val="00356EC0"/>
    <w:rsid w:val="00356F77"/>
    <w:rsid w:val="003572A3"/>
    <w:rsid w:val="00357810"/>
    <w:rsid w:val="00360CB0"/>
    <w:rsid w:val="003614A7"/>
    <w:rsid w:val="00362078"/>
    <w:rsid w:val="00362628"/>
    <w:rsid w:val="00362976"/>
    <w:rsid w:val="00362E94"/>
    <w:rsid w:val="003637E5"/>
    <w:rsid w:val="0036401F"/>
    <w:rsid w:val="003649E1"/>
    <w:rsid w:val="00364B9E"/>
    <w:rsid w:val="00364C05"/>
    <w:rsid w:val="00365C47"/>
    <w:rsid w:val="0036642F"/>
    <w:rsid w:val="00367694"/>
    <w:rsid w:val="00367C7F"/>
    <w:rsid w:val="00370056"/>
    <w:rsid w:val="00370608"/>
    <w:rsid w:val="00370A49"/>
    <w:rsid w:val="00370FE7"/>
    <w:rsid w:val="00371E64"/>
    <w:rsid w:val="00371F0A"/>
    <w:rsid w:val="00372377"/>
    <w:rsid w:val="003724BF"/>
    <w:rsid w:val="00372B46"/>
    <w:rsid w:val="00372BD0"/>
    <w:rsid w:val="00372C77"/>
    <w:rsid w:val="00372F88"/>
    <w:rsid w:val="00373161"/>
    <w:rsid w:val="003736CD"/>
    <w:rsid w:val="003739EC"/>
    <w:rsid w:val="00373B34"/>
    <w:rsid w:val="00374074"/>
    <w:rsid w:val="00374150"/>
    <w:rsid w:val="0037431E"/>
    <w:rsid w:val="00374350"/>
    <w:rsid w:val="0037447E"/>
    <w:rsid w:val="00376CEF"/>
    <w:rsid w:val="0037713F"/>
    <w:rsid w:val="00377A99"/>
    <w:rsid w:val="00377DCA"/>
    <w:rsid w:val="00377F3A"/>
    <w:rsid w:val="00380224"/>
    <w:rsid w:val="0038141F"/>
    <w:rsid w:val="00381A6D"/>
    <w:rsid w:val="00382283"/>
    <w:rsid w:val="003823F4"/>
    <w:rsid w:val="00382618"/>
    <w:rsid w:val="003843FE"/>
    <w:rsid w:val="00384A0D"/>
    <w:rsid w:val="00385047"/>
    <w:rsid w:val="00385116"/>
    <w:rsid w:val="0038553C"/>
    <w:rsid w:val="003855EA"/>
    <w:rsid w:val="00385EEE"/>
    <w:rsid w:val="0038652F"/>
    <w:rsid w:val="0038681E"/>
    <w:rsid w:val="00386C0A"/>
    <w:rsid w:val="00386C23"/>
    <w:rsid w:val="00386DCD"/>
    <w:rsid w:val="003873FC"/>
    <w:rsid w:val="0038741B"/>
    <w:rsid w:val="00387B52"/>
    <w:rsid w:val="00387DC1"/>
    <w:rsid w:val="00387E59"/>
    <w:rsid w:val="00387F75"/>
    <w:rsid w:val="003916A1"/>
    <w:rsid w:val="003917FA"/>
    <w:rsid w:val="00392127"/>
    <w:rsid w:val="0039244D"/>
    <w:rsid w:val="00392A0B"/>
    <w:rsid w:val="00392E44"/>
    <w:rsid w:val="0039327C"/>
    <w:rsid w:val="00393394"/>
    <w:rsid w:val="00393C33"/>
    <w:rsid w:val="00393F9E"/>
    <w:rsid w:val="00394B64"/>
    <w:rsid w:val="00394DB7"/>
    <w:rsid w:val="00395D77"/>
    <w:rsid w:val="0039604D"/>
    <w:rsid w:val="00396C44"/>
    <w:rsid w:val="00396C4D"/>
    <w:rsid w:val="00396FE0"/>
    <w:rsid w:val="003971A8"/>
    <w:rsid w:val="003974C0"/>
    <w:rsid w:val="00397507"/>
    <w:rsid w:val="003A0601"/>
    <w:rsid w:val="003A07A2"/>
    <w:rsid w:val="003A07E2"/>
    <w:rsid w:val="003A0BE2"/>
    <w:rsid w:val="003A0E89"/>
    <w:rsid w:val="003A0ED4"/>
    <w:rsid w:val="003A108A"/>
    <w:rsid w:val="003A118A"/>
    <w:rsid w:val="003A134F"/>
    <w:rsid w:val="003A2220"/>
    <w:rsid w:val="003A272B"/>
    <w:rsid w:val="003A28B9"/>
    <w:rsid w:val="003A36BD"/>
    <w:rsid w:val="003A38E2"/>
    <w:rsid w:val="003A4030"/>
    <w:rsid w:val="003A4462"/>
    <w:rsid w:val="003A5140"/>
    <w:rsid w:val="003A5417"/>
    <w:rsid w:val="003A5637"/>
    <w:rsid w:val="003A5849"/>
    <w:rsid w:val="003A64F7"/>
    <w:rsid w:val="003A680D"/>
    <w:rsid w:val="003A6A0E"/>
    <w:rsid w:val="003A712A"/>
    <w:rsid w:val="003A73C8"/>
    <w:rsid w:val="003A74E1"/>
    <w:rsid w:val="003A7E28"/>
    <w:rsid w:val="003B09F3"/>
    <w:rsid w:val="003B0A2C"/>
    <w:rsid w:val="003B0C5E"/>
    <w:rsid w:val="003B0D3A"/>
    <w:rsid w:val="003B0FEF"/>
    <w:rsid w:val="003B1045"/>
    <w:rsid w:val="003B1147"/>
    <w:rsid w:val="003B144E"/>
    <w:rsid w:val="003B1588"/>
    <w:rsid w:val="003B1815"/>
    <w:rsid w:val="003B2998"/>
    <w:rsid w:val="003B2A1A"/>
    <w:rsid w:val="003B2A85"/>
    <w:rsid w:val="003B2BB2"/>
    <w:rsid w:val="003B2FC7"/>
    <w:rsid w:val="003B32B1"/>
    <w:rsid w:val="003B4A55"/>
    <w:rsid w:val="003B4CEE"/>
    <w:rsid w:val="003B565E"/>
    <w:rsid w:val="003B63A9"/>
    <w:rsid w:val="003B69F6"/>
    <w:rsid w:val="003B7020"/>
    <w:rsid w:val="003B72E4"/>
    <w:rsid w:val="003B766F"/>
    <w:rsid w:val="003B7D55"/>
    <w:rsid w:val="003C0483"/>
    <w:rsid w:val="003C0644"/>
    <w:rsid w:val="003C0659"/>
    <w:rsid w:val="003C261C"/>
    <w:rsid w:val="003C2984"/>
    <w:rsid w:val="003C2F42"/>
    <w:rsid w:val="003C3C15"/>
    <w:rsid w:val="003C4C44"/>
    <w:rsid w:val="003C4D30"/>
    <w:rsid w:val="003C4F26"/>
    <w:rsid w:val="003C62C0"/>
    <w:rsid w:val="003C6848"/>
    <w:rsid w:val="003C69BD"/>
    <w:rsid w:val="003C6E2F"/>
    <w:rsid w:val="003C7521"/>
    <w:rsid w:val="003C7640"/>
    <w:rsid w:val="003C7B78"/>
    <w:rsid w:val="003C7E0D"/>
    <w:rsid w:val="003D01E4"/>
    <w:rsid w:val="003D05EE"/>
    <w:rsid w:val="003D0684"/>
    <w:rsid w:val="003D0C4F"/>
    <w:rsid w:val="003D1869"/>
    <w:rsid w:val="003D207F"/>
    <w:rsid w:val="003D23F2"/>
    <w:rsid w:val="003D2A58"/>
    <w:rsid w:val="003D2B1D"/>
    <w:rsid w:val="003D2C60"/>
    <w:rsid w:val="003D386B"/>
    <w:rsid w:val="003D393F"/>
    <w:rsid w:val="003D3BF3"/>
    <w:rsid w:val="003D3CEA"/>
    <w:rsid w:val="003D3D60"/>
    <w:rsid w:val="003D3EFE"/>
    <w:rsid w:val="003D49EB"/>
    <w:rsid w:val="003D4D9C"/>
    <w:rsid w:val="003D4E00"/>
    <w:rsid w:val="003D4E04"/>
    <w:rsid w:val="003D53C7"/>
    <w:rsid w:val="003D5D92"/>
    <w:rsid w:val="003D62A3"/>
    <w:rsid w:val="003D6498"/>
    <w:rsid w:val="003D6A0D"/>
    <w:rsid w:val="003D6B83"/>
    <w:rsid w:val="003D7156"/>
    <w:rsid w:val="003D718F"/>
    <w:rsid w:val="003D742C"/>
    <w:rsid w:val="003D79E2"/>
    <w:rsid w:val="003E02DA"/>
    <w:rsid w:val="003E034C"/>
    <w:rsid w:val="003E06DD"/>
    <w:rsid w:val="003E076A"/>
    <w:rsid w:val="003E081F"/>
    <w:rsid w:val="003E09B8"/>
    <w:rsid w:val="003E15FF"/>
    <w:rsid w:val="003E185C"/>
    <w:rsid w:val="003E1BF5"/>
    <w:rsid w:val="003E1FCE"/>
    <w:rsid w:val="003E21E1"/>
    <w:rsid w:val="003E2954"/>
    <w:rsid w:val="003E2F30"/>
    <w:rsid w:val="003E31D2"/>
    <w:rsid w:val="003E380E"/>
    <w:rsid w:val="003E4204"/>
    <w:rsid w:val="003E42EC"/>
    <w:rsid w:val="003E487D"/>
    <w:rsid w:val="003E49E2"/>
    <w:rsid w:val="003E4F0E"/>
    <w:rsid w:val="003E5075"/>
    <w:rsid w:val="003E5338"/>
    <w:rsid w:val="003E5CF6"/>
    <w:rsid w:val="003E6107"/>
    <w:rsid w:val="003E61FC"/>
    <w:rsid w:val="003E688C"/>
    <w:rsid w:val="003E77AD"/>
    <w:rsid w:val="003E7EB0"/>
    <w:rsid w:val="003F013C"/>
    <w:rsid w:val="003F01C1"/>
    <w:rsid w:val="003F058E"/>
    <w:rsid w:val="003F0906"/>
    <w:rsid w:val="003F0CB0"/>
    <w:rsid w:val="003F224D"/>
    <w:rsid w:val="003F229F"/>
    <w:rsid w:val="003F3123"/>
    <w:rsid w:val="003F3697"/>
    <w:rsid w:val="003F37B8"/>
    <w:rsid w:val="003F389C"/>
    <w:rsid w:val="003F3A8E"/>
    <w:rsid w:val="003F3B25"/>
    <w:rsid w:val="003F3B36"/>
    <w:rsid w:val="003F3C56"/>
    <w:rsid w:val="003F3DE6"/>
    <w:rsid w:val="003F6630"/>
    <w:rsid w:val="003F6A8F"/>
    <w:rsid w:val="003F70A8"/>
    <w:rsid w:val="003F70E0"/>
    <w:rsid w:val="003F79E2"/>
    <w:rsid w:val="00400052"/>
    <w:rsid w:val="004000D1"/>
    <w:rsid w:val="0040017B"/>
    <w:rsid w:val="00400316"/>
    <w:rsid w:val="00400A35"/>
    <w:rsid w:val="00400C46"/>
    <w:rsid w:val="00401439"/>
    <w:rsid w:val="00401483"/>
    <w:rsid w:val="004018FE"/>
    <w:rsid w:val="004019DD"/>
    <w:rsid w:val="00402E9A"/>
    <w:rsid w:val="00403146"/>
    <w:rsid w:val="00403239"/>
    <w:rsid w:val="0040338A"/>
    <w:rsid w:val="004038CE"/>
    <w:rsid w:val="004044A3"/>
    <w:rsid w:val="004045AC"/>
    <w:rsid w:val="00404C64"/>
    <w:rsid w:val="00404D91"/>
    <w:rsid w:val="00405171"/>
    <w:rsid w:val="00405181"/>
    <w:rsid w:val="00405F29"/>
    <w:rsid w:val="0040615B"/>
    <w:rsid w:val="0040673D"/>
    <w:rsid w:val="00406945"/>
    <w:rsid w:val="004072B3"/>
    <w:rsid w:val="00407390"/>
    <w:rsid w:val="00407567"/>
    <w:rsid w:val="00410875"/>
    <w:rsid w:val="00411102"/>
    <w:rsid w:val="00411330"/>
    <w:rsid w:val="00411A7E"/>
    <w:rsid w:val="00411A89"/>
    <w:rsid w:val="00411C87"/>
    <w:rsid w:val="00411F7B"/>
    <w:rsid w:val="00412082"/>
    <w:rsid w:val="004122A4"/>
    <w:rsid w:val="0041261F"/>
    <w:rsid w:val="004129D7"/>
    <w:rsid w:val="00412A28"/>
    <w:rsid w:val="00412F08"/>
    <w:rsid w:val="00412FBE"/>
    <w:rsid w:val="00413B7F"/>
    <w:rsid w:val="004141DB"/>
    <w:rsid w:val="00414B32"/>
    <w:rsid w:val="0041517E"/>
    <w:rsid w:val="00415D2A"/>
    <w:rsid w:val="00415FDF"/>
    <w:rsid w:val="00416970"/>
    <w:rsid w:val="00416A0E"/>
    <w:rsid w:val="004175DB"/>
    <w:rsid w:val="00417B10"/>
    <w:rsid w:val="00421118"/>
    <w:rsid w:val="004218E5"/>
    <w:rsid w:val="00421A81"/>
    <w:rsid w:val="00421AAB"/>
    <w:rsid w:val="00422AA5"/>
    <w:rsid w:val="004230DD"/>
    <w:rsid w:val="004234D2"/>
    <w:rsid w:val="00423AA8"/>
    <w:rsid w:val="00423C5F"/>
    <w:rsid w:val="00423F0D"/>
    <w:rsid w:val="00424EF9"/>
    <w:rsid w:val="0042585E"/>
    <w:rsid w:val="00426285"/>
    <w:rsid w:val="004263BE"/>
    <w:rsid w:val="004268A5"/>
    <w:rsid w:val="0042694C"/>
    <w:rsid w:val="0042714A"/>
    <w:rsid w:val="0042724E"/>
    <w:rsid w:val="00427447"/>
    <w:rsid w:val="00427806"/>
    <w:rsid w:val="004306D6"/>
    <w:rsid w:val="00430B7A"/>
    <w:rsid w:val="00431722"/>
    <w:rsid w:val="00433120"/>
    <w:rsid w:val="00433646"/>
    <w:rsid w:val="00433B9C"/>
    <w:rsid w:val="00434284"/>
    <w:rsid w:val="00434374"/>
    <w:rsid w:val="00434AB4"/>
    <w:rsid w:val="00434CEE"/>
    <w:rsid w:val="00436D19"/>
    <w:rsid w:val="00437067"/>
    <w:rsid w:val="004375B9"/>
    <w:rsid w:val="00437AF1"/>
    <w:rsid w:val="004409C5"/>
    <w:rsid w:val="00441AF4"/>
    <w:rsid w:val="00441C4D"/>
    <w:rsid w:val="00441D4D"/>
    <w:rsid w:val="00442402"/>
    <w:rsid w:val="004432B3"/>
    <w:rsid w:val="00443F45"/>
    <w:rsid w:val="004441A6"/>
    <w:rsid w:val="0044434E"/>
    <w:rsid w:val="0044455C"/>
    <w:rsid w:val="0044476C"/>
    <w:rsid w:val="00445050"/>
    <w:rsid w:val="0044587E"/>
    <w:rsid w:val="004459B2"/>
    <w:rsid w:val="00446098"/>
    <w:rsid w:val="004461F3"/>
    <w:rsid w:val="0044641B"/>
    <w:rsid w:val="004466BB"/>
    <w:rsid w:val="00446B2A"/>
    <w:rsid w:val="00446B30"/>
    <w:rsid w:val="00446E27"/>
    <w:rsid w:val="004470E7"/>
    <w:rsid w:val="004476F4"/>
    <w:rsid w:val="00450A8B"/>
    <w:rsid w:val="00450B1A"/>
    <w:rsid w:val="00450B93"/>
    <w:rsid w:val="004512C4"/>
    <w:rsid w:val="004513DB"/>
    <w:rsid w:val="0045157B"/>
    <w:rsid w:val="00451F1D"/>
    <w:rsid w:val="0045245C"/>
    <w:rsid w:val="00452510"/>
    <w:rsid w:val="00452B04"/>
    <w:rsid w:val="00452E71"/>
    <w:rsid w:val="004536F6"/>
    <w:rsid w:val="00453DFB"/>
    <w:rsid w:val="00454601"/>
    <w:rsid w:val="00454C26"/>
    <w:rsid w:val="00454C4D"/>
    <w:rsid w:val="004552D2"/>
    <w:rsid w:val="004555EE"/>
    <w:rsid w:val="00455D5D"/>
    <w:rsid w:val="004561BB"/>
    <w:rsid w:val="00456B89"/>
    <w:rsid w:val="004576CB"/>
    <w:rsid w:val="00457B3B"/>
    <w:rsid w:val="00457BD4"/>
    <w:rsid w:val="00460620"/>
    <w:rsid w:val="00460622"/>
    <w:rsid w:val="00461DE3"/>
    <w:rsid w:val="00462C5E"/>
    <w:rsid w:val="004631A8"/>
    <w:rsid w:val="004633D8"/>
    <w:rsid w:val="00463467"/>
    <w:rsid w:val="00463CF4"/>
    <w:rsid w:val="00463E54"/>
    <w:rsid w:val="004642DF"/>
    <w:rsid w:val="004645EF"/>
    <w:rsid w:val="00464DF8"/>
    <w:rsid w:val="00464F52"/>
    <w:rsid w:val="004652E6"/>
    <w:rsid w:val="00465341"/>
    <w:rsid w:val="004657E0"/>
    <w:rsid w:val="00465D79"/>
    <w:rsid w:val="00465FE1"/>
    <w:rsid w:val="004668D9"/>
    <w:rsid w:val="00466F69"/>
    <w:rsid w:val="0046743D"/>
    <w:rsid w:val="00467E2C"/>
    <w:rsid w:val="00470300"/>
    <w:rsid w:val="004703F7"/>
    <w:rsid w:val="004707A7"/>
    <w:rsid w:val="00470A3F"/>
    <w:rsid w:val="00472084"/>
    <w:rsid w:val="004723F4"/>
    <w:rsid w:val="004733B9"/>
    <w:rsid w:val="00473475"/>
    <w:rsid w:val="004736FC"/>
    <w:rsid w:val="00473E4B"/>
    <w:rsid w:val="00474016"/>
    <w:rsid w:val="00474032"/>
    <w:rsid w:val="00474488"/>
    <w:rsid w:val="00474527"/>
    <w:rsid w:val="00474573"/>
    <w:rsid w:val="004746A5"/>
    <w:rsid w:val="00474E46"/>
    <w:rsid w:val="00475158"/>
    <w:rsid w:val="00475269"/>
    <w:rsid w:val="00475F9E"/>
    <w:rsid w:val="00476034"/>
    <w:rsid w:val="00476717"/>
    <w:rsid w:val="00476985"/>
    <w:rsid w:val="00476A10"/>
    <w:rsid w:val="00476A68"/>
    <w:rsid w:val="00476B63"/>
    <w:rsid w:val="0048003A"/>
    <w:rsid w:val="004802EE"/>
    <w:rsid w:val="00480E7E"/>
    <w:rsid w:val="00480F66"/>
    <w:rsid w:val="00481616"/>
    <w:rsid w:val="00482F75"/>
    <w:rsid w:val="00483524"/>
    <w:rsid w:val="00483A78"/>
    <w:rsid w:val="0048433F"/>
    <w:rsid w:val="004844FF"/>
    <w:rsid w:val="00484D85"/>
    <w:rsid w:val="0048502C"/>
    <w:rsid w:val="00485167"/>
    <w:rsid w:val="00485AC8"/>
    <w:rsid w:val="004863E7"/>
    <w:rsid w:val="00486FC3"/>
    <w:rsid w:val="0048717A"/>
    <w:rsid w:val="00487381"/>
    <w:rsid w:val="004877F1"/>
    <w:rsid w:val="00490006"/>
    <w:rsid w:val="00490133"/>
    <w:rsid w:val="004911B3"/>
    <w:rsid w:val="00493A31"/>
    <w:rsid w:val="00493AFB"/>
    <w:rsid w:val="00493DA1"/>
    <w:rsid w:val="00494090"/>
    <w:rsid w:val="00494BF6"/>
    <w:rsid w:val="00494D09"/>
    <w:rsid w:val="004955D5"/>
    <w:rsid w:val="0049589D"/>
    <w:rsid w:val="00495C10"/>
    <w:rsid w:val="00495E00"/>
    <w:rsid w:val="004974B2"/>
    <w:rsid w:val="00497CF4"/>
    <w:rsid w:val="004A0775"/>
    <w:rsid w:val="004A13A5"/>
    <w:rsid w:val="004A14C7"/>
    <w:rsid w:val="004A1CE7"/>
    <w:rsid w:val="004A1F70"/>
    <w:rsid w:val="004A2171"/>
    <w:rsid w:val="004A2348"/>
    <w:rsid w:val="004A23B1"/>
    <w:rsid w:val="004A272A"/>
    <w:rsid w:val="004A2B33"/>
    <w:rsid w:val="004A327C"/>
    <w:rsid w:val="004A36C1"/>
    <w:rsid w:val="004A371E"/>
    <w:rsid w:val="004A37CB"/>
    <w:rsid w:val="004A430F"/>
    <w:rsid w:val="004A56EF"/>
    <w:rsid w:val="004A5B8C"/>
    <w:rsid w:val="004A6161"/>
    <w:rsid w:val="004A6A1F"/>
    <w:rsid w:val="004A76FF"/>
    <w:rsid w:val="004B01E9"/>
    <w:rsid w:val="004B032A"/>
    <w:rsid w:val="004B087B"/>
    <w:rsid w:val="004B0BE4"/>
    <w:rsid w:val="004B165E"/>
    <w:rsid w:val="004B1AAF"/>
    <w:rsid w:val="004B21E2"/>
    <w:rsid w:val="004B2B57"/>
    <w:rsid w:val="004B2E37"/>
    <w:rsid w:val="004B370E"/>
    <w:rsid w:val="004B3913"/>
    <w:rsid w:val="004B4508"/>
    <w:rsid w:val="004B4A21"/>
    <w:rsid w:val="004B4B51"/>
    <w:rsid w:val="004B4B63"/>
    <w:rsid w:val="004B5107"/>
    <w:rsid w:val="004B511D"/>
    <w:rsid w:val="004B5302"/>
    <w:rsid w:val="004B563A"/>
    <w:rsid w:val="004B5D53"/>
    <w:rsid w:val="004B6059"/>
    <w:rsid w:val="004B6099"/>
    <w:rsid w:val="004B6543"/>
    <w:rsid w:val="004B673F"/>
    <w:rsid w:val="004B758A"/>
    <w:rsid w:val="004B7678"/>
    <w:rsid w:val="004B7767"/>
    <w:rsid w:val="004B7FCE"/>
    <w:rsid w:val="004C0120"/>
    <w:rsid w:val="004C0129"/>
    <w:rsid w:val="004C04F6"/>
    <w:rsid w:val="004C0A07"/>
    <w:rsid w:val="004C0B41"/>
    <w:rsid w:val="004C12D0"/>
    <w:rsid w:val="004C14C4"/>
    <w:rsid w:val="004C1F5B"/>
    <w:rsid w:val="004C2AC8"/>
    <w:rsid w:val="004C31C3"/>
    <w:rsid w:val="004C368E"/>
    <w:rsid w:val="004C373D"/>
    <w:rsid w:val="004C3951"/>
    <w:rsid w:val="004C4245"/>
    <w:rsid w:val="004C42D8"/>
    <w:rsid w:val="004C445F"/>
    <w:rsid w:val="004C44F4"/>
    <w:rsid w:val="004C4966"/>
    <w:rsid w:val="004C4ABD"/>
    <w:rsid w:val="004C4D8D"/>
    <w:rsid w:val="004C4F5A"/>
    <w:rsid w:val="004C589A"/>
    <w:rsid w:val="004C5C97"/>
    <w:rsid w:val="004C5D03"/>
    <w:rsid w:val="004C5E9E"/>
    <w:rsid w:val="004C6348"/>
    <w:rsid w:val="004C6573"/>
    <w:rsid w:val="004C6B82"/>
    <w:rsid w:val="004C6CAB"/>
    <w:rsid w:val="004C7641"/>
    <w:rsid w:val="004C78DA"/>
    <w:rsid w:val="004C7CC1"/>
    <w:rsid w:val="004C7D91"/>
    <w:rsid w:val="004C7FED"/>
    <w:rsid w:val="004C7FF9"/>
    <w:rsid w:val="004D043C"/>
    <w:rsid w:val="004D05DB"/>
    <w:rsid w:val="004D0DA5"/>
    <w:rsid w:val="004D11A3"/>
    <w:rsid w:val="004D12BC"/>
    <w:rsid w:val="004D16D7"/>
    <w:rsid w:val="004D1904"/>
    <w:rsid w:val="004D1A99"/>
    <w:rsid w:val="004D31FB"/>
    <w:rsid w:val="004D37A1"/>
    <w:rsid w:val="004D42C7"/>
    <w:rsid w:val="004D4740"/>
    <w:rsid w:val="004D4990"/>
    <w:rsid w:val="004D49A8"/>
    <w:rsid w:val="004D528B"/>
    <w:rsid w:val="004D5CDE"/>
    <w:rsid w:val="004D6167"/>
    <w:rsid w:val="004D63A5"/>
    <w:rsid w:val="004D6860"/>
    <w:rsid w:val="004D70A1"/>
    <w:rsid w:val="004D79DB"/>
    <w:rsid w:val="004D7FD9"/>
    <w:rsid w:val="004E0306"/>
    <w:rsid w:val="004E0C83"/>
    <w:rsid w:val="004E0D99"/>
    <w:rsid w:val="004E10BD"/>
    <w:rsid w:val="004E1690"/>
    <w:rsid w:val="004E2D94"/>
    <w:rsid w:val="004E38A0"/>
    <w:rsid w:val="004E3A46"/>
    <w:rsid w:val="004E4315"/>
    <w:rsid w:val="004E4430"/>
    <w:rsid w:val="004E4828"/>
    <w:rsid w:val="004E4FE8"/>
    <w:rsid w:val="004E5AE5"/>
    <w:rsid w:val="004E5CCD"/>
    <w:rsid w:val="004E6052"/>
    <w:rsid w:val="004E6800"/>
    <w:rsid w:val="004E6AD8"/>
    <w:rsid w:val="004E7067"/>
    <w:rsid w:val="004F109E"/>
    <w:rsid w:val="004F10D2"/>
    <w:rsid w:val="004F13C9"/>
    <w:rsid w:val="004F17A3"/>
    <w:rsid w:val="004F1BCD"/>
    <w:rsid w:val="004F1EF9"/>
    <w:rsid w:val="004F33E3"/>
    <w:rsid w:val="004F35E9"/>
    <w:rsid w:val="004F3771"/>
    <w:rsid w:val="004F3BF9"/>
    <w:rsid w:val="004F4CA1"/>
    <w:rsid w:val="004F4D42"/>
    <w:rsid w:val="004F55E5"/>
    <w:rsid w:val="004F5F89"/>
    <w:rsid w:val="004F6595"/>
    <w:rsid w:val="004F662D"/>
    <w:rsid w:val="004F6810"/>
    <w:rsid w:val="004F6C71"/>
    <w:rsid w:val="004F7B93"/>
    <w:rsid w:val="004F7D11"/>
    <w:rsid w:val="00500218"/>
    <w:rsid w:val="005002D2"/>
    <w:rsid w:val="00500A98"/>
    <w:rsid w:val="00500AD8"/>
    <w:rsid w:val="00500BFC"/>
    <w:rsid w:val="00501103"/>
    <w:rsid w:val="00501BE9"/>
    <w:rsid w:val="005021CF"/>
    <w:rsid w:val="00502331"/>
    <w:rsid w:val="005024C9"/>
    <w:rsid w:val="00502E58"/>
    <w:rsid w:val="005037E0"/>
    <w:rsid w:val="0050418D"/>
    <w:rsid w:val="00504B49"/>
    <w:rsid w:val="005058FA"/>
    <w:rsid w:val="00505A55"/>
    <w:rsid w:val="00505CAC"/>
    <w:rsid w:val="00505FE3"/>
    <w:rsid w:val="0050618D"/>
    <w:rsid w:val="00507009"/>
    <w:rsid w:val="0050701C"/>
    <w:rsid w:val="00507139"/>
    <w:rsid w:val="00507416"/>
    <w:rsid w:val="00507D19"/>
    <w:rsid w:val="00507D8E"/>
    <w:rsid w:val="00507F21"/>
    <w:rsid w:val="005103CC"/>
    <w:rsid w:val="00510E53"/>
    <w:rsid w:val="00510E81"/>
    <w:rsid w:val="0051157A"/>
    <w:rsid w:val="005117CC"/>
    <w:rsid w:val="00511B2B"/>
    <w:rsid w:val="00511EE0"/>
    <w:rsid w:val="00511EEA"/>
    <w:rsid w:val="00511F6E"/>
    <w:rsid w:val="00512397"/>
    <w:rsid w:val="00512ABD"/>
    <w:rsid w:val="00512B07"/>
    <w:rsid w:val="005130C7"/>
    <w:rsid w:val="00513293"/>
    <w:rsid w:val="00513BEA"/>
    <w:rsid w:val="0051448C"/>
    <w:rsid w:val="00514D7C"/>
    <w:rsid w:val="00515066"/>
    <w:rsid w:val="00515A3B"/>
    <w:rsid w:val="00515AAF"/>
    <w:rsid w:val="00515FBE"/>
    <w:rsid w:val="005179B9"/>
    <w:rsid w:val="00520111"/>
    <w:rsid w:val="00520446"/>
    <w:rsid w:val="00520DF4"/>
    <w:rsid w:val="0052109D"/>
    <w:rsid w:val="005218CE"/>
    <w:rsid w:val="00522312"/>
    <w:rsid w:val="00522674"/>
    <w:rsid w:val="00523078"/>
    <w:rsid w:val="005236DC"/>
    <w:rsid w:val="00523AB0"/>
    <w:rsid w:val="00523C19"/>
    <w:rsid w:val="00524279"/>
    <w:rsid w:val="005252EA"/>
    <w:rsid w:val="005257FA"/>
    <w:rsid w:val="005258D9"/>
    <w:rsid w:val="0052691C"/>
    <w:rsid w:val="00526E7E"/>
    <w:rsid w:val="00527539"/>
    <w:rsid w:val="00527BB1"/>
    <w:rsid w:val="005302A3"/>
    <w:rsid w:val="0053045D"/>
    <w:rsid w:val="00530460"/>
    <w:rsid w:val="00530CBF"/>
    <w:rsid w:val="005314BA"/>
    <w:rsid w:val="00531801"/>
    <w:rsid w:val="00531C2A"/>
    <w:rsid w:val="00532167"/>
    <w:rsid w:val="0053273A"/>
    <w:rsid w:val="00533327"/>
    <w:rsid w:val="00533A80"/>
    <w:rsid w:val="005341A6"/>
    <w:rsid w:val="005343F5"/>
    <w:rsid w:val="00534417"/>
    <w:rsid w:val="005348FA"/>
    <w:rsid w:val="00535183"/>
    <w:rsid w:val="005351E0"/>
    <w:rsid w:val="005351E7"/>
    <w:rsid w:val="00535756"/>
    <w:rsid w:val="00535E1F"/>
    <w:rsid w:val="0053605E"/>
    <w:rsid w:val="0053624E"/>
    <w:rsid w:val="00537E11"/>
    <w:rsid w:val="0054059E"/>
    <w:rsid w:val="00540E83"/>
    <w:rsid w:val="00541122"/>
    <w:rsid w:val="00541219"/>
    <w:rsid w:val="00541F5C"/>
    <w:rsid w:val="00542731"/>
    <w:rsid w:val="0054286B"/>
    <w:rsid w:val="00542B63"/>
    <w:rsid w:val="00543B32"/>
    <w:rsid w:val="00543B72"/>
    <w:rsid w:val="005441B4"/>
    <w:rsid w:val="005445E5"/>
    <w:rsid w:val="005447CA"/>
    <w:rsid w:val="00544DB7"/>
    <w:rsid w:val="0054573B"/>
    <w:rsid w:val="00545B24"/>
    <w:rsid w:val="005462DD"/>
    <w:rsid w:val="00546787"/>
    <w:rsid w:val="00546B17"/>
    <w:rsid w:val="00547BCE"/>
    <w:rsid w:val="00547F06"/>
    <w:rsid w:val="00550160"/>
    <w:rsid w:val="00551448"/>
    <w:rsid w:val="00551B7C"/>
    <w:rsid w:val="00551F8C"/>
    <w:rsid w:val="005520A0"/>
    <w:rsid w:val="00552358"/>
    <w:rsid w:val="005544CA"/>
    <w:rsid w:val="005552E1"/>
    <w:rsid w:val="005558DD"/>
    <w:rsid w:val="00555F11"/>
    <w:rsid w:val="00556910"/>
    <w:rsid w:val="00556962"/>
    <w:rsid w:val="00556B05"/>
    <w:rsid w:val="00556DF1"/>
    <w:rsid w:val="0055717A"/>
    <w:rsid w:val="005572C4"/>
    <w:rsid w:val="00557A40"/>
    <w:rsid w:val="00560683"/>
    <w:rsid w:val="00560C00"/>
    <w:rsid w:val="00560D07"/>
    <w:rsid w:val="00560DB7"/>
    <w:rsid w:val="00561A47"/>
    <w:rsid w:val="00562150"/>
    <w:rsid w:val="00562F0F"/>
    <w:rsid w:val="00563B37"/>
    <w:rsid w:val="00564197"/>
    <w:rsid w:val="005647FB"/>
    <w:rsid w:val="00564881"/>
    <w:rsid w:val="00564FFA"/>
    <w:rsid w:val="00565EC1"/>
    <w:rsid w:val="00566ADD"/>
    <w:rsid w:val="00566FEC"/>
    <w:rsid w:val="005676C1"/>
    <w:rsid w:val="005677E3"/>
    <w:rsid w:val="00567BDF"/>
    <w:rsid w:val="00567C36"/>
    <w:rsid w:val="00567D24"/>
    <w:rsid w:val="00567D3B"/>
    <w:rsid w:val="0057004B"/>
    <w:rsid w:val="00570206"/>
    <w:rsid w:val="0057080C"/>
    <w:rsid w:val="005709EE"/>
    <w:rsid w:val="00571311"/>
    <w:rsid w:val="00571975"/>
    <w:rsid w:val="0057280B"/>
    <w:rsid w:val="00572B11"/>
    <w:rsid w:val="00572B37"/>
    <w:rsid w:val="00572C85"/>
    <w:rsid w:val="00572EED"/>
    <w:rsid w:val="00573174"/>
    <w:rsid w:val="00573882"/>
    <w:rsid w:val="00573A61"/>
    <w:rsid w:val="00573A88"/>
    <w:rsid w:val="00573B12"/>
    <w:rsid w:val="00573BC4"/>
    <w:rsid w:val="00574256"/>
    <w:rsid w:val="0057500F"/>
    <w:rsid w:val="00575C5E"/>
    <w:rsid w:val="00576009"/>
    <w:rsid w:val="00576047"/>
    <w:rsid w:val="00576174"/>
    <w:rsid w:val="00576A9B"/>
    <w:rsid w:val="00576BC9"/>
    <w:rsid w:val="00576FC2"/>
    <w:rsid w:val="00577343"/>
    <w:rsid w:val="00577979"/>
    <w:rsid w:val="00577B4A"/>
    <w:rsid w:val="00577DBF"/>
    <w:rsid w:val="005800B0"/>
    <w:rsid w:val="00580435"/>
    <w:rsid w:val="00580BCD"/>
    <w:rsid w:val="00580ED2"/>
    <w:rsid w:val="005818D5"/>
    <w:rsid w:val="00581EE8"/>
    <w:rsid w:val="00582326"/>
    <w:rsid w:val="00582534"/>
    <w:rsid w:val="00582B7B"/>
    <w:rsid w:val="00582EAE"/>
    <w:rsid w:val="00582F8F"/>
    <w:rsid w:val="005837E2"/>
    <w:rsid w:val="005838D9"/>
    <w:rsid w:val="00584109"/>
    <w:rsid w:val="00584543"/>
    <w:rsid w:val="005847B2"/>
    <w:rsid w:val="00584D4F"/>
    <w:rsid w:val="00584DB8"/>
    <w:rsid w:val="0058544E"/>
    <w:rsid w:val="0058624C"/>
    <w:rsid w:val="00586FD7"/>
    <w:rsid w:val="0058720C"/>
    <w:rsid w:val="00587487"/>
    <w:rsid w:val="005874F9"/>
    <w:rsid w:val="00587A05"/>
    <w:rsid w:val="00587D04"/>
    <w:rsid w:val="00587D78"/>
    <w:rsid w:val="005904A9"/>
    <w:rsid w:val="00590628"/>
    <w:rsid w:val="00590E28"/>
    <w:rsid w:val="00590E4D"/>
    <w:rsid w:val="005919D2"/>
    <w:rsid w:val="00592130"/>
    <w:rsid w:val="00592155"/>
    <w:rsid w:val="0059248F"/>
    <w:rsid w:val="005927B4"/>
    <w:rsid w:val="00592D21"/>
    <w:rsid w:val="00592E48"/>
    <w:rsid w:val="00593393"/>
    <w:rsid w:val="005935D6"/>
    <w:rsid w:val="00593E71"/>
    <w:rsid w:val="00594B36"/>
    <w:rsid w:val="00594FB1"/>
    <w:rsid w:val="0059525D"/>
    <w:rsid w:val="005956B3"/>
    <w:rsid w:val="00595AB9"/>
    <w:rsid w:val="00595B42"/>
    <w:rsid w:val="0059639B"/>
    <w:rsid w:val="00596546"/>
    <w:rsid w:val="00596C31"/>
    <w:rsid w:val="00596D0C"/>
    <w:rsid w:val="00596D87"/>
    <w:rsid w:val="00596DA3"/>
    <w:rsid w:val="005972AE"/>
    <w:rsid w:val="005973B3"/>
    <w:rsid w:val="005975B0"/>
    <w:rsid w:val="0059762C"/>
    <w:rsid w:val="005A085B"/>
    <w:rsid w:val="005A098A"/>
    <w:rsid w:val="005A0E75"/>
    <w:rsid w:val="005A1089"/>
    <w:rsid w:val="005A1597"/>
    <w:rsid w:val="005A17FD"/>
    <w:rsid w:val="005A26F7"/>
    <w:rsid w:val="005A2915"/>
    <w:rsid w:val="005A3129"/>
    <w:rsid w:val="005A3E96"/>
    <w:rsid w:val="005A4323"/>
    <w:rsid w:val="005A4C91"/>
    <w:rsid w:val="005A61C8"/>
    <w:rsid w:val="005A621B"/>
    <w:rsid w:val="005A6346"/>
    <w:rsid w:val="005A64C2"/>
    <w:rsid w:val="005A6778"/>
    <w:rsid w:val="005A691C"/>
    <w:rsid w:val="005A6A84"/>
    <w:rsid w:val="005A6CD1"/>
    <w:rsid w:val="005A6E0C"/>
    <w:rsid w:val="005A7214"/>
    <w:rsid w:val="005A73E6"/>
    <w:rsid w:val="005A79CF"/>
    <w:rsid w:val="005A7B72"/>
    <w:rsid w:val="005A7DFC"/>
    <w:rsid w:val="005A7E11"/>
    <w:rsid w:val="005B0514"/>
    <w:rsid w:val="005B06FF"/>
    <w:rsid w:val="005B0AD7"/>
    <w:rsid w:val="005B0F0B"/>
    <w:rsid w:val="005B11EB"/>
    <w:rsid w:val="005B1CA7"/>
    <w:rsid w:val="005B2829"/>
    <w:rsid w:val="005B2AAD"/>
    <w:rsid w:val="005B2C6B"/>
    <w:rsid w:val="005B347F"/>
    <w:rsid w:val="005B3BC0"/>
    <w:rsid w:val="005B3DB8"/>
    <w:rsid w:val="005B4451"/>
    <w:rsid w:val="005B4827"/>
    <w:rsid w:val="005B4D01"/>
    <w:rsid w:val="005B4F7D"/>
    <w:rsid w:val="005B548E"/>
    <w:rsid w:val="005B5745"/>
    <w:rsid w:val="005B5D01"/>
    <w:rsid w:val="005B5EAB"/>
    <w:rsid w:val="005B6289"/>
    <w:rsid w:val="005B67FC"/>
    <w:rsid w:val="005B6810"/>
    <w:rsid w:val="005B691E"/>
    <w:rsid w:val="005B7CA4"/>
    <w:rsid w:val="005C02D3"/>
    <w:rsid w:val="005C0436"/>
    <w:rsid w:val="005C0A5B"/>
    <w:rsid w:val="005C0C21"/>
    <w:rsid w:val="005C11BF"/>
    <w:rsid w:val="005C160C"/>
    <w:rsid w:val="005C1AA2"/>
    <w:rsid w:val="005C1B99"/>
    <w:rsid w:val="005C2251"/>
    <w:rsid w:val="005C2A67"/>
    <w:rsid w:val="005C3019"/>
    <w:rsid w:val="005C3056"/>
    <w:rsid w:val="005C3154"/>
    <w:rsid w:val="005C36AF"/>
    <w:rsid w:val="005C36F6"/>
    <w:rsid w:val="005C3DF3"/>
    <w:rsid w:val="005C45DC"/>
    <w:rsid w:val="005C45FC"/>
    <w:rsid w:val="005C4B03"/>
    <w:rsid w:val="005C5423"/>
    <w:rsid w:val="005C5873"/>
    <w:rsid w:val="005C5B70"/>
    <w:rsid w:val="005C73E0"/>
    <w:rsid w:val="005C7C42"/>
    <w:rsid w:val="005D042B"/>
    <w:rsid w:val="005D19C7"/>
    <w:rsid w:val="005D19D2"/>
    <w:rsid w:val="005D25D5"/>
    <w:rsid w:val="005D2C87"/>
    <w:rsid w:val="005D2E68"/>
    <w:rsid w:val="005D32B6"/>
    <w:rsid w:val="005D32FE"/>
    <w:rsid w:val="005D3D3F"/>
    <w:rsid w:val="005D3D82"/>
    <w:rsid w:val="005D412D"/>
    <w:rsid w:val="005D45E6"/>
    <w:rsid w:val="005D48E3"/>
    <w:rsid w:val="005D4EEF"/>
    <w:rsid w:val="005D58F1"/>
    <w:rsid w:val="005D595D"/>
    <w:rsid w:val="005D6754"/>
    <w:rsid w:val="005D6DC1"/>
    <w:rsid w:val="005D6EC0"/>
    <w:rsid w:val="005D6F78"/>
    <w:rsid w:val="005D749F"/>
    <w:rsid w:val="005D796B"/>
    <w:rsid w:val="005D7C5F"/>
    <w:rsid w:val="005D7F2F"/>
    <w:rsid w:val="005E0100"/>
    <w:rsid w:val="005E01CA"/>
    <w:rsid w:val="005E041F"/>
    <w:rsid w:val="005E15EC"/>
    <w:rsid w:val="005E1A57"/>
    <w:rsid w:val="005E1BD3"/>
    <w:rsid w:val="005E234E"/>
    <w:rsid w:val="005E26EE"/>
    <w:rsid w:val="005E29E5"/>
    <w:rsid w:val="005E2E77"/>
    <w:rsid w:val="005E385C"/>
    <w:rsid w:val="005E3DA0"/>
    <w:rsid w:val="005E407A"/>
    <w:rsid w:val="005E41CD"/>
    <w:rsid w:val="005E50CD"/>
    <w:rsid w:val="005E51A6"/>
    <w:rsid w:val="005E6627"/>
    <w:rsid w:val="005E744B"/>
    <w:rsid w:val="005E750C"/>
    <w:rsid w:val="005E77FB"/>
    <w:rsid w:val="005E783C"/>
    <w:rsid w:val="005E7C88"/>
    <w:rsid w:val="005F0689"/>
    <w:rsid w:val="005F07F6"/>
    <w:rsid w:val="005F0AF9"/>
    <w:rsid w:val="005F0C69"/>
    <w:rsid w:val="005F14DC"/>
    <w:rsid w:val="005F1856"/>
    <w:rsid w:val="005F1929"/>
    <w:rsid w:val="005F1FB6"/>
    <w:rsid w:val="005F224B"/>
    <w:rsid w:val="005F233C"/>
    <w:rsid w:val="005F264A"/>
    <w:rsid w:val="005F2888"/>
    <w:rsid w:val="005F291B"/>
    <w:rsid w:val="005F29C0"/>
    <w:rsid w:val="005F2C41"/>
    <w:rsid w:val="005F3440"/>
    <w:rsid w:val="005F35FD"/>
    <w:rsid w:val="005F3831"/>
    <w:rsid w:val="005F39E2"/>
    <w:rsid w:val="005F4535"/>
    <w:rsid w:val="005F5566"/>
    <w:rsid w:val="005F61F3"/>
    <w:rsid w:val="005F6330"/>
    <w:rsid w:val="005F6AEB"/>
    <w:rsid w:val="005F6C97"/>
    <w:rsid w:val="005F702A"/>
    <w:rsid w:val="005F71C6"/>
    <w:rsid w:val="005F73B5"/>
    <w:rsid w:val="005F7AFF"/>
    <w:rsid w:val="005F7D9D"/>
    <w:rsid w:val="006000BF"/>
    <w:rsid w:val="006002FF"/>
    <w:rsid w:val="0060037A"/>
    <w:rsid w:val="00600644"/>
    <w:rsid w:val="0060074F"/>
    <w:rsid w:val="00600FDF"/>
    <w:rsid w:val="00601204"/>
    <w:rsid w:val="0060149F"/>
    <w:rsid w:val="006015D0"/>
    <w:rsid w:val="00601A2D"/>
    <w:rsid w:val="00601ABA"/>
    <w:rsid w:val="00602594"/>
    <w:rsid w:val="006030EB"/>
    <w:rsid w:val="0060311D"/>
    <w:rsid w:val="00603345"/>
    <w:rsid w:val="006038B3"/>
    <w:rsid w:val="00604103"/>
    <w:rsid w:val="00604D9C"/>
    <w:rsid w:val="0060533C"/>
    <w:rsid w:val="00605EAE"/>
    <w:rsid w:val="006060CF"/>
    <w:rsid w:val="006060F7"/>
    <w:rsid w:val="00606755"/>
    <w:rsid w:val="00606BC1"/>
    <w:rsid w:val="00606CEF"/>
    <w:rsid w:val="00606DAF"/>
    <w:rsid w:val="00606F6F"/>
    <w:rsid w:val="00607083"/>
    <w:rsid w:val="00610701"/>
    <w:rsid w:val="00610D09"/>
    <w:rsid w:val="006112BD"/>
    <w:rsid w:val="00611985"/>
    <w:rsid w:val="006121D1"/>
    <w:rsid w:val="00612225"/>
    <w:rsid w:val="0061223D"/>
    <w:rsid w:val="00612CE9"/>
    <w:rsid w:val="00613082"/>
    <w:rsid w:val="00613360"/>
    <w:rsid w:val="006137BA"/>
    <w:rsid w:val="00613F5C"/>
    <w:rsid w:val="0061487E"/>
    <w:rsid w:val="006148E0"/>
    <w:rsid w:val="00614F9D"/>
    <w:rsid w:val="00615392"/>
    <w:rsid w:val="00615685"/>
    <w:rsid w:val="00615869"/>
    <w:rsid w:val="00615B0E"/>
    <w:rsid w:val="00616284"/>
    <w:rsid w:val="00616A63"/>
    <w:rsid w:val="006170F6"/>
    <w:rsid w:val="006174B5"/>
    <w:rsid w:val="0061771F"/>
    <w:rsid w:val="00617FEE"/>
    <w:rsid w:val="006203FA"/>
    <w:rsid w:val="00620B29"/>
    <w:rsid w:val="00620F5E"/>
    <w:rsid w:val="0062129D"/>
    <w:rsid w:val="0062138B"/>
    <w:rsid w:val="00621726"/>
    <w:rsid w:val="0062183F"/>
    <w:rsid w:val="00621D50"/>
    <w:rsid w:val="006220FC"/>
    <w:rsid w:val="00622F5F"/>
    <w:rsid w:val="00623032"/>
    <w:rsid w:val="00623534"/>
    <w:rsid w:val="006238D5"/>
    <w:rsid w:val="00623CE1"/>
    <w:rsid w:val="006250BA"/>
    <w:rsid w:val="00625C28"/>
    <w:rsid w:val="00626460"/>
    <w:rsid w:val="0062668F"/>
    <w:rsid w:val="0062672B"/>
    <w:rsid w:val="00626779"/>
    <w:rsid w:val="00626CC1"/>
    <w:rsid w:val="0062702D"/>
    <w:rsid w:val="0062727D"/>
    <w:rsid w:val="0062750C"/>
    <w:rsid w:val="00627D77"/>
    <w:rsid w:val="0063044A"/>
    <w:rsid w:val="00630E6C"/>
    <w:rsid w:val="00631889"/>
    <w:rsid w:val="00632CA6"/>
    <w:rsid w:val="00632FC0"/>
    <w:rsid w:val="00633063"/>
    <w:rsid w:val="00633191"/>
    <w:rsid w:val="00633449"/>
    <w:rsid w:val="006336E8"/>
    <w:rsid w:val="00633858"/>
    <w:rsid w:val="00634017"/>
    <w:rsid w:val="006341C1"/>
    <w:rsid w:val="00635F12"/>
    <w:rsid w:val="00636B5A"/>
    <w:rsid w:val="00636B62"/>
    <w:rsid w:val="00636B93"/>
    <w:rsid w:val="00636E20"/>
    <w:rsid w:val="00636E5F"/>
    <w:rsid w:val="00637223"/>
    <w:rsid w:val="006378B2"/>
    <w:rsid w:val="0064029C"/>
    <w:rsid w:val="006404C0"/>
    <w:rsid w:val="00640886"/>
    <w:rsid w:val="0064101D"/>
    <w:rsid w:val="006413B7"/>
    <w:rsid w:val="00641765"/>
    <w:rsid w:val="00642741"/>
    <w:rsid w:val="00642CB7"/>
    <w:rsid w:val="00642EC5"/>
    <w:rsid w:val="00643210"/>
    <w:rsid w:val="0064427B"/>
    <w:rsid w:val="006442CA"/>
    <w:rsid w:val="006444DB"/>
    <w:rsid w:val="00644544"/>
    <w:rsid w:val="0064590E"/>
    <w:rsid w:val="00645923"/>
    <w:rsid w:val="00645CAA"/>
    <w:rsid w:val="0064623F"/>
    <w:rsid w:val="00646658"/>
    <w:rsid w:val="00646BD0"/>
    <w:rsid w:val="00646E30"/>
    <w:rsid w:val="00646F9F"/>
    <w:rsid w:val="006472B5"/>
    <w:rsid w:val="0064775A"/>
    <w:rsid w:val="00647B32"/>
    <w:rsid w:val="00647B35"/>
    <w:rsid w:val="00647E42"/>
    <w:rsid w:val="00650181"/>
    <w:rsid w:val="0065048A"/>
    <w:rsid w:val="006505D4"/>
    <w:rsid w:val="00650938"/>
    <w:rsid w:val="00650E37"/>
    <w:rsid w:val="00651A11"/>
    <w:rsid w:val="00651CD1"/>
    <w:rsid w:val="00651DBE"/>
    <w:rsid w:val="00651EF4"/>
    <w:rsid w:val="006521A0"/>
    <w:rsid w:val="0065294D"/>
    <w:rsid w:val="00652A0C"/>
    <w:rsid w:val="00653694"/>
    <w:rsid w:val="00654AF9"/>
    <w:rsid w:val="00654DDA"/>
    <w:rsid w:val="00655169"/>
    <w:rsid w:val="006559EE"/>
    <w:rsid w:val="00655DEE"/>
    <w:rsid w:val="00656001"/>
    <w:rsid w:val="006562D7"/>
    <w:rsid w:val="006567E6"/>
    <w:rsid w:val="00656C80"/>
    <w:rsid w:val="006572B1"/>
    <w:rsid w:val="00657CAD"/>
    <w:rsid w:val="00660364"/>
    <w:rsid w:val="00661134"/>
    <w:rsid w:val="006612A2"/>
    <w:rsid w:val="00661A1E"/>
    <w:rsid w:val="00661B9A"/>
    <w:rsid w:val="00661BE0"/>
    <w:rsid w:val="00662B8A"/>
    <w:rsid w:val="00663A03"/>
    <w:rsid w:val="00663B9E"/>
    <w:rsid w:val="006641AE"/>
    <w:rsid w:val="006649FA"/>
    <w:rsid w:val="00664B64"/>
    <w:rsid w:val="006650F5"/>
    <w:rsid w:val="006657D0"/>
    <w:rsid w:val="00665A62"/>
    <w:rsid w:val="00665E5F"/>
    <w:rsid w:val="00667270"/>
    <w:rsid w:val="006674D1"/>
    <w:rsid w:val="0067038A"/>
    <w:rsid w:val="00670D93"/>
    <w:rsid w:val="00670EDE"/>
    <w:rsid w:val="00671384"/>
    <w:rsid w:val="006718E0"/>
    <w:rsid w:val="00671B79"/>
    <w:rsid w:val="00672490"/>
    <w:rsid w:val="006729AA"/>
    <w:rsid w:val="00672B8C"/>
    <w:rsid w:val="00672BE2"/>
    <w:rsid w:val="00672C1A"/>
    <w:rsid w:val="00673239"/>
    <w:rsid w:val="00673F7A"/>
    <w:rsid w:val="00674043"/>
    <w:rsid w:val="0067492D"/>
    <w:rsid w:val="00674EC8"/>
    <w:rsid w:val="00674FC7"/>
    <w:rsid w:val="00675153"/>
    <w:rsid w:val="006751A1"/>
    <w:rsid w:val="00675CD0"/>
    <w:rsid w:val="00675E2B"/>
    <w:rsid w:val="0067652A"/>
    <w:rsid w:val="0067658D"/>
    <w:rsid w:val="00676860"/>
    <w:rsid w:val="0067707F"/>
    <w:rsid w:val="00677BD8"/>
    <w:rsid w:val="00680D8C"/>
    <w:rsid w:val="00681212"/>
    <w:rsid w:val="00681E68"/>
    <w:rsid w:val="00682018"/>
    <w:rsid w:val="006823B1"/>
    <w:rsid w:val="00682529"/>
    <w:rsid w:val="006834DC"/>
    <w:rsid w:val="00683B4A"/>
    <w:rsid w:val="00683E23"/>
    <w:rsid w:val="00684170"/>
    <w:rsid w:val="006845EC"/>
    <w:rsid w:val="00684B4E"/>
    <w:rsid w:val="006858D2"/>
    <w:rsid w:val="00686058"/>
    <w:rsid w:val="00686061"/>
    <w:rsid w:val="00686D8A"/>
    <w:rsid w:val="006873F9"/>
    <w:rsid w:val="0068742B"/>
    <w:rsid w:val="006877AC"/>
    <w:rsid w:val="00687A69"/>
    <w:rsid w:val="0069049F"/>
    <w:rsid w:val="00691461"/>
    <w:rsid w:val="0069285A"/>
    <w:rsid w:val="00692DE5"/>
    <w:rsid w:val="00693284"/>
    <w:rsid w:val="00693B09"/>
    <w:rsid w:val="00694203"/>
    <w:rsid w:val="0069586A"/>
    <w:rsid w:val="00695A6E"/>
    <w:rsid w:val="00695C59"/>
    <w:rsid w:val="00695E6E"/>
    <w:rsid w:val="00696EBF"/>
    <w:rsid w:val="00697155"/>
    <w:rsid w:val="00697900"/>
    <w:rsid w:val="00697950"/>
    <w:rsid w:val="00697965"/>
    <w:rsid w:val="00697F64"/>
    <w:rsid w:val="00697FBE"/>
    <w:rsid w:val="006A00A2"/>
    <w:rsid w:val="006A04B6"/>
    <w:rsid w:val="006A0AED"/>
    <w:rsid w:val="006A10E9"/>
    <w:rsid w:val="006A1E84"/>
    <w:rsid w:val="006A20FC"/>
    <w:rsid w:val="006A23B6"/>
    <w:rsid w:val="006A2644"/>
    <w:rsid w:val="006A2A3F"/>
    <w:rsid w:val="006A2BE4"/>
    <w:rsid w:val="006A31D9"/>
    <w:rsid w:val="006A37AC"/>
    <w:rsid w:val="006A399D"/>
    <w:rsid w:val="006A3A77"/>
    <w:rsid w:val="006A3C8F"/>
    <w:rsid w:val="006A4DA8"/>
    <w:rsid w:val="006A573F"/>
    <w:rsid w:val="006A57C3"/>
    <w:rsid w:val="006A5F93"/>
    <w:rsid w:val="006A6392"/>
    <w:rsid w:val="006A6C37"/>
    <w:rsid w:val="006A6EEE"/>
    <w:rsid w:val="006B0A87"/>
    <w:rsid w:val="006B0CB7"/>
    <w:rsid w:val="006B0F0C"/>
    <w:rsid w:val="006B137A"/>
    <w:rsid w:val="006B13BC"/>
    <w:rsid w:val="006B190C"/>
    <w:rsid w:val="006B1FDB"/>
    <w:rsid w:val="006B20DC"/>
    <w:rsid w:val="006B276E"/>
    <w:rsid w:val="006B2D39"/>
    <w:rsid w:val="006B367B"/>
    <w:rsid w:val="006B43B3"/>
    <w:rsid w:val="006B4C3A"/>
    <w:rsid w:val="006B4D38"/>
    <w:rsid w:val="006B55FD"/>
    <w:rsid w:val="006B5B10"/>
    <w:rsid w:val="006B5F44"/>
    <w:rsid w:val="006B6241"/>
    <w:rsid w:val="006B684B"/>
    <w:rsid w:val="006B6979"/>
    <w:rsid w:val="006B6F4C"/>
    <w:rsid w:val="006B7189"/>
    <w:rsid w:val="006B7855"/>
    <w:rsid w:val="006B78AB"/>
    <w:rsid w:val="006B79E8"/>
    <w:rsid w:val="006B7B7F"/>
    <w:rsid w:val="006B7CBF"/>
    <w:rsid w:val="006B7CFD"/>
    <w:rsid w:val="006B7EB3"/>
    <w:rsid w:val="006C0027"/>
    <w:rsid w:val="006C01F2"/>
    <w:rsid w:val="006C020C"/>
    <w:rsid w:val="006C027B"/>
    <w:rsid w:val="006C0995"/>
    <w:rsid w:val="006C2006"/>
    <w:rsid w:val="006C2494"/>
    <w:rsid w:val="006C24D2"/>
    <w:rsid w:val="006C28EA"/>
    <w:rsid w:val="006C2A0B"/>
    <w:rsid w:val="006C2B02"/>
    <w:rsid w:val="006C2E68"/>
    <w:rsid w:val="006C3676"/>
    <w:rsid w:val="006C437E"/>
    <w:rsid w:val="006C493A"/>
    <w:rsid w:val="006C4C37"/>
    <w:rsid w:val="006C4CEC"/>
    <w:rsid w:val="006C53F7"/>
    <w:rsid w:val="006C5731"/>
    <w:rsid w:val="006C5DAE"/>
    <w:rsid w:val="006C5EAD"/>
    <w:rsid w:val="006C609B"/>
    <w:rsid w:val="006C6684"/>
    <w:rsid w:val="006C66EC"/>
    <w:rsid w:val="006C683B"/>
    <w:rsid w:val="006C6BF6"/>
    <w:rsid w:val="006C7033"/>
    <w:rsid w:val="006C7E1F"/>
    <w:rsid w:val="006D008D"/>
    <w:rsid w:val="006D0BE0"/>
    <w:rsid w:val="006D19EB"/>
    <w:rsid w:val="006D1A45"/>
    <w:rsid w:val="006D1D0D"/>
    <w:rsid w:val="006D2BA6"/>
    <w:rsid w:val="006D2D94"/>
    <w:rsid w:val="006D3625"/>
    <w:rsid w:val="006D37CD"/>
    <w:rsid w:val="006D3D96"/>
    <w:rsid w:val="006D3E32"/>
    <w:rsid w:val="006D3F5B"/>
    <w:rsid w:val="006D4517"/>
    <w:rsid w:val="006D4E0F"/>
    <w:rsid w:val="006D500E"/>
    <w:rsid w:val="006D5483"/>
    <w:rsid w:val="006D5E74"/>
    <w:rsid w:val="006D6347"/>
    <w:rsid w:val="006D67C9"/>
    <w:rsid w:val="006D6ABC"/>
    <w:rsid w:val="006D6F17"/>
    <w:rsid w:val="006D72D5"/>
    <w:rsid w:val="006D74A8"/>
    <w:rsid w:val="006D74DC"/>
    <w:rsid w:val="006D7756"/>
    <w:rsid w:val="006D7E62"/>
    <w:rsid w:val="006D7F9A"/>
    <w:rsid w:val="006E06B3"/>
    <w:rsid w:val="006E109E"/>
    <w:rsid w:val="006E1E6B"/>
    <w:rsid w:val="006E1F90"/>
    <w:rsid w:val="006E24DF"/>
    <w:rsid w:val="006E2ED8"/>
    <w:rsid w:val="006E2F72"/>
    <w:rsid w:val="006E3002"/>
    <w:rsid w:val="006E3047"/>
    <w:rsid w:val="006E3177"/>
    <w:rsid w:val="006E3D50"/>
    <w:rsid w:val="006E49DA"/>
    <w:rsid w:val="006E4EDB"/>
    <w:rsid w:val="006E4EE7"/>
    <w:rsid w:val="006E6666"/>
    <w:rsid w:val="006E70F1"/>
    <w:rsid w:val="006E7176"/>
    <w:rsid w:val="006E73CA"/>
    <w:rsid w:val="006E7577"/>
    <w:rsid w:val="006E77B6"/>
    <w:rsid w:val="006E7863"/>
    <w:rsid w:val="006F0391"/>
    <w:rsid w:val="006F0D02"/>
    <w:rsid w:val="006F0E74"/>
    <w:rsid w:val="006F13CD"/>
    <w:rsid w:val="006F1A00"/>
    <w:rsid w:val="006F1E72"/>
    <w:rsid w:val="006F203D"/>
    <w:rsid w:val="006F252B"/>
    <w:rsid w:val="006F2C09"/>
    <w:rsid w:val="006F41AD"/>
    <w:rsid w:val="006F43A0"/>
    <w:rsid w:val="006F4E8E"/>
    <w:rsid w:val="006F4EAB"/>
    <w:rsid w:val="006F5930"/>
    <w:rsid w:val="006F6721"/>
    <w:rsid w:val="0070040C"/>
    <w:rsid w:val="00700A56"/>
    <w:rsid w:val="00701ECE"/>
    <w:rsid w:val="0070202C"/>
    <w:rsid w:val="0070277C"/>
    <w:rsid w:val="007028E6"/>
    <w:rsid w:val="00703E35"/>
    <w:rsid w:val="00704351"/>
    <w:rsid w:val="00704800"/>
    <w:rsid w:val="00704CB3"/>
    <w:rsid w:val="00705280"/>
    <w:rsid w:val="007054D9"/>
    <w:rsid w:val="00705A3D"/>
    <w:rsid w:val="007061F5"/>
    <w:rsid w:val="00706EB0"/>
    <w:rsid w:val="00707399"/>
    <w:rsid w:val="007076ED"/>
    <w:rsid w:val="0070791F"/>
    <w:rsid w:val="00707A5C"/>
    <w:rsid w:val="00707E21"/>
    <w:rsid w:val="00707EB7"/>
    <w:rsid w:val="0071015D"/>
    <w:rsid w:val="00710A9A"/>
    <w:rsid w:val="00710FA3"/>
    <w:rsid w:val="007111C5"/>
    <w:rsid w:val="00711694"/>
    <w:rsid w:val="00711CEF"/>
    <w:rsid w:val="00712045"/>
    <w:rsid w:val="0071243B"/>
    <w:rsid w:val="007125A2"/>
    <w:rsid w:val="00712B05"/>
    <w:rsid w:val="00712C24"/>
    <w:rsid w:val="0071320F"/>
    <w:rsid w:val="00713F22"/>
    <w:rsid w:val="00714363"/>
    <w:rsid w:val="007146F2"/>
    <w:rsid w:val="007153BB"/>
    <w:rsid w:val="00715640"/>
    <w:rsid w:val="007156B0"/>
    <w:rsid w:val="0071584A"/>
    <w:rsid w:val="00715CC3"/>
    <w:rsid w:val="00715D1C"/>
    <w:rsid w:val="00716961"/>
    <w:rsid w:val="00716ABD"/>
    <w:rsid w:val="00716EC2"/>
    <w:rsid w:val="007175DA"/>
    <w:rsid w:val="007175F9"/>
    <w:rsid w:val="007176A3"/>
    <w:rsid w:val="007202F2"/>
    <w:rsid w:val="007202FA"/>
    <w:rsid w:val="00720432"/>
    <w:rsid w:val="007204E0"/>
    <w:rsid w:val="00720620"/>
    <w:rsid w:val="00720DC3"/>
    <w:rsid w:val="0072143F"/>
    <w:rsid w:val="00721F38"/>
    <w:rsid w:val="00721FE2"/>
    <w:rsid w:val="0072212B"/>
    <w:rsid w:val="00723337"/>
    <w:rsid w:val="0072358D"/>
    <w:rsid w:val="00724211"/>
    <w:rsid w:val="00724FAC"/>
    <w:rsid w:val="00726300"/>
    <w:rsid w:val="00726633"/>
    <w:rsid w:val="00727159"/>
    <w:rsid w:val="00727198"/>
    <w:rsid w:val="00727A91"/>
    <w:rsid w:val="0073051C"/>
    <w:rsid w:val="007305D2"/>
    <w:rsid w:val="0073076E"/>
    <w:rsid w:val="007308AE"/>
    <w:rsid w:val="0073120D"/>
    <w:rsid w:val="00731821"/>
    <w:rsid w:val="007318F2"/>
    <w:rsid w:val="00731984"/>
    <w:rsid w:val="00731A26"/>
    <w:rsid w:val="00731C8B"/>
    <w:rsid w:val="00732C63"/>
    <w:rsid w:val="0073350A"/>
    <w:rsid w:val="00733788"/>
    <w:rsid w:val="007338C6"/>
    <w:rsid w:val="0073417D"/>
    <w:rsid w:val="0073422E"/>
    <w:rsid w:val="00735104"/>
    <w:rsid w:val="00735E15"/>
    <w:rsid w:val="00735FA5"/>
    <w:rsid w:val="00736155"/>
    <w:rsid w:val="00736AF8"/>
    <w:rsid w:val="00736F17"/>
    <w:rsid w:val="007371F0"/>
    <w:rsid w:val="0073779F"/>
    <w:rsid w:val="00737A13"/>
    <w:rsid w:val="007400D0"/>
    <w:rsid w:val="0074065B"/>
    <w:rsid w:val="00741432"/>
    <w:rsid w:val="0074144A"/>
    <w:rsid w:val="00741601"/>
    <w:rsid w:val="00741869"/>
    <w:rsid w:val="0074188B"/>
    <w:rsid w:val="00741B15"/>
    <w:rsid w:val="00741B8E"/>
    <w:rsid w:val="00741C1B"/>
    <w:rsid w:val="00741CAC"/>
    <w:rsid w:val="00741E41"/>
    <w:rsid w:val="0074307F"/>
    <w:rsid w:val="0074398E"/>
    <w:rsid w:val="00743C27"/>
    <w:rsid w:val="00744037"/>
    <w:rsid w:val="00744395"/>
    <w:rsid w:val="00744402"/>
    <w:rsid w:val="00744448"/>
    <w:rsid w:val="00744480"/>
    <w:rsid w:val="00744E88"/>
    <w:rsid w:val="0074544D"/>
    <w:rsid w:val="00745B21"/>
    <w:rsid w:val="00745E66"/>
    <w:rsid w:val="00746F34"/>
    <w:rsid w:val="00746F47"/>
    <w:rsid w:val="00747BBF"/>
    <w:rsid w:val="00747E56"/>
    <w:rsid w:val="00747F71"/>
    <w:rsid w:val="007505D2"/>
    <w:rsid w:val="00750BFF"/>
    <w:rsid w:val="0075149E"/>
    <w:rsid w:val="0075165A"/>
    <w:rsid w:val="00752186"/>
    <w:rsid w:val="007523F7"/>
    <w:rsid w:val="00752610"/>
    <w:rsid w:val="00752EB4"/>
    <w:rsid w:val="0075343E"/>
    <w:rsid w:val="0075359C"/>
    <w:rsid w:val="00753ABE"/>
    <w:rsid w:val="00753DA0"/>
    <w:rsid w:val="00754550"/>
    <w:rsid w:val="007548D8"/>
    <w:rsid w:val="00754ACD"/>
    <w:rsid w:val="00754B48"/>
    <w:rsid w:val="00754C4B"/>
    <w:rsid w:val="00754D44"/>
    <w:rsid w:val="00755361"/>
    <w:rsid w:val="007555C5"/>
    <w:rsid w:val="00755738"/>
    <w:rsid w:val="007558B5"/>
    <w:rsid w:val="00756340"/>
    <w:rsid w:val="00756FBD"/>
    <w:rsid w:val="0075786F"/>
    <w:rsid w:val="0075787F"/>
    <w:rsid w:val="007579A6"/>
    <w:rsid w:val="00757D9D"/>
    <w:rsid w:val="00760241"/>
    <w:rsid w:val="0076034E"/>
    <w:rsid w:val="0076113C"/>
    <w:rsid w:val="007612C4"/>
    <w:rsid w:val="00761314"/>
    <w:rsid w:val="00761486"/>
    <w:rsid w:val="00761C8B"/>
    <w:rsid w:val="007620E4"/>
    <w:rsid w:val="007621A3"/>
    <w:rsid w:val="0076247E"/>
    <w:rsid w:val="00763020"/>
    <w:rsid w:val="007632A6"/>
    <w:rsid w:val="0076373B"/>
    <w:rsid w:val="00763974"/>
    <w:rsid w:val="00763B5D"/>
    <w:rsid w:val="00763E7E"/>
    <w:rsid w:val="00763F09"/>
    <w:rsid w:val="00764686"/>
    <w:rsid w:val="00764B4F"/>
    <w:rsid w:val="00764C15"/>
    <w:rsid w:val="0076500F"/>
    <w:rsid w:val="0076522B"/>
    <w:rsid w:val="007654ED"/>
    <w:rsid w:val="0076557E"/>
    <w:rsid w:val="00766605"/>
    <w:rsid w:val="00766652"/>
    <w:rsid w:val="007666D4"/>
    <w:rsid w:val="00766836"/>
    <w:rsid w:val="007702F5"/>
    <w:rsid w:val="007703E6"/>
    <w:rsid w:val="00771BD9"/>
    <w:rsid w:val="00772469"/>
    <w:rsid w:val="00772574"/>
    <w:rsid w:val="00772708"/>
    <w:rsid w:val="0077317C"/>
    <w:rsid w:val="00773373"/>
    <w:rsid w:val="0077355F"/>
    <w:rsid w:val="00773714"/>
    <w:rsid w:val="00773E73"/>
    <w:rsid w:val="007743AD"/>
    <w:rsid w:val="007743E1"/>
    <w:rsid w:val="00775159"/>
    <w:rsid w:val="007751D8"/>
    <w:rsid w:val="007752B8"/>
    <w:rsid w:val="007758B7"/>
    <w:rsid w:val="00775DF2"/>
    <w:rsid w:val="00776256"/>
    <w:rsid w:val="0077635A"/>
    <w:rsid w:val="00776588"/>
    <w:rsid w:val="007765F0"/>
    <w:rsid w:val="00777182"/>
    <w:rsid w:val="0077718B"/>
    <w:rsid w:val="007777D7"/>
    <w:rsid w:val="00780268"/>
    <w:rsid w:val="007804CA"/>
    <w:rsid w:val="007809B7"/>
    <w:rsid w:val="00783B58"/>
    <w:rsid w:val="00783E8D"/>
    <w:rsid w:val="007841E7"/>
    <w:rsid w:val="00784309"/>
    <w:rsid w:val="0078485D"/>
    <w:rsid w:val="00784DAC"/>
    <w:rsid w:val="00785285"/>
    <w:rsid w:val="007858A0"/>
    <w:rsid w:val="007863CF"/>
    <w:rsid w:val="007869BC"/>
    <w:rsid w:val="00787AFD"/>
    <w:rsid w:val="00787ECD"/>
    <w:rsid w:val="00790043"/>
    <w:rsid w:val="00790C7B"/>
    <w:rsid w:val="0079125E"/>
    <w:rsid w:val="007915F5"/>
    <w:rsid w:val="007920B9"/>
    <w:rsid w:val="00792363"/>
    <w:rsid w:val="00792574"/>
    <w:rsid w:val="007931CF"/>
    <w:rsid w:val="007933CC"/>
    <w:rsid w:val="00793756"/>
    <w:rsid w:val="0079386C"/>
    <w:rsid w:val="00793AC2"/>
    <w:rsid w:val="00793BD3"/>
    <w:rsid w:val="007940E0"/>
    <w:rsid w:val="00794D21"/>
    <w:rsid w:val="0079540B"/>
    <w:rsid w:val="00795767"/>
    <w:rsid w:val="00795ECD"/>
    <w:rsid w:val="00796604"/>
    <w:rsid w:val="007971DD"/>
    <w:rsid w:val="00797862"/>
    <w:rsid w:val="00797CFC"/>
    <w:rsid w:val="007A00B4"/>
    <w:rsid w:val="007A0464"/>
    <w:rsid w:val="007A06A3"/>
    <w:rsid w:val="007A0E9A"/>
    <w:rsid w:val="007A11AF"/>
    <w:rsid w:val="007A1384"/>
    <w:rsid w:val="007A1658"/>
    <w:rsid w:val="007A1942"/>
    <w:rsid w:val="007A1F85"/>
    <w:rsid w:val="007A22FE"/>
    <w:rsid w:val="007A264D"/>
    <w:rsid w:val="007A3078"/>
    <w:rsid w:val="007A30A1"/>
    <w:rsid w:val="007A3640"/>
    <w:rsid w:val="007A37EF"/>
    <w:rsid w:val="007A384E"/>
    <w:rsid w:val="007A3A71"/>
    <w:rsid w:val="007A3BD0"/>
    <w:rsid w:val="007A3D14"/>
    <w:rsid w:val="007A3FB0"/>
    <w:rsid w:val="007A5580"/>
    <w:rsid w:val="007A5DD7"/>
    <w:rsid w:val="007A5F00"/>
    <w:rsid w:val="007A659C"/>
    <w:rsid w:val="007A6671"/>
    <w:rsid w:val="007A6A86"/>
    <w:rsid w:val="007A718A"/>
    <w:rsid w:val="007A72FA"/>
    <w:rsid w:val="007A7E0F"/>
    <w:rsid w:val="007B0A1B"/>
    <w:rsid w:val="007B0CC1"/>
    <w:rsid w:val="007B0DB0"/>
    <w:rsid w:val="007B1862"/>
    <w:rsid w:val="007B1CE8"/>
    <w:rsid w:val="007B1F11"/>
    <w:rsid w:val="007B1FF7"/>
    <w:rsid w:val="007B2238"/>
    <w:rsid w:val="007B2B45"/>
    <w:rsid w:val="007B3A07"/>
    <w:rsid w:val="007B3E6B"/>
    <w:rsid w:val="007B4714"/>
    <w:rsid w:val="007B4726"/>
    <w:rsid w:val="007B4786"/>
    <w:rsid w:val="007B5B02"/>
    <w:rsid w:val="007B5DBA"/>
    <w:rsid w:val="007B6473"/>
    <w:rsid w:val="007B7EC7"/>
    <w:rsid w:val="007B7FB2"/>
    <w:rsid w:val="007C0225"/>
    <w:rsid w:val="007C052C"/>
    <w:rsid w:val="007C1180"/>
    <w:rsid w:val="007C25FC"/>
    <w:rsid w:val="007C2765"/>
    <w:rsid w:val="007C2DB1"/>
    <w:rsid w:val="007C3506"/>
    <w:rsid w:val="007C3DF7"/>
    <w:rsid w:val="007C42F1"/>
    <w:rsid w:val="007C457C"/>
    <w:rsid w:val="007C48A4"/>
    <w:rsid w:val="007C4B49"/>
    <w:rsid w:val="007C56BA"/>
    <w:rsid w:val="007C5F83"/>
    <w:rsid w:val="007C65FF"/>
    <w:rsid w:val="007C7A5F"/>
    <w:rsid w:val="007D027E"/>
    <w:rsid w:val="007D02D9"/>
    <w:rsid w:val="007D042E"/>
    <w:rsid w:val="007D0B96"/>
    <w:rsid w:val="007D1090"/>
    <w:rsid w:val="007D1D6E"/>
    <w:rsid w:val="007D2259"/>
    <w:rsid w:val="007D272A"/>
    <w:rsid w:val="007D28F8"/>
    <w:rsid w:val="007D2C1A"/>
    <w:rsid w:val="007D3762"/>
    <w:rsid w:val="007D3B6F"/>
    <w:rsid w:val="007D415B"/>
    <w:rsid w:val="007D4B70"/>
    <w:rsid w:val="007D5408"/>
    <w:rsid w:val="007D5929"/>
    <w:rsid w:val="007D678D"/>
    <w:rsid w:val="007D6921"/>
    <w:rsid w:val="007D6D88"/>
    <w:rsid w:val="007D72FE"/>
    <w:rsid w:val="007D7532"/>
    <w:rsid w:val="007D7763"/>
    <w:rsid w:val="007D7983"/>
    <w:rsid w:val="007D7DF1"/>
    <w:rsid w:val="007D7E3A"/>
    <w:rsid w:val="007D7E43"/>
    <w:rsid w:val="007D7FAA"/>
    <w:rsid w:val="007E0403"/>
    <w:rsid w:val="007E0C6D"/>
    <w:rsid w:val="007E156D"/>
    <w:rsid w:val="007E16C6"/>
    <w:rsid w:val="007E1E3F"/>
    <w:rsid w:val="007E249B"/>
    <w:rsid w:val="007E2A8F"/>
    <w:rsid w:val="007E2B2F"/>
    <w:rsid w:val="007E323A"/>
    <w:rsid w:val="007E3847"/>
    <w:rsid w:val="007E4B25"/>
    <w:rsid w:val="007E4B31"/>
    <w:rsid w:val="007E4D43"/>
    <w:rsid w:val="007E5419"/>
    <w:rsid w:val="007E570E"/>
    <w:rsid w:val="007E59FF"/>
    <w:rsid w:val="007E5EFB"/>
    <w:rsid w:val="007E6138"/>
    <w:rsid w:val="007E6B98"/>
    <w:rsid w:val="007E7217"/>
    <w:rsid w:val="007E73FD"/>
    <w:rsid w:val="007E7C34"/>
    <w:rsid w:val="007E7D5D"/>
    <w:rsid w:val="007F0269"/>
    <w:rsid w:val="007F03D5"/>
    <w:rsid w:val="007F047C"/>
    <w:rsid w:val="007F074B"/>
    <w:rsid w:val="007F13D3"/>
    <w:rsid w:val="007F175F"/>
    <w:rsid w:val="007F214E"/>
    <w:rsid w:val="007F2477"/>
    <w:rsid w:val="007F2B7E"/>
    <w:rsid w:val="007F3C30"/>
    <w:rsid w:val="007F3EE5"/>
    <w:rsid w:val="007F440D"/>
    <w:rsid w:val="007F5518"/>
    <w:rsid w:val="007F56EF"/>
    <w:rsid w:val="007F58E2"/>
    <w:rsid w:val="007F5950"/>
    <w:rsid w:val="007F5B55"/>
    <w:rsid w:val="007F5FD4"/>
    <w:rsid w:val="007F6520"/>
    <w:rsid w:val="007F6996"/>
    <w:rsid w:val="007F745B"/>
    <w:rsid w:val="008003A5"/>
    <w:rsid w:val="00800951"/>
    <w:rsid w:val="00800E8B"/>
    <w:rsid w:val="008010B0"/>
    <w:rsid w:val="0080111B"/>
    <w:rsid w:val="008015AA"/>
    <w:rsid w:val="00801609"/>
    <w:rsid w:val="0080188D"/>
    <w:rsid w:val="0080243F"/>
    <w:rsid w:val="0080359A"/>
    <w:rsid w:val="00803D79"/>
    <w:rsid w:val="00804061"/>
    <w:rsid w:val="008041F2"/>
    <w:rsid w:val="008046A1"/>
    <w:rsid w:val="008046B7"/>
    <w:rsid w:val="00805689"/>
    <w:rsid w:val="00805B77"/>
    <w:rsid w:val="00805F0D"/>
    <w:rsid w:val="0080679C"/>
    <w:rsid w:val="0080683E"/>
    <w:rsid w:val="00806A83"/>
    <w:rsid w:val="008070CE"/>
    <w:rsid w:val="00807AF9"/>
    <w:rsid w:val="0081045B"/>
    <w:rsid w:val="0081096D"/>
    <w:rsid w:val="00810A56"/>
    <w:rsid w:val="00810E46"/>
    <w:rsid w:val="00811321"/>
    <w:rsid w:val="008119F5"/>
    <w:rsid w:val="00811B10"/>
    <w:rsid w:val="00811CDF"/>
    <w:rsid w:val="00811E74"/>
    <w:rsid w:val="008123AD"/>
    <w:rsid w:val="008126B5"/>
    <w:rsid w:val="008127DB"/>
    <w:rsid w:val="00812B96"/>
    <w:rsid w:val="008133C6"/>
    <w:rsid w:val="00813E52"/>
    <w:rsid w:val="00813FD0"/>
    <w:rsid w:val="008144F8"/>
    <w:rsid w:val="00815510"/>
    <w:rsid w:val="00815E5D"/>
    <w:rsid w:val="00816240"/>
    <w:rsid w:val="00816485"/>
    <w:rsid w:val="00816B02"/>
    <w:rsid w:val="00816C7E"/>
    <w:rsid w:val="0081778B"/>
    <w:rsid w:val="00817ACE"/>
    <w:rsid w:val="00820552"/>
    <w:rsid w:val="00820BDB"/>
    <w:rsid w:val="00821F7D"/>
    <w:rsid w:val="0082276B"/>
    <w:rsid w:val="00822A12"/>
    <w:rsid w:val="00822B35"/>
    <w:rsid w:val="008232CD"/>
    <w:rsid w:val="008233C2"/>
    <w:rsid w:val="008233F9"/>
    <w:rsid w:val="008234AA"/>
    <w:rsid w:val="008234B4"/>
    <w:rsid w:val="00823E83"/>
    <w:rsid w:val="0082431D"/>
    <w:rsid w:val="00824638"/>
    <w:rsid w:val="00824EAD"/>
    <w:rsid w:val="00824FD6"/>
    <w:rsid w:val="00825484"/>
    <w:rsid w:val="00825D90"/>
    <w:rsid w:val="008261F0"/>
    <w:rsid w:val="0082649E"/>
    <w:rsid w:val="008267EC"/>
    <w:rsid w:val="00826B30"/>
    <w:rsid w:val="00826D19"/>
    <w:rsid w:val="00827358"/>
    <w:rsid w:val="008278F8"/>
    <w:rsid w:val="00827A8D"/>
    <w:rsid w:val="00827C2E"/>
    <w:rsid w:val="00827CA2"/>
    <w:rsid w:val="008300D4"/>
    <w:rsid w:val="00830242"/>
    <w:rsid w:val="00831343"/>
    <w:rsid w:val="00831A44"/>
    <w:rsid w:val="00831D0F"/>
    <w:rsid w:val="00831DF2"/>
    <w:rsid w:val="00832004"/>
    <w:rsid w:val="008325B9"/>
    <w:rsid w:val="00832821"/>
    <w:rsid w:val="00833C46"/>
    <w:rsid w:val="00834709"/>
    <w:rsid w:val="0083494C"/>
    <w:rsid w:val="00834969"/>
    <w:rsid w:val="00834D1A"/>
    <w:rsid w:val="008352AA"/>
    <w:rsid w:val="008359C5"/>
    <w:rsid w:val="00835C32"/>
    <w:rsid w:val="00835DC2"/>
    <w:rsid w:val="00837F4C"/>
    <w:rsid w:val="0084053F"/>
    <w:rsid w:val="0084088B"/>
    <w:rsid w:val="00841BE9"/>
    <w:rsid w:val="008430C5"/>
    <w:rsid w:val="00843254"/>
    <w:rsid w:val="0084352F"/>
    <w:rsid w:val="0084357A"/>
    <w:rsid w:val="0084386A"/>
    <w:rsid w:val="00843F6D"/>
    <w:rsid w:val="008441B2"/>
    <w:rsid w:val="008441DA"/>
    <w:rsid w:val="0084463A"/>
    <w:rsid w:val="00844990"/>
    <w:rsid w:val="00844A56"/>
    <w:rsid w:val="00844F3B"/>
    <w:rsid w:val="008453B7"/>
    <w:rsid w:val="00845A03"/>
    <w:rsid w:val="00846312"/>
    <w:rsid w:val="008465F9"/>
    <w:rsid w:val="00846C67"/>
    <w:rsid w:val="0084740C"/>
    <w:rsid w:val="00847E22"/>
    <w:rsid w:val="00850885"/>
    <w:rsid w:val="00850FBE"/>
    <w:rsid w:val="008510AC"/>
    <w:rsid w:val="008516F8"/>
    <w:rsid w:val="00851968"/>
    <w:rsid w:val="008524A2"/>
    <w:rsid w:val="0085267D"/>
    <w:rsid w:val="00852CFE"/>
    <w:rsid w:val="00852D7E"/>
    <w:rsid w:val="008538DC"/>
    <w:rsid w:val="008539A7"/>
    <w:rsid w:val="00853FEF"/>
    <w:rsid w:val="00854261"/>
    <w:rsid w:val="00854655"/>
    <w:rsid w:val="0085483F"/>
    <w:rsid w:val="00855165"/>
    <w:rsid w:val="00855381"/>
    <w:rsid w:val="00855FE9"/>
    <w:rsid w:val="008560C6"/>
    <w:rsid w:val="008561F7"/>
    <w:rsid w:val="0085624D"/>
    <w:rsid w:val="00856A8E"/>
    <w:rsid w:val="00856B29"/>
    <w:rsid w:val="008570C2"/>
    <w:rsid w:val="0085746B"/>
    <w:rsid w:val="00860A52"/>
    <w:rsid w:val="00860CC7"/>
    <w:rsid w:val="00860E76"/>
    <w:rsid w:val="00862674"/>
    <w:rsid w:val="0086297C"/>
    <w:rsid w:val="0086343E"/>
    <w:rsid w:val="0086357E"/>
    <w:rsid w:val="00863DEB"/>
    <w:rsid w:val="008645F0"/>
    <w:rsid w:val="008651CE"/>
    <w:rsid w:val="00865852"/>
    <w:rsid w:val="00865D7F"/>
    <w:rsid w:val="00865F09"/>
    <w:rsid w:val="008667B3"/>
    <w:rsid w:val="00867A0C"/>
    <w:rsid w:val="00867E5F"/>
    <w:rsid w:val="008709F7"/>
    <w:rsid w:val="00870C38"/>
    <w:rsid w:val="00871926"/>
    <w:rsid w:val="00871A10"/>
    <w:rsid w:val="0087230F"/>
    <w:rsid w:val="00873122"/>
    <w:rsid w:val="00873E57"/>
    <w:rsid w:val="0087447E"/>
    <w:rsid w:val="00874646"/>
    <w:rsid w:val="008748E4"/>
    <w:rsid w:val="00874B99"/>
    <w:rsid w:val="00874E21"/>
    <w:rsid w:val="00875ABB"/>
    <w:rsid w:val="0087622E"/>
    <w:rsid w:val="00877425"/>
    <w:rsid w:val="00877499"/>
    <w:rsid w:val="00877B11"/>
    <w:rsid w:val="00877BA0"/>
    <w:rsid w:val="00877BA5"/>
    <w:rsid w:val="00877CB4"/>
    <w:rsid w:val="008803A2"/>
    <w:rsid w:val="00880696"/>
    <w:rsid w:val="008808BD"/>
    <w:rsid w:val="008809B3"/>
    <w:rsid w:val="00880ADE"/>
    <w:rsid w:val="0088110B"/>
    <w:rsid w:val="0088110E"/>
    <w:rsid w:val="00881CB9"/>
    <w:rsid w:val="00881CF8"/>
    <w:rsid w:val="008820AD"/>
    <w:rsid w:val="008823DC"/>
    <w:rsid w:val="008829D3"/>
    <w:rsid w:val="00883CCC"/>
    <w:rsid w:val="00883EAB"/>
    <w:rsid w:val="008846AF"/>
    <w:rsid w:val="00884D4F"/>
    <w:rsid w:val="00885022"/>
    <w:rsid w:val="00885449"/>
    <w:rsid w:val="0088626F"/>
    <w:rsid w:val="008863EE"/>
    <w:rsid w:val="00886755"/>
    <w:rsid w:val="00886C9D"/>
    <w:rsid w:val="00886F71"/>
    <w:rsid w:val="00887154"/>
    <w:rsid w:val="008871D4"/>
    <w:rsid w:val="0088723B"/>
    <w:rsid w:val="00887548"/>
    <w:rsid w:val="008925E8"/>
    <w:rsid w:val="00892665"/>
    <w:rsid w:val="0089283C"/>
    <w:rsid w:val="0089296E"/>
    <w:rsid w:val="00893443"/>
    <w:rsid w:val="00893C85"/>
    <w:rsid w:val="008941B3"/>
    <w:rsid w:val="00895192"/>
    <w:rsid w:val="00895463"/>
    <w:rsid w:val="0089577A"/>
    <w:rsid w:val="00895917"/>
    <w:rsid w:val="008966BA"/>
    <w:rsid w:val="0089681D"/>
    <w:rsid w:val="00897170"/>
    <w:rsid w:val="008978D2"/>
    <w:rsid w:val="00897D9F"/>
    <w:rsid w:val="00897FB8"/>
    <w:rsid w:val="008A0477"/>
    <w:rsid w:val="008A0C21"/>
    <w:rsid w:val="008A1824"/>
    <w:rsid w:val="008A20C3"/>
    <w:rsid w:val="008A2292"/>
    <w:rsid w:val="008A266D"/>
    <w:rsid w:val="008A2946"/>
    <w:rsid w:val="008A2CC7"/>
    <w:rsid w:val="008A2D3A"/>
    <w:rsid w:val="008A33D1"/>
    <w:rsid w:val="008A3B4D"/>
    <w:rsid w:val="008A3BF6"/>
    <w:rsid w:val="008A3CDA"/>
    <w:rsid w:val="008A4046"/>
    <w:rsid w:val="008A405B"/>
    <w:rsid w:val="008A4CC4"/>
    <w:rsid w:val="008A5159"/>
    <w:rsid w:val="008A5D65"/>
    <w:rsid w:val="008A6438"/>
    <w:rsid w:val="008A7657"/>
    <w:rsid w:val="008B0771"/>
    <w:rsid w:val="008B10B1"/>
    <w:rsid w:val="008B15AB"/>
    <w:rsid w:val="008B26B1"/>
    <w:rsid w:val="008B2A26"/>
    <w:rsid w:val="008B33FD"/>
    <w:rsid w:val="008B36E3"/>
    <w:rsid w:val="008B38F0"/>
    <w:rsid w:val="008B39EC"/>
    <w:rsid w:val="008B3A26"/>
    <w:rsid w:val="008B3BF5"/>
    <w:rsid w:val="008B3C51"/>
    <w:rsid w:val="008B4017"/>
    <w:rsid w:val="008B4023"/>
    <w:rsid w:val="008B402B"/>
    <w:rsid w:val="008B437B"/>
    <w:rsid w:val="008B5BEF"/>
    <w:rsid w:val="008B5C14"/>
    <w:rsid w:val="008B6D65"/>
    <w:rsid w:val="008B6F1F"/>
    <w:rsid w:val="008B7987"/>
    <w:rsid w:val="008C0031"/>
    <w:rsid w:val="008C0545"/>
    <w:rsid w:val="008C0575"/>
    <w:rsid w:val="008C0841"/>
    <w:rsid w:val="008C10CE"/>
    <w:rsid w:val="008C10F8"/>
    <w:rsid w:val="008C12D7"/>
    <w:rsid w:val="008C15E0"/>
    <w:rsid w:val="008C1D12"/>
    <w:rsid w:val="008C1D25"/>
    <w:rsid w:val="008C20E8"/>
    <w:rsid w:val="008C2B15"/>
    <w:rsid w:val="008C346D"/>
    <w:rsid w:val="008C3A47"/>
    <w:rsid w:val="008C3A63"/>
    <w:rsid w:val="008C4619"/>
    <w:rsid w:val="008C51DD"/>
    <w:rsid w:val="008C531B"/>
    <w:rsid w:val="008C56B6"/>
    <w:rsid w:val="008C601F"/>
    <w:rsid w:val="008C61CE"/>
    <w:rsid w:val="008C6489"/>
    <w:rsid w:val="008C657A"/>
    <w:rsid w:val="008C6B12"/>
    <w:rsid w:val="008C6EC9"/>
    <w:rsid w:val="008C6F15"/>
    <w:rsid w:val="008C7329"/>
    <w:rsid w:val="008D023D"/>
    <w:rsid w:val="008D1BD4"/>
    <w:rsid w:val="008D22C1"/>
    <w:rsid w:val="008D2D26"/>
    <w:rsid w:val="008D2F81"/>
    <w:rsid w:val="008D3044"/>
    <w:rsid w:val="008D3316"/>
    <w:rsid w:val="008D3703"/>
    <w:rsid w:val="008D3E13"/>
    <w:rsid w:val="008D45B1"/>
    <w:rsid w:val="008D4A38"/>
    <w:rsid w:val="008D4AB7"/>
    <w:rsid w:val="008D4D24"/>
    <w:rsid w:val="008D589F"/>
    <w:rsid w:val="008D59F6"/>
    <w:rsid w:val="008D5A16"/>
    <w:rsid w:val="008D6145"/>
    <w:rsid w:val="008D64FE"/>
    <w:rsid w:val="008D65EB"/>
    <w:rsid w:val="008D684C"/>
    <w:rsid w:val="008D6A45"/>
    <w:rsid w:val="008D6E5E"/>
    <w:rsid w:val="008D7105"/>
    <w:rsid w:val="008D715F"/>
    <w:rsid w:val="008D724D"/>
    <w:rsid w:val="008D75C7"/>
    <w:rsid w:val="008D7A52"/>
    <w:rsid w:val="008D7AC8"/>
    <w:rsid w:val="008E011E"/>
    <w:rsid w:val="008E02A8"/>
    <w:rsid w:val="008E06C3"/>
    <w:rsid w:val="008E0AEA"/>
    <w:rsid w:val="008E1292"/>
    <w:rsid w:val="008E1421"/>
    <w:rsid w:val="008E155F"/>
    <w:rsid w:val="008E15CD"/>
    <w:rsid w:val="008E1F81"/>
    <w:rsid w:val="008E1FB4"/>
    <w:rsid w:val="008E2308"/>
    <w:rsid w:val="008E2E85"/>
    <w:rsid w:val="008E2F13"/>
    <w:rsid w:val="008E3076"/>
    <w:rsid w:val="008E3199"/>
    <w:rsid w:val="008E3B6B"/>
    <w:rsid w:val="008E3E5D"/>
    <w:rsid w:val="008E43C9"/>
    <w:rsid w:val="008E47B0"/>
    <w:rsid w:val="008E4952"/>
    <w:rsid w:val="008E4A6C"/>
    <w:rsid w:val="008E51AA"/>
    <w:rsid w:val="008E59CA"/>
    <w:rsid w:val="008E59CF"/>
    <w:rsid w:val="008E5B26"/>
    <w:rsid w:val="008E649D"/>
    <w:rsid w:val="008E741A"/>
    <w:rsid w:val="008F059F"/>
    <w:rsid w:val="008F0866"/>
    <w:rsid w:val="008F12BB"/>
    <w:rsid w:val="008F1F20"/>
    <w:rsid w:val="008F2134"/>
    <w:rsid w:val="008F2195"/>
    <w:rsid w:val="008F2AE8"/>
    <w:rsid w:val="008F3592"/>
    <w:rsid w:val="008F37F9"/>
    <w:rsid w:val="008F3C2B"/>
    <w:rsid w:val="008F4705"/>
    <w:rsid w:val="008F47C5"/>
    <w:rsid w:val="008F48AC"/>
    <w:rsid w:val="008F53D0"/>
    <w:rsid w:val="008F5B6C"/>
    <w:rsid w:val="008F5F66"/>
    <w:rsid w:val="008F61F3"/>
    <w:rsid w:val="008F6B29"/>
    <w:rsid w:val="008F77A2"/>
    <w:rsid w:val="00900AFA"/>
    <w:rsid w:val="00901356"/>
    <w:rsid w:val="0090180F"/>
    <w:rsid w:val="009025CB"/>
    <w:rsid w:val="00902BD4"/>
    <w:rsid w:val="00902BF3"/>
    <w:rsid w:val="00902CFB"/>
    <w:rsid w:val="00903F7D"/>
    <w:rsid w:val="009042F0"/>
    <w:rsid w:val="00904DE8"/>
    <w:rsid w:val="009053C9"/>
    <w:rsid w:val="00905612"/>
    <w:rsid w:val="00905C4D"/>
    <w:rsid w:val="00906615"/>
    <w:rsid w:val="00907A1B"/>
    <w:rsid w:val="009101C5"/>
    <w:rsid w:val="0091064A"/>
    <w:rsid w:val="00910A4E"/>
    <w:rsid w:val="00911063"/>
    <w:rsid w:val="00911304"/>
    <w:rsid w:val="00911334"/>
    <w:rsid w:val="009114CD"/>
    <w:rsid w:val="00911C6D"/>
    <w:rsid w:val="00912183"/>
    <w:rsid w:val="0091229A"/>
    <w:rsid w:val="00912306"/>
    <w:rsid w:val="00912F40"/>
    <w:rsid w:val="00912FE3"/>
    <w:rsid w:val="00914240"/>
    <w:rsid w:val="009146C2"/>
    <w:rsid w:val="00914A6A"/>
    <w:rsid w:val="00914A90"/>
    <w:rsid w:val="0091528C"/>
    <w:rsid w:val="009159E4"/>
    <w:rsid w:val="00915DB5"/>
    <w:rsid w:val="00916DD3"/>
    <w:rsid w:val="00917521"/>
    <w:rsid w:val="00917E5E"/>
    <w:rsid w:val="00917ED5"/>
    <w:rsid w:val="0091A92B"/>
    <w:rsid w:val="0092015D"/>
    <w:rsid w:val="0092019A"/>
    <w:rsid w:val="0092047D"/>
    <w:rsid w:val="00920500"/>
    <w:rsid w:val="009206A2"/>
    <w:rsid w:val="00920AEF"/>
    <w:rsid w:val="009227BF"/>
    <w:rsid w:val="009229AB"/>
    <w:rsid w:val="00923069"/>
    <w:rsid w:val="00923EAC"/>
    <w:rsid w:val="009245A2"/>
    <w:rsid w:val="009245CE"/>
    <w:rsid w:val="00924968"/>
    <w:rsid w:val="0092500A"/>
    <w:rsid w:val="0092516C"/>
    <w:rsid w:val="009255D4"/>
    <w:rsid w:val="0092563A"/>
    <w:rsid w:val="00925D00"/>
    <w:rsid w:val="009263C5"/>
    <w:rsid w:val="009266B1"/>
    <w:rsid w:val="00926CE7"/>
    <w:rsid w:val="00926FC6"/>
    <w:rsid w:val="009277BA"/>
    <w:rsid w:val="00927AFD"/>
    <w:rsid w:val="00927FC9"/>
    <w:rsid w:val="009309EA"/>
    <w:rsid w:val="00930FAE"/>
    <w:rsid w:val="00931334"/>
    <w:rsid w:val="009330E8"/>
    <w:rsid w:val="00933189"/>
    <w:rsid w:val="00933EF3"/>
    <w:rsid w:val="009344BA"/>
    <w:rsid w:val="0093486C"/>
    <w:rsid w:val="00934961"/>
    <w:rsid w:val="009355E3"/>
    <w:rsid w:val="0093570A"/>
    <w:rsid w:val="009358F3"/>
    <w:rsid w:val="009359DB"/>
    <w:rsid w:val="00935C5E"/>
    <w:rsid w:val="00936524"/>
    <w:rsid w:val="00937167"/>
    <w:rsid w:val="009379B7"/>
    <w:rsid w:val="009380A6"/>
    <w:rsid w:val="00940740"/>
    <w:rsid w:val="0094113B"/>
    <w:rsid w:val="00941879"/>
    <w:rsid w:val="00941B09"/>
    <w:rsid w:val="00941C08"/>
    <w:rsid w:val="00942027"/>
    <w:rsid w:val="0094258F"/>
    <w:rsid w:val="00942624"/>
    <w:rsid w:val="0094267E"/>
    <w:rsid w:val="00942E1D"/>
    <w:rsid w:val="00942E3B"/>
    <w:rsid w:val="00943AD3"/>
    <w:rsid w:val="00943E29"/>
    <w:rsid w:val="00943E5F"/>
    <w:rsid w:val="009444C7"/>
    <w:rsid w:val="009449DC"/>
    <w:rsid w:val="00944D91"/>
    <w:rsid w:val="00944F1F"/>
    <w:rsid w:val="00946943"/>
    <w:rsid w:val="00946DED"/>
    <w:rsid w:val="00946DFF"/>
    <w:rsid w:val="0095055F"/>
    <w:rsid w:val="00950864"/>
    <w:rsid w:val="00950D2E"/>
    <w:rsid w:val="00951192"/>
    <w:rsid w:val="0095138B"/>
    <w:rsid w:val="0095150A"/>
    <w:rsid w:val="00951B9C"/>
    <w:rsid w:val="0095318F"/>
    <w:rsid w:val="009532FB"/>
    <w:rsid w:val="00953505"/>
    <w:rsid w:val="00954CCE"/>
    <w:rsid w:val="009552B5"/>
    <w:rsid w:val="0095594E"/>
    <w:rsid w:val="00956327"/>
    <w:rsid w:val="00956448"/>
    <w:rsid w:val="00956675"/>
    <w:rsid w:val="0095705D"/>
    <w:rsid w:val="00957227"/>
    <w:rsid w:val="00957228"/>
    <w:rsid w:val="009574C7"/>
    <w:rsid w:val="0095759E"/>
    <w:rsid w:val="009575AA"/>
    <w:rsid w:val="00957A32"/>
    <w:rsid w:val="00957D3B"/>
    <w:rsid w:val="009602D9"/>
    <w:rsid w:val="009606BC"/>
    <w:rsid w:val="00960ED3"/>
    <w:rsid w:val="009614D0"/>
    <w:rsid w:val="00961689"/>
    <w:rsid w:val="009620F9"/>
    <w:rsid w:val="00962307"/>
    <w:rsid w:val="00962BAD"/>
    <w:rsid w:val="00963446"/>
    <w:rsid w:val="009635D3"/>
    <w:rsid w:val="00963F3B"/>
    <w:rsid w:val="00964152"/>
    <w:rsid w:val="00964397"/>
    <w:rsid w:val="00964B0F"/>
    <w:rsid w:val="00965189"/>
    <w:rsid w:val="009660C8"/>
    <w:rsid w:val="009661D5"/>
    <w:rsid w:val="009661DD"/>
    <w:rsid w:val="0096741E"/>
    <w:rsid w:val="00967466"/>
    <w:rsid w:val="00967B8A"/>
    <w:rsid w:val="009700CA"/>
    <w:rsid w:val="009703E3"/>
    <w:rsid w:val="00970498"/>
    <w:rsid w:val="0097067E"/>
    <w:rsid w:val="00970EFA"/>
    <w:rsid w:val="009720BA"/>
    <w:rsid w:val="00972C89"/>
    <w:rsid w:val="00972F70"/>
    <w:rsid w:val="009732C5"/>
    <w:rsid w:val="009733CE"/>
    <w:rsid w:val="00973D8D"/>
    <w:rsid w:val="00974012"/>
    <w:rsid w:val="009741BF"/>
    <w:rsid w:val="009741D5"/>
    <w:rsid w:val="00974C0C"/>
    <w:rsid w:val="00974F3E"/>
    <w:rsid w:val="00975F6D"/>
    <w:rsid w:val="00977248"/>
    <w:rsid w:val="00977BEA"/>
    <w:rsid w:val="00977C3A"/>
    <w:rsid w:val="00980136"/>
    <w:rsid w:val="00980C0F"/>
    <w:rsid w:val="00980C6F"/>
    <w:rsid w:val="0098110E"/>
    <w:rsid w:val="009813E3"/>
    <w:rsid w:val="009816C4"/>
    <w:rsid w:val="00981C5C"/>
    <w:rsid w:val="00982656"/>
    <w:rsid w:val="009831CE"/>
    <w:rsid w:val="00983299"/>
    <w:rsid w:val="00983CFE"/>
    <w:rsid w:val="0098452B"/>
    <w:rsid w:val="00984B0B"/>
    <w:rsid w:val="00985310"/>
    <w:rsid w:val="00985464"/>
    <w:rsid w:val="0098577B"/>
    <w:rsid w:val="00985AF0"/>
    <w:rsid w:val="00985B77"/>
    <w:rsid w:val="00985E5B"/>
    <w:rsid w:val="0098661A"/>
    <w:rsid w:val="00986AB3"/>
    <w:rsid w:val="00986B8D"/>
    <w:rsid w:val="00986C7B"/>
    <w:rsid w:val="00986C81"/>
    <w:rsid w:val="00986ED6"/>
    <w:rsid w:val="009874FF"/>
    <w:rsid w:val="00987B8E"/>
    <w:rsid w:val="00987CD5"/>
    <w:rsid w:val="00987DCC"/>
    <w:rsid w:val="00990351"/>
    <w:rsid w:val="00990AC6"/>
    <w:rsid w:val="00990CE4"/>
    <w:rsid w:val="00990E41"/>
    <w:rsid w:val="00991060"/>
    <w:rsid w:val="00991106"/>
    <w:rsid w:val="0099136A"/>
    <w:rsid w:val="0099168A"/>
    <w:rsid w:val="00991CD4"/>
    <w:rsid w:val="00991D76"/>
    <w:rsid w:val="00991F75"/>
    <w:rsid w:val="009923DD"/>
    <w:rsid w:val="00992694"/>
    <w:rsid w:val="00992BD0"/>
    <w:rsid w:val="00992EF3"/>
    <w:rsid w:val="009931B1"/>
    <w:rsid w:val="0099325E"/>
    <w:rsid w:val="0099339F"/>
    <w:rsid w:val="0099361C"/>
    <w:rsid w:val="00993908"/>
    <w:rsid w:val="00993EF1"/>
    <w:rsid w:val="00994962"/>
    <w:rsid w:val="00995206"/>
    <w:rsid w:val="009957FB"/>
    <w:rsid w:val="009958D3"/>
    <w:rsid w:val="00995A3F"/>
    <w:rsid w:val="00995C9C"/>
    <w:rsid w:val="00995D89"/>
    <w:rsid w:val="00996350"/>
    <w:rsid w:val="00996837"/>
    <w:rsid w:val="00996996"/>
    <w:rsid w:val="00996FA0"/>
    <w:rsid w:val="009A01D8"/>
    <w:rsid w:val="009A0410"/>
    <w:rsid w:val="009A04DB"/>
    <w:rsid w:val="009A08FF"/>
    <w:rsid w:val="009A11E5"/>
    <w:rsid w:val="009A136F"/>
    <w:rsid w:val="009A1BBD"/>
    <w:rsid w:val="009A1F77"/>
    <w:rsid w:val="009A22E6"/>
    <w:rsid w:val="009A28CF"/>
    <w:rsid w:val="009A2A23"/>
    <w:rsid w:val="009A2FD4"/>
    <w:rsid w:val="009A3283"/>
    <w:rsid w:val="009A383A"/>
    <w:rsid w:val="009A3A92"/>
    <w:rsid w:val="009A425F"/>
    <w:rsid w:val="009A46FD"/>
    <w:rsid w:val="009A487E"/>
    <w:rsid w:val="009A49F1"/>
    <w:rsid w:val="009A4A96"/>
    <w:rsid w:val="009A4AA5"/>
    <w:rsid w:val="009A4F61"/>
    <w:rsid w:val="009A51CE"/>
    <w:rsid w:val="009A554A"/>
    <w:rsid w:val="009A58A5"/>
    <w:rsid w:val="009A5E9F"/>
    <w:rsid w:val="009A5F2E"/>
    <w:rsid w:val="009A6136"/>
    <w:rsid w:val="009A6826"/>
    <w:rsid w:val="009A6DAA"/>
    <w:rsid w:val="009A7325"/>
    <w:rsid w:val="009A76AC"/>
    <w:rsid w:val="009A76D1"/>
    <w:rsid w:val="009A78CA"/>
    <w:rsid w:val="009A7EC0"/>
    <w:rsid w:val="009B00BE"/>
    <w:rsid w:val="009B0C48"/>
    <w:rsid w:val="009B1596"/>
    <w:rsid w:val="009B1AB6"/>
    <w:rsid w:val="009B2B1E"/>
    <w:rsid w:val="009B3049"/>
    <w:rsid w:val="009B329D"/>
    <w:rsid w:val="009B3E1D"/>
    <w:rsid w:val="009B4119"/>
    <w:rsid w:val="009B4D14"/>
    <w:rsid w:val="009B5473"/>
    <w:rsid w:val="009B56BA"/>
    <w:rsid w:val="009B58AE"/>
    <w:rsid w:val="009B5C15"/>
    <w:rsid w:val="009B6185"/>
    <w:rsid w:val="009B6294"/>
    <w:rsid w:val="009B62F1"/>
    <w:rsid w:val="009B6559"/>
    <w:rsid w:val="009B7409"/>
    <w:rsid w:val="009B7C4E"/>
    <w:rsid w:val="009B7CFE"/>
    <w:rsid w:val="009B7D4E"/>
    <w:rsid w:val="009C05CD"/>
    <w:rsid w:val="009C074D"/>
    <w:rsid w:val="009C0ACD"/>
    <w:rsid w:val="009C0D45"/>
    <w:rsid w:val="009C16A6"/>
    <w:rsid w:val="009C16F4"/>
    <w:rsid w:val="009C17D0"/>
    <w:rsid w:val="009C212E"/>
    <w:rsid w:val="009C25D3"/>
    <w:rsid w:val="009C2645"/>
    <w:rsid w:val="009C271F"/>
    <w:rsid w:val="009C2B64"/>
    <w:rsid w:val="009C2FDB"/>
    <w:rsid w:val="009C30A0"/>
    <w:rsid w:val="009C31F3"/>
    <w:rsid w:val="009C4429"/>
    <w:rsid w:val="009C4582"/>
    <w:rsid w:val="009C4807"/>
    <w:rsid w:val="009C55B9"/>
    <w:rsid w:val="009C5A82"/>
    <w:rsid w:val="009C6AF3"/>
    <w:rsid w:val="009C7A90"/>
    <w:rsid w:val="009C7C25"/>
    <w:rsid w:val="009D0879"/>
    <w:rsid w:val="009D0EEE"/>
    <w:rsid w:val="009D0FF6"/>
    <w:rsid w:val="009D184F"/>
    <w:rsid w:val="009D1955"/>
    <w:rsid w:val="009D1A13"/>
    <w:rsid w:val="009D20DD"/>
    <w:rsid w:val="009D27FB"/>
    <w:rsid w:val="009D2942"/>
    <w:rsid w:val="009D2ECF"/>
    <w:rsid w:val="009D3006"/>
    <w:rsid w:val="009D35BE"/>
    <w:rsid w:val="009D3722"/>
    <w:rsid w:val="009D3779"/>
    <w:rsid w:val="009D3B54"/>
    <w:rsid w:val="009D3FB3"/>
    <w:rsid w:val="009D4AF3"/>
    <w:rsid w:val="009D4FE8"/>
    <w:rsid w:val="009D54F0"/>
    <w:rsid w:val="009D5607"/>
    <w:rsid w:val="009D5A3E"/>
    <w:rsid w:val="009D7342"/>
    <w:rsid w:val="009D75C0"/>
    <w:rsid w:val="009D777C"/>
    <w:rsid w:val="009D7FF4"/>
    <w:rsid w:val="009E0C46"/>
    <w:rsid w:val="009E0FBC"/>
    <w:rsid w:val="009E0FD7"/>
    <w:rsid w:val="009E120C"/>
    <w:rsid w:val="009E12E1"/>
    <w:rsid w:val="009E15AC"/>
    <w:rsid w:val="009E15FA"/>
    <w:rsid w:val="009E18A7"/>
    <w:rsid w:val="009E1B7A"/>
    <w:rsid w:val="009E266E"/>
    <w:rsid w:val="009E28C2"/>
    <w:rsid w:val="009E2AEA"/>
    <w:rsid w:val="009E316D"/>
    <w:rsid w:val="009E351C"/>
    <w:rsid w:val="009E36E4"/>
    <w:rsid w:val="009E3AD4"/>
    <w:rsid w:val="009E3D68"/>
    <w:rsid w:val="009E3D75"/>
    <w:rsid w:val="009E3FB6"/>
    <w:rsid w:val="009E4690"/>
    <w:rsid w:val="009E470C"/>
    <w:rsid w:val="009E584B"/>
    <w:rsid w:val="009E5D79"/>
    <w:rsid w:val="009E5FBA"/>
    <w:rsid w:val="009E64A3"/>
    <w:rsid w:val="009E6707"/>
    <w:rsid w:val="009E691E"/>
    <w:rsid w:val="009E6946"/>
    <w:rsid w:val="009E6AA1"/>
    <w:rsid w:val="009E7731"/>
    <w:rsid w:val="009E78AD"/>
    <w:rsid w:val="009E78BB"/>
    <w:rsid w:val="009F0148"/>
    <w:rsid w:val="009F0AB2"/>
    <w:rsid w:val="009F11E7"/>
    <w:rsid w:val="009F1797"/>
    <w:rsid w:val="009F17CD"/>
    <w:rsid w:val="009F19A3"/>
    <w:rsid w:val="009F1DEA"/>
    <w:rsid w:val="009F1F6A"/>
    <w:rsid w:val="009F207E"/>
    <w:rsid w:val="009F20D8"/>
    <w:rsid w:val="009F229A"/>
    <w:rsid w:val="009F23FF"/>
    <w:rsid w:val="009F34F7"/>
    <w:rsid w:val="009F3649"/>
    <w:rsid w:val="009F40C2"/>
    <w:rsid w:val="009F4117"/>
    <w:rsid w:val="009F446B"/>
    <w:rsid w:val="009F4696"/>
    <w:rsid w:val="009F4A90"/>
    <w:rsid w:val="009F51C5"/>
    <w:rsid w:val="009F51EE"/>
    <w:rsid w:val="009F53BB"/>
    <w:rsid w:val="009F5935"/>
    <w:rsid w:val="009F5B01"/>
    <w:rsid w:val="009F5DA1"/>
    <w:rsid w:val="009F60D5"/>
    <w:rsid w:val="009F68EA"/>
    <w:rsid w:val="009F6A63"/>
    <w:rsid w:val="009F6BE2"/>
    <w:rsid w:val="009F74E9"/>
    <w:rsid w:val="009F7570"/>
    <w:rsid w:val="009F7EA9"/>
    <w:rsid w:val="009F7F10"/>
    <w:rsid w:val="00A00140"/>
    <w:rsid w:val="00A001E2"/>
    <w:rsid w:val="00A004DE"/>
    <w:rsid w:val="00A01D11"/>
    <w:rsid w:val="00A02524"/>
    <w:rsid w:val="00A03A42"/>
    <w:rsid w:val="00A03C2F"/>
    <w:rsid w:val="00A04072"/>
    <w:rsid w:val="00A040E4"/>
    <w:rsid w:val="00A041B1"/>
    <w:rsid w:val="00A041F9"/>
    <w:rsid w:val="00A04357"/>
    <w:rsid w:val="00A04D28"/>
    <w:rsid w:val="00A04DA4"/>
    <w:rsid w:val="00A04F88"/>
    <w:rsid w:val="00A0508A"/>
    <w:rsid w:val="00A05351"/>
    <w:rsid w:val="00A06213"/>
    <w:rsid w:val="00A07249"/>
    <w:rsid w:val="00A07B67"/>
    <w:rsid w:val="00A07B9F"/>
    <w:rsid w:val="00A07BCD"/>
    <w:rsid w:val="00A100E4"/>
    <w:rsid w:val="00A10392"/>
    <w:rsid w:val="00A105B8"/>
    <w:rsid w:val="00A1093F"/>
    <w:rsid w:val="00A10B2D"/>
    <w:rsid w:val="00A117F7"/>
    <w:rsid w:val="00A11873"/>
    <w:rsid w:val="00A11C5C"/>
    <w:rsid w:val="00A122A7"/>
    <w:rsid w:val="00A12592"/>
    <w:rsid w:val="00A140C6"/>
    <w:rsid w:val="00A14701"/>
    <w:rsid w:val="00A14810"/>
    <w:rsid w:val="00A14EF7"/>
    <w:rsid w:val="00A1511B"/>
    <w:rsid w:val="00A15588"/>
    <w:rsid w:val="00A1571A"/>
    <w:rsid w:val="00A16878"/>
    <w:rsid w:val="00A16B2A"/>
    <w:rsid w:val="00A173EE"/>
    <w:rsid w:val="00A1772B"/>
    <w:rsid w:val="00A177C5"/>
    <w:rsid w:val="00A178DD"/>
    <w:rsid w:val="00A17FCB"/>
    <w:rsid w:val="00A2019D"/>
    <w:rsid w:val="00A20473"/>
    <w:rsid w:val="00A20D61"/>
    <w:rsid w:val="00A21267"/>
    <w:rsid w:val="00A21391"/>
    <w:rsid w:val="00A216CE"/>
    <w:rsid w:val="00A22E95"/>
    <w:rsid w:val="00A22EED"/>
    <w:rsid w:val="00A22F88"/>
    <w:rsid w:val="00A2306B"/>
    <w:rsid w:val="00A23454"/>
    <w:rsid w:val="00A236AB"/>
    <w:rsid w:val="00A241D6"/>
    <w:rsid w:val="00A2451C"/>
    <w:rsid w:val="00A245EF"/>
    <w:rsid w:val="00A25D87"/>
    <w:rsid w:val="00A25F6D"/>
    <w:rsid w:val="00A2642E"/>
    <w:rsid w:val="00A267A6"/>
    <w:rsid w:val="00A26A76"/>
    <w:rsid w:val="00A26D0D"/>
    <w:rsid w:val="00A26E4B"/>
    <w:rsid w:val="00A26FA7"/>
    <w:rsid w:val="00A273FD"/>
    <w:rsid w:val="00A27595"/>
    <w:rsid w:val="00A275EE"/>
    <w:rsid w:val="00A276ED"/>
    <w:rsid w:val="00A27CEE"/>
    <w:rsid w:val="00A27DA1"/>
    <w:rsid w:val="00A27E69"/>
    <w:rsid w:val="00A300F8"/>
    <w:rsid w:val="00A301E0"/>
    <w:rsid w:val="00A3083A"/>
    <w:rsid w:val="00A311D9"/>
    <w:rsid w:val="00A319CD"/>
    <w:rsid w:val="00A31B67"/>
    <w:rsid w:val="00A3208C"/>
    <w:rsid w:val="00A322CF"/>
    <w:rsid w:val="00A32A6B"/>
    <w:rsid w:val="00A32AF5"/>
    <w:rsid w:val="00A32CB3"/>
    <w:rsid w:val="00A3313C"/>
    <w:rsid w:val="00A33333"/>
    <w:rsid w:val="00A33947"/>
    <w:rsid w:val="00A339B0"/>
    <w:rsid w:val="00A33A5E"/>
    <w:rsid w:val="00A34188"/>
    <w:rsid w:val="00A3441E"/>
    <w:rsid w:val="00A34909"/>
    <w:rsid w:val="00A34A28"/>
    <w:rsid w:val="00A34F16"/>
    <w:rsid w:val="00A356B1"/>
    <w:rsid w:val="00A35926"/>
    <w:rsid w:val="00A35DA3"/>
    <w:rsid w:val="00A360FD"/>
    <w:rsid w:val="00A36382"/>
    <w:rsid w:val="00A363CA"/>
    <w:rsid w:val="00A364BC"/>
    <w:rsid w:val="00A36EDA"/>
    <w:rsid w:val="00A37178"/>
    <w:rsid w:val="00A37474"/>
    <w:rsid w:val="00A37C5D"/>
    <w:rsid w:val="00A40C00"/>
    <w:rsid w:val="00A40CFB"/>
    <w:rsid w:val="00A42429"/>
    <w:rsid w:val="00A42ED7"/>
    <w:rsid w:val="00A438B6"/>
    <w:rsid w:val="00A43D4B"/>
    <w:rsid w:val="00A43E89"/>
    <w:rsid w:val="00A44215"/>
    <w:rsid w:val="00A44AD9"/>
    <w:rsid w:val="00A44C2B"/>
    <w:rsid w:val="00A44EEA"/>
    <w:rsid w:val="00A45125"/>
    <w:rsid w:val="00A451EC"/>
    <w:rsid w:val="00A45D98"/>
    <w:rsid w:val="00A466B9"/>
    <w:rsid w:val="00A4672A"/>
    <w:rsid w:val="00A46DE4"/>
    <w:rsid w:val="00A47106"/>
    <w:rsid w:val="00A47280"/>
    <w:rsid w:val="00A475F0"/>
    <w:rsid w:val="00A47F6D"/>
    <w:rsid w:val="00A505FB"/>
    <w:rsid w:val="00A50F3E"/>
    <w:rsid w:val="00A517BF"/>
    <w:rsid w:val="00A5198E"/>
    <w:rsid w:val="00A51D9E"/>
    <w:rsid w:val="00A51E18"/>
    <w:rsid w:val="00A52128"/>
    <w:rsid w:val="00A526A7"/>
    <w:rsid w:val="00A5329B"/>
    <w:rsid w:val="00A537E5"/>
    <w:rsid w:val="00A549A2"/>
    <w:rsid w:val="00A54D37"/>
    <w:rsid w:val="00A55087"/>
    <w:rsid w:val="00A5564A"/>
    <w:rsid w:val="00A556FC"/>
    <w:rsid w:val="00A55891"/>
    <w:rsid w:val="00A55A77"/>
    <w:rsid w:val="00A55DC5"/>
    <w:rsid w:val="00A5608A"/>
    <w:rsid w:val="00A567D8"/>
    <w:rsid w:val="00A578F1"/>
    <w:rsid w:val="00A60048"/>
    <w:rsid w:val="00A60ECE"/>
    <w:rsid w:val="00A61547"/>
    <w:rsid w:val="00A62456"/>
    <w:rsid w:val="00A62C10"/>
    <w:rsid w:val="00A63408"/>
    <w:rsid w:val="00A64391"/>
    <w:rsid w:val="00A65288"/>
    <w:rsid w:val="00A65866"/>
    <w:rsid w:val="00A65881"/>
    <w:rsid w:val="00A6588E"/>
    <w:rsid w:val="00A65B80"/>
    <w:rsid w:val="00A65D59"/>
    <w:rsid w:val="00A66551"/>
    <w:rsid w:val="00A668B0"/>
    <w:rsid w:val="00A66BE0"/>
    <w:rsid w:val="00A66F93"/>
    <w:rsid w:val="00A670D9"/>
    <w:rsid w:val="00A67530"/>
    <w:rsid w:val="00A675CC"/>
    <w:rsid w:val="00A67989"/>
    <w:rsid w:val="00A704C8"/>
    <w:rsid w:val="00A7087D"/>
    <w:rsid w:val="00A70CB3"/>
    <w:rsid w:val="00A71B49"/>
    <w:rsid w:val="00A723F4"/>
    <w:rsid w:val="00A73E21"/>
    <w:rsid w:val="00A75D03"/>
    <w:rsid w:val="00A76022"/>
    <w:rsid w:val="00A763F3"/>
    <w:rsid w:val="00A76594"/>
    <w:rsid w:val="00A768FD"/>
    <w:rsid w:val="00A76EC5"/>
    <w:rsid w:val="00A77B99"/>
    <w:rsid w:val="00A77FF2"/>
    <w:rsid w:val="00A80948"/>
    <w:rsid w:val="00A80DAF"/>
    <w:rsid w:val="00A810FB"/>
    <w:rsid w:val="00A8114A"/>
    <w:rsid w:val="00A8188F"/>
    <w:rsid w:val="00A81B21"/>
    <w:rsid w:val="00A82433"/>
    <w:rsid w:val="00A82796"/>
    <w:rsid w:val="00A82E12"/>
    <w:rsid w:val="00A82F94"/>
    <w:rsid w:val="00A83454"/>
    <w:rsid w:val="00A836CF"/>
    <w:rsid w:val="00A838A8"/>
    <w:rsid w:val="00A83B97"/>
    <w:rsid w:val="00A84142"/>
    <w:rsid w:val="00A84559"/>
    <w:rsid w:val="00A8485D"/>
    <w:rsid w:val="00A85C0B"/>
    <w:rsid w:val="00A861F4"/>
    <w:rsid w:val="00A864E3"/>
    <w:rsid w:val="00A868BF"/>
    <w:rsid w:val="00A86D5A"/>
    <w:rsid w:val="00A87118"/>
    <w:rsid w:val="00A8798A"/>
    <w:rsid w:val="00A879F9"/>
    <w:rsid w:val="00A87CD9"/>
    <w:rsid w:val="00A90158"/>
    <w:rsid w:val="00A905D6"/>
    <w:rsid w:val="00A90A1B"/>
    <w:rsid w:val="00A917F5"/>
    <w:rsid w:val="00A91FD9"/>
    <w:rsid w:val="00A92222"/>
    <w:rsid w:val="00A92640"/>
    <w:rsid w:val="00A929BF"/>
    <w:rsid w:val="00A92CF3"/>
    <w:rsid w:val="00A93BD9"/>
    <w:rsid w:val="00A9410E"/>
    <w:rsid w:val="00A9431D"/>
    <w:rsid w:val="00A94785"/>
    <w:rsid w:val="00A948CB"/>
    <w:rsid w:val="00A9585E"/>
    <w:rsid w:val="00A9594A"/>
    <w:rsid w:val="00A95AE9"/>
    <w:rsid w:val="00A95D73"/>
    <w:rsid w:val="00A96066"/>
    <w:rsid w:val="00A960A1"/>
    <w:rsid w:val="00AA0631"/>
    <w:rsid w:val="00AA099A"/>
    <w:rsid w:val="00AA0F71"/>
    <w:rsid w:val="00AA10BD"/>
    <w:rsid w:val="00AA19DE"/>
    <w:rsid w:val="00AA2448"/>
    <w:rsid w:val="00AA2961"/>
    <w:rsid w:val="00AA3B7B"/>
    <w:rsid w:val="00AA4684"/>
    <w:rsid w:val="00AA4821"/>
    <w:rsid w:val="00AA4D18"/>
    <w:rsid w:val="00AA4D36"/>
    <w:rsid w:val="00AA4FB5"/>
    <w:rsid w:val="00AA53D9"/>
    <w:rsid w:val="00AA57E3"/>
    <w:rsid w:val="00AA5BF9"/>
    <w:rsid w:val="00AA6519"/>
    <w:rsid w:val="00AA66FB"/>
    <w:rsid w:val="00AA6C91"/>
    <w:rsid w:val="00AA6CBD"/>
    <w:rsid w:val="00AA6E72"/>
    <w:rsid w:val="00AA74E9"/>
    <w:rsid w:val="00AA7579"/>
    <w:rsid w:val="00AA7E3F"/>
    <w:rsid w:val="00AB04D0"/>
    <w:rsid w:val="00AB05CB"/>
    <w:rsid w:val="00AB0BC5"/>
    <w:rsid w:val="00AB0C61"/>
    <w:rsid w:val="00AB136E"/>
    <w:rsid w:val="00AB1F65"/>
    <w:rsid w:val="00AB37BE"/>
    <w:rsid w:val="00AB394E"/>
    <w:rsid w:val="00AB3BF6"/>
    <w:rsid w:val="00AB4144"/>
    <w:rsid w:val="00AB4431"/>
    <w:rsid w:val="00AB455A"/>
    <w:rsid w:val="00AB45F5"/>
    <w:rsid w:val="00AB46C4"/>
    <w:rsid w:val="00AB4C41"/>
    <w:rsid w:val="00AB5370"/>
    <w:rsid w:val="00AB5704"/>
    <w:rsid w:val="00AB5A83"/>
    <w:rsid w:val="00AB5D99"/>
    <w:rsid w:val="00AB61AA"/>
    <w:rsid w:val="00AB61CA"/>
    <w:rsid w:val="00AB67BD"/>
    <w:rsid w:val="00AB68E1"/>
    <w:rsid w:val="00AB698B"/>
    <w:rsid w:val="00AB756B"/>
    <w:rsid w:val="00AC01D1"/>
    <w:rsid w:val="00AC0B19"/>
    <w:rsid w:val="00AC0BCE"/>
    <w:rsid w:val="00AC0C82"/>
    <w:rsid w:val="00AC0D47"/>
    <w:rsid w:val="00AC127C"/>
    <w:rsid w:val="00AC175D"/>
    <w:rsid w:val="00AC2029"/>
    <w:rsid w:val="00AC22D0"/>
    <w:rsid w:val="00AC306D"/>
    <w:rsid w:val="00AC34C8"/>
    <w:rsid w:val="00AC38A7"/>
    <w:rsid w:val="00AC391C"/>
    <w:rsid w:val="00AC3D09"/>
    <w:rsid w:val="00AC42FA"/>
    <w:rsid w:val="00AC5064"/>
    <w:rsid w:val="00AC5ECF"/>
    <w:rsid w:val="00AC68F2"/>
    <w:rsid w:val="00AC7052"/>
    <w:rsid w:val="00AC70B3"/>
    <w:rsid w:val="00AC7BA0"/>
    <w:rsid w:val="00AC7BED"/>
    <w:rsid w:val="00AC7C42"/>
    <w:rsid w:val="00AC7FE1"/>
    <w:rsid w:val="00AD0978"/>
    <w:rsid w:val="00AD1CDB"/>
    <w:rsid w:val="00AD1EFC"/>
    <w:rsid w:val="00AD2479"/>
    <w:rsid w:val="00AD251C"/>
    <w:rsid w:val="00AD3FC8"/>
    <w:rsid w:val="00AD4262"/>
    <w:rsid w:val="00AD42EE"/>
    <w:rsid w:val="00AD4554"/>
    <w:rsid w:val="00AD4927"/>
    <w:rsid w:val="00AD4ADA"/>
    <w:rsid w:val="00AD4ADF"/>
    <w:rsid w:val="00AD5253"/>
    <w:rsid w:val="00AD5F27"/>
    <w:rsid w:val="00AD607E"/>
    <w:rsid w:val="00AD64B5"/>
    <w:rsid w:val="00AD6F45"/>
    <w:rsid w:val="00AD7099"/>
    <w:rsid w:val="00AD77EB"/>
    <w:rsid w:val="00AD782E"/>
    <w:rsid w:val="00AD7952"/>
    <w:rsid w:val="00AD79CB"/>
    <w:rsid w:val="00AD7A5A"/>
    <w:rsid w:val="00AE006E"/>
    <w:rsid w:val="00AE0E34"/>
    <w:rsid w:val="00AE12C2"/>
    <w:rsid w:val="00AE13AF"/>
    <w:rsid w:val="00AE180A"/>
    <w:rsid w:val="00AE1C85"/>
    <w:rsid w:val="00AE22E6"/>
    <w:rsid w:val="00AE2398"/>
    <w:rsid w:val="00AE2471"/>
    <w:rsid w:val="00AE2A96"/>
    <w:rsid w:val="00AE2EF0"/>
    <w:rsid w:val="00AE3170"/>
    <w:rsid w:val="00AE34B1"/>
    <w:rsid w:val="00AE3F93"/>
    <w:rsid w:val="00AE5C21"/>
    <w:rsid w:val="00AE5E32"/>
    <w:rsid w:val="00AE683A"/>
    <w:rsid w:val="00AE68A2"/>
    <w:rsid w:val="00AE6C9F"/>
    <w:rsid w:val="00AE6EEF"/>
    <w:rsid w:val="00AE6FF4"/>
    <w:rsid w:val="00AE751F"/>
    <w:rsid w:val="00AE784A"/>
    <w:rsid w:val="00AE7A98"/>
    <w:rsid w:val="00AE7C04"/>
    <w:rsid w:val="00AF001F"/>
    <w:rsid w:val="00AF0125"/>
    <w:rsid w:val="00AF0161"/>
    <w:rsid w:val="00AF0563"/>
    <w:rsid w:val="00AF2910"/>
    <w:rsid w:val="00AF2E44"/>
    <w:rsid w:val="00AF2EDF"/>
    <w:rsid w:val="00AF30AA"/>
    <w:rsid w:val="00AF30B0"/>
    <w:rsid w:val="00AF38A4"/>
    <w:rsid w:val="00AF3A18"/>
    <w:rsid w:val="00AF3B0D"/>
    <w:rsid w:val="00AF65EA"/>
    <w:rsid w:val="00AF680A"/>
    <w:rsid w:val="00AF68AA"/>
    <w:rsid w:val="00AF6D13"/>
    <w:rsid w:val="00AF6D1F"/>
    <w:rsid w:val="00AF70F4"/>
    <w:rsid w:val="00AF75F4"/>
    <w:rsid w:val="00AF781F"/>
    <w:rsid w:val="00AF799C"/>
    <w:rsid w:val="00AF7AE0"/>
    <w:rsid w:val="00B00205"/>
    <w:rsid w:val="00B009B5"/>
    <w:rsid w:val="00B00D5A"/>
    <w:rsid w:val="00B00E1A"/>
    <w:rsid w:val="00B00ECF"/>
    <w:rsid w:val="00B02422"/>
    <w:rsid w:val="00B026FF"/>
    <w:rsid w:val="00B02E22"/>
    <w:rsid w:val="00B02FBA"/>
    <w:rsid w:val="00B034B3"/>
    <w:rsid w:val="00B03DD5"/>
    <w:rsid w:val="00B04046"/>
    <w:rsid w:val="00B04282"/>
    <w:rsid w:val="00B043A7"/>
    <w:rsid w:val="00B053CF"/>
    <w:rsid w:val="00B05405"/>
    <w:rsid w:val="00B061CF"/>
    <w:rsid w:val="00B063B0"/>
    <w:rsid w:val="00B06BF0"/>
    <w:rsid w:val="00B06D90"/>
    <w:rsid w:val="00B07471"/>
    <w:rsid w:val="00B077B1"/>
    <w:rsid w:val="00B07D91"/>
    <w:rsid w:val="00B10755"/>
    <w:rsid w:val="00B10C5C"/>
    <w:rsid w:val="00B10EBA"/>
    <w:rsid w:val="00B117F1"/>
    <w:rsid w:val="00B11F11"/>
    <w:rsid w:val="00B1286D"/>
    <w:rsid w:val="00B12FFC"/>
    <w:rsid w:val="00B13809"/>
    <w:rsid w:val="00B13938"/>
    <w:rsid w:val="00B13A57"/>
    <w:rsid w:val="00B140D2"/>
    <w:rsid w:val="00B14263"/>
    <w:rsid w:val="00B14C01"/>
    <w:rsid w:val="00B14F53"/>
    <w:rsid w:val="00B156DC"/>
    <w:rsid w:val="00B161C4"/>
    <w:rsid w:val="00B1638F"/>
    <w:rsid w:val="00B16420"/>
    <w:rsid w:val="00B16D37"/>
    <w:rsid w:val="00B1704C"/>
    <w:rsid w:val="00B17059"/>
    <w:rsid w:val="00B172F3"/>
    <w:rsid w:val="00B17811"/>
    <w:rsid w:val="00B179E9"/>
    <w:rsid w:val="00B20BB8"/>
    <w:rsid w:val="00B2183D"/>
    <w:rsid w:val="00B21D3C"/>
    <w:rsid w:val="00B22216"/>
    <w:rsid w:val="00B2266A"/>
    <w:rsid w:val="00B25384"/>
    <w:rsid w:val="00B253E1"/>
    <w:rsid w:val="00B259F5"/>
    <w:rsid w:val="00B25AAF"/>
    <w:rsid w:val="00B2684C"/>
    <w:rsid w:val="00B26AB2"/>
    <w:rsid w:val="00B26F3B"/>
    <w:rsid w:val="00B273CA"/>
    <w:rsid w:val="00B27E9D"/>
    <w:rsid w:val="00B305CE"/>
    <w:rsid w:val="00B30A40"/>
    <w:rsid w:val="00B3106E"/>
    <w:rsid w:val="00B31615"/>
    <w:rsid w:val="00B32BA5"/>
    <w:rsid w:val="00B32D17"/>
    <w:rsid w:val="00B3314F"/>
    <w:rsid w:val="00B338C4"/>
    <w:rsid w:val="00B33B34"/>
    <w:rsid w:val="00B33D20"/>
    <w:rsid w:val="00B34B69"/>
    <w:rsid w:val="00B34ECB"/>
    <w:rsid w:val="00B35F77"/>
    <w:rsid w:val="00B3608F"/>
    <w:rsid w:val="00B36D2C"/>
    <w:rsid w:val="00B36DF0"/>
    <w:rsid w:val="00B371F7"/>
    <w:rsid w:val="00B37293"/>
    <w:rsid w:val="00B37C09"/>
    <w:rsid w:val="00B37C8F"/>
    <w:rsid w:val="00B40059"/>
    <w:rsid w:val="00B40312"/>
    <w:rsid w:val="00B4105B"/>
    <w:rsid w:val="00B41134"/>
    <w:rsid w:val="00B412A1"/>
    <w:rsid w:val="00B4179F"/>
    <w:rsid w:val="00B41A29"/>
    <w:rsid w:val="00B42C60"/>
    <w:rsid w:val="00B42F4F"/>
    <w:rsid w:val="00B439B1"/>
    <w:rsid w:val="00B43A3E"/>
    <w:rsid w:val="00B43BD6"/>
    <w:rsid w:val="00B445E5"/>
    <w:rsid w:val="00B44CA2"/>
    <w:rsid w:val="00B4535E"/>
    <w:rsid w:val="00B45885"/>
    <w:rsid w:val="00B45AFE"/>
    <w:rsid w:val="00B45B8A"/>
    <w:rsid w:val="00B45BCE"/>
    <w:rsid w:val="00B46C8A"/>
    <w:rsid w:val="00B46D5C"/>
    <w:rsid w:val="00B50428"/>
    <w:rsid w:val="00B5063A"/>
    <w:rsid w:val="00B50F3A"/>
    <w:rsid w:val="00B5123B"/>
    <w:rsid w:val="00B51282"/>
    <w:rsid w:val="00B51353"/>
    <w:rsid w:val="00B51955"/>
    <w:rsid w:val="00B51991"/>
    <w:rsid w:val="00B51D81"/>
    <w:rsid w:val="00B51EF2"/>
    <w:rsid w:val="00B51FED"/>
    <w:rsid w:val="00B5236A"/>
    <w:rsid w:val="00B52AFE"/>
    <w:rsid w:val="00B52B30"/>
    <w:rsid w:val="00B52BEC"/>
    <w:rsid w:val="00B53422"/>
    <w:rsid w:val="00B54B2B"/>
    <w:rsid w:val="00B54D51"/>
    <w:rsid w:val="00B5559B"/>
    <w:rsid w:val="00B56084"/>
    <w:rsid w:val="00B561F1"/>
    <w:rsid w:val="00B56752"/>
    <w:rsid w:val="00B56832"/>
    <w:rsid w:val="00B569DD"/>
    <w:rsid w:val="00B6047D"/>
    <w:rsid w:val="00B6050B"/>
    <w:rsid w:val="00B60CF9"/>
    <w:rsid w:val="00B60DC0"/>
    <w:rsid w:val="00B612FD"/>
    <w:rsid w:val="00B61477"/>
    <w:rsid w:val="00B615A4"/>
    <w:rsid w:val="00B61BC3"/>
    <w:rsid w:val="00B61D4F"/>
    <w:rsid w:val="00B61DB9"/>
    <w:rsid w:val="00B622CB"/>
    <w:rsid w:val="00B62649"/>
    <w:rsid w:val="00B6273D"/>
    <w:rsid w:val="00B62C10"/>
    <w:rsid w:val="00B631AC"/>
    <w:rsid w:val="00B6384B"/>
    <w:rsid w:val="00B64083"/>
    <w:rsid w:val="00B64230"/>
    <w:rsid w:val="00B643E7"/>
    <w:rsid w:val="00B645F4"/>
    <w:rsid w:val="00B64BBB"/>
    <w:rsid w:val="00B64E60"/>
    <w:rsid w:val="00B64F95"/>
    <w:rsid w:val="00B65127"/>
    <w:rsid w:val="00B65321"/>
    <w:rsid w:val="00B65616"/>
    <w:rsid w:val="00B65707"/>
    <w:rsid w:val="00B65815"/>
    <w:rsid w:val="00B662A6"/>
    <w:rsid w:val="00B67AE0"/>
    <w:rsid w:val="00B70D8B"/>
    <w:rsid w:val="00B70E39"/>
    <w:rsid w:val="00B71228"/>
    <w:rsid w:val="00B7142B"/>
    <w:rsid w:val="00B71659"/>
    <w:rsid w:val="00B71910"/>
    <w:rsid w:val="00B71BF6"/>
    <w:rsid w:val="00B72337"/>
    <w:rsid w:val="00B7320A"/>
    <w:rsid w:val="00B733B1"/>
    <w:rsid w:val="00B733D7"/>
    <w:rsid w:val="00B7392A"/>
    <w:rsid w:val="00B74258"/>
    <w:rsid w:val="00B7482D"/>
    <w:rsid w:val="00B74FBB"/>
    <w:rsid w:val="00B75921"/>
    <w:rsid w:val="00B761DD"/>
    <w:rsid w:val="00B767FA"/>
    <w:rsid w:val="00B76879"/>
    <w:rsid w:val="00B76B0B"/>
    <w:rsid w:val="00B770BE"/>
    <w:rsid w:val="00B77573"/>
    <w:rsid w:val="00B77B48"/>
    <w:rsid w:val="00B80C74"/>
    <w:rsid w:val="00B81031"/>
    <w:rsid w:val="00B81A80"/>
    <w:rsid w:val="00B81DC0"/>
    <w:rsid w:val="00B81F24"/>
    <w:rsid w:val="00B82178"/>
    <w:rsid w:val="00B835AF"/>
    <w:rsid w:val="00B8433B"/>
    <w:rsid w:val="00B84900"/>
    <w:rsid w:val="00B84925"/>
    <w:rsid w:val="00B84A8E"/>
    <w:rsid w:val="00B84CD3"/>
    <w:rsid w:val="00B852E5"/>
    <w:rsid w:val="00B85430"/>
    <w:rsid w:val="00B85CFF"/>
    <w:rsid w:val="00B85EF1"/>
    <w:rsid w:val="00B8680F"/>
    <w:rsid w:val="00B869BA"/>
    <w:rsid w:val="00B86B96"/>
    <w:rsid w:val="00B87018"/>
    <w:rsid w:val="00B87AA5"/>
    <w:rsid w:val="00B9000B"/>
    <w:rsid w:val="00B90135"/>
    <w:rsid w:val="00B907ED"/>
    <w:rsid w:val="00B91E69"/>
    <w:rsid w:val="00B9215C"/>
    <w:rsid w:val="00B9226A"/>
    <w:rsid w:val="00B92696"/>
    <w:rsid w:val="00B93520"/>
    <w:rsid w:val="00B93A3A"/>
    <w:rsid w:val="00B93C47"/>
    <w:rsid w:val="00B93CB3"/>
    <w:rsid w:val="00B93FD4"/>
    <w:rsid w:val="00B940B1"/>
    <w:rsid w:val="00B9431D"/>
    <w:rsid w:val="00B945AD"/>
    <w:rsid w:val="00B949FA"/>
    <w:rsid w:val="00B94C94"/>
    <w:rsid w:val="00B9654C"/>
    <w:rsid w:val="00B9677E"/>
    <w:rsid w:val="00B96B94"/>
    <w:rsid w:val="00B96D61"/>
    <w:rsid w:val="00B971E4"/>
    <w:rsid w:val="00B9786A"/>
    <w:rsid w:val="00B97877"/>
    <w:rsid w:val="00B979AD"/>
    <w:rsid w:val="00BA0542"/>
    <w:rsid w:val="00BA0554"/>
    <w:rsid w:val="00BA081A"/>
    <w:rsid w:val="00BA0A69"/>
    <w:rsid w:val="00BA1326"/>
    <w:rsid w:val="00BA17A6"/>
    <w:rsid w:val="00BA17C4"/>
    <w:rsid w:val="00BA1E1E"/>
    <w:rsid w:val="00BA1FEF"/>
    <w:rsid w:val="00BA204C"/>
    <w:rsid w:val="00BA2561"/>
    <w:rsid w:val="00BA26AA"/>
    <w:rsid w:val="00BA26B4"/>
    <w:rsid w:val="00BA2828"/>
    <w:rsid w:val="00BA289B"/>
    <w:rsid w:val="00BA2B5D"/>
    <w:rsid w:val="00BA39F2"/>
    <w:rsid w:val="00BA41D4"/>
    <w:rsid w:val="00BA43A2"/>
    <w:rsid w:val="00BA43EE"/>
    <w:rsid w:val="00BA44B6"/>
    <w:rsid w:val="00BA4B37"/>
    <w:rsid w:val="00BA5192"/>
    <w:rsid w:val="00BA59DA"/>
    <w:rsid w:val="00BA5A4D"/>
    <w:rsid w:val="00BA64F0"/>
    <w:rsid w:val="00BA6C9D"/>
    <w:rsid w:val="00BA6DEC"/>
    <w:rsid w:val="00BB076B"/>
    <w:rsid w:val="00BB07A0"/>
    <w:rsid w:val="00BB0F94"/>
    <w:rsid w:val="00BB136B"/>
    <w:rsid w:val="00BB1B4A"/>
    <w:rsid w:val="00BB1D71"/>
    <w:rsid w:val="00BB227A"/>
    <w:rsid w:val="00BB22F1"/>
    <w:rsid w:val="00BB22F4"/>
    <w:rsid w:val="00BB2C81"/>
    <w:rsid w:val="00BB4513"/>
    <w:rsid w:val="00BB4588"/>
    <w:rsid w:val="00BB55D6"/>
    <w:rsid w:val="00BB584C"/>
    <w:rsid w:val="00BB5AAC"/>
    <w:rsid w:val="00BB6730"/>
    <w:rsid w:val="00BB6A30"/>
    <w:rsid w:val="00BB6E97"/>
    <w:rsid w:val="00BB7912"/>
    <w:rsid w:val="00BB7AFA"/>
    <w:rsid w:val="00BB7DD6"/>
    <w:rsid w:val="00BB7ECC"/>
    <w:rsid w:val="00BBF783"/>
    <w:rsid w:val="00BC0D53"/>
    <w:rsid w:val="00BC1703"/>
    <w:rsid w:val="00BC22CC"/>
    <w:rsid w:val="00BC22FC"/>
    <w:rsid w:val="00BC2BF4"/>
    <w:rsid w:val="00BC2CA2"/>
    <w:rsid w:val="00BC4654"/>
    <w:rsid w:val="00BC4D30"/>
    <w:rsid w:val="00BC5705"/>
    <w:rsid w:val="00BC57C8"/>
    <w:rsid w:val="00BC587B"/>
    <w:rsid w:val="00BC6423"/>
    <w:rsid w:val="00BC662F"/>
    <w:rsid w:val="00BC6873"/>
    <w:rsid w:val="00BC6A54"/>
    <w:rsid w:val="00BC6C2B"/>
    <w:rsid w:val="00BC71B7"/>
    <w:rsid w:val="00BD0216"/>
    <w:rsid w:val="00BD0291"/>
    <w:rsid w:val="00BD07C7"/>
    <w:rsid w:val="00BD0D42"/>
    <w:rsid w:val="00BD10BF"/>
    <w:rsid w:val="00BD1B5D"/>
    <w:rsid w:val="00BD1F7E"/>
    <w:rsid w:val="00BD25B8"/>
    <w:rsid w:val="00BD28A8"/>
    <w:rsid w:val="00BD3A4E"/>
    <w:rsid w:val="00BD5168"/>
    <w:rsid w:val="00BD5722"/>
    <w:rsid w:val="00BD57C3"/>
    <w:rsid w:val="00BD5B67"/>
    <w:rsid w:val="00BD5F68"/>
    <w:rsid w:val="00BD60C4"/>
    <w:rsid w:val="00BD7B91"/>
    <w:rsid w:val="00BE0134"/>
    <w:rsid w:val="00BE036F"/>
    <w:rsid w:val="00BE0B6A"/>
    <w:rsid w:val="00BE0BEF"/>
    <w:rsid w:val="00BE0C9B"/>
    <w:rsid w:val="00BE1A26"/>
    <w:rsid w:val="00BE1E21"/>
    <w:rsid w:val="00BE1E4D"/>
    <w:rsid w:val="00BE1F7C"/>
    <w:rsid w:val="00BE277F"/>
    <w:rsid w:val="00BE2923"/>
    <w:rsid w:val="00BE35DF"/>
    <w:rsid w:val="00BE38F8"/>
    <w:rsid w:val="00BE3C29"/>
    <w:rsid w:val="00BE4095"/>
    <w:rsid w:val="00BE55A8"/>
    <w:rsid w:val="00BE58E1"/>
    <w:rsid w:val="00BE5923"/>
    <w:rsid w:val="00BE5C77"/>
    <w:rsid w:val="00BE6113"/>
    <w:rsid w:val="00BE6D60"/>
    <w:rsid w:val="00BE712F"/>
    <w:rsid w:val="00BE7740"/>
    <w:rsid w:val="00BF01E3"/>
    <w:rsid w:val="00BF0813"/>
    <w:rsid w:val="00BF1238"/>
    <w:rsid w:val="00BF145D"/>
    <w:rsid w:val="00BF15E1"/>
    <w:rsid w:val="00BF185B"/>
    <w:rsid w:val="00BF2D43"/>
    <w:rsid w:val="00BF379D"/>
    <w:rsid w:val="00BF3934"/>
    <w:rsid w:val="00BF4A0F"/>
    <w:rsid w:val="00BF4A72"/>
    <w:rsid w:val="00BF4AB4"/>
    <w:rsid w:val="00BF545A"/>
    <w:rsid w:val="00BF6938"/>
    <w:rsid w:val="00BF76CF"/>
    <w:rsid w:val="00BF7992"/>
    <w:rsid w:val="00C00B1B"/>
    <w:rsid w:val="00C00BB7"/>
    <w:rsid w:val="00C00E1A"/>
    <w:rsid w:val="00C01187"/>
    <w:rsid w:val="00C01B9E"/>
    <w:rsid w:val="00C01F8B"/>
    <w:rsid w:val="00C02130"/>
    <w:rsid w:val="00C02536"/>
    <w:rsid w:val="00C02AA1"/>
    <w:rsid w:val="00C02E69"/>
    <w:rsid w:val="00C030D8"/>
    <w:rsid w:val="00C047AE"/>
    <w:rsid w:val="00C04DEA"/>
    <w:rsid w:val="00C050D1"/>
    <w:rsid w:val="00C05439"/>
    <w:rsid w:val="00C05A01"/>
    <w:rsid w:val="00C06517"/>
    <w:rsid w:val="00C066C4"/>
    <w:rsid w:val="00C069C5"/>
    <w:rsid w:val="00C07BB3"/>
    <w:rsid w:val="00C07BF5"/>
    <w:rsid w:val="00C10565"/>
    <w:rsid w:val="00C10DDE"/>
    <w:rsid w:val="00C10E76"/>
    <w:rsid w:val="00C1135D"/>
    <w:rsid w:val="00C11610"/>
    <w:rsid w:val="00C11824"/>
    <w:rsid w:val="00C11AF7"/>
    <w:rsid w:val="00C11CA1"/>
    <w:rsid w:val="00C11CF7"/>
    <w:rsid w:val="00C1245C"/>
    <w:rsid w:val="00C125C7"/>
    <w:rsid w:val="00C12743"/>
    <w:rsid w:val="00C131B2"/>
    <w:rsid w:val="00C132AF"/>
    <w:rsid w:val="00C1395A"/>
    <w:rsid w:val="00C149F8"/>
    <w:rsid w:val="00C14E93"/>
    <w:rsid w:val="00C15022"/>
    <w:rsid w:val="00C15394"/>
    <w:rsid w:val="00C154C9"/>
    <w:rsid w:val="00C158B8"/>
    <w:rsid w:val="00C16269"/>
    <w:rsid w:val="00C1662F"/>
    <w:rsid w:val="00C16F8F"/>
    <w:rsid w:val="00C17063"/>
    <w:rsid w:val="00C172DB"/>
    <w:rsid w:val="00C172E9"/>
    <w:rsid w:val="00C176CA"/>
    <w:rsid w:val="00C17743"/>
    <w:rsid w:val="00C17913"/>
    <w:rsid w:val="00C2000A"/>
    <w:rsid w:val="00C20AD6"/>
    <w:rsid w:val="00C21333"/>
    <w:rsid w:val="00C213A1"/>
    <w:rsid w:val="00C2158F"/>
    <w:rsid w:val="00C217F1"/>
    <w:rsid w:val="00C21AF3"/>
    <w:rsid w:val="00C22698"/>
    <w:rsid w:val="00C2297E"/>
    <w:rsid w:val="00C2307D"/>
    <w:rsid w:val="00C23CD0"/>
    <w:rsid w:val="00C253C4"/>
    <w:rsid w:val="00C258EC"/>
    <w:rsid w:val="00C2633C"/>
    <w:rsid w:val="00C265F6"/>
    <w:rsid w:val="00C2674A"/>
    <w:rsid w:val="00C26C47"/>
    <w:rsid w:val="00C279E5"/>
    <w:rsid w:val="00C27A1A"/>
    <w:rsid w:val="00C30845"/>
    <w:rsid w:val="00C30A04"/>
    <w:rsid w:val="00C30B93"/>
    <w:rsid w:val="00C3156A"/>
    <w:rsid w:val="00C31B90"/>
    <w:rsid w:val="00C31F98"/>
    <w:rsid w:val="00C33427"/>
    <w:rsid w:val="00C334FB"/>
    <w:rsid w:val="00C33985"/>
    <w:rsid w:val="00C33B41"/>
    <w:rsid w:val="00C33E33"/>
    <w:rsid w:val="00C33FEE"/>
    <w:rsid w:val="00C34117"/>
    <w:rsid w:val="00C3422F"/>
    <w:rsid w:val="00C342F7"/>
    <w:rsid w:val="00C34A33"/>
    <w:rsid w:val="00C34C57"/>
    <w:rsid w:val="00C350C5"/>
    <w:rsid w:val="00C35340"/>
    <w:rsid w:val="00C3546E"/>
    <w:rsid w:val="00C35676"/>
    <w:rsid w:val="00C35B6E"/>
    <w:rsid w:val="00C35FC1"/>
    <w:rsid w:val="00C3655E"/>
    <w:rsid w:val="00C36AA7"/>
    <w:rsid w:val="00C36AD8"/>
    <w:rsid w:val="00C36AED"/>
    <w:rsid w:val="00C36D1D"/>
    <w:rsid w:val="00C37CCC"/>
    <w:rsid w:val="00C37D59"/>
    <w:rsid w:val="00C406BB"/>
    <w:rsid w:val="00C41D03"/>
    <w:rsid w:val="00C41D2E"/>
    <w:rsid w:val="00C4235D"/>
    <w:rsid w:val="00C423E5"/>
    <w:rsid w:val="00C424E7"/>
    <w:rsid w:val="00C42717"/>
    <w:rsid w:val="00C428A3"/>
    <w:rsid w:val="00C42CF7"/>
    <w:rsid w:val="00C42EE9"/>
    <w:rsid w:val="00C430DF"/>
    <w:rsid w:val="00C43679"/>
    <w:rsid w:val="00C43938"/>
    <w:rsid w:val="00C43998"/>
    <w:rsid w:val="00C44627"/>
    <w:rsid w:val="00C4549C"/>
    <w:rsid w:val="00C4556F"/>
    <w:rsid w:val="00C45B4F"/>
    <w:rsid w:val="00C45C5C"/>
    <w:rsid w:val="00C46109"/>
    <w:rsid w:val="00C46968"/>
    <w:rsid w:val="00C47004"/>
    <w:rsid w:val="00C477EB"/>
    <w:rsid w:val="00C47820"/>
    <w:rsid w:val="00C49062"/>
    <w:rsid w:val="00C502DE"/>
    <w:rsid w:val="00C5059B"/>
    <w:rsid w:val="00C513AA"/>
    <w:rsid w:val="00C519E9"/>
    <w:rsid w:val="00C51C35"/>
    <w:rsid w:val="00C52321"/>
    <w:rsid w:val="00C52DEF"/>
    <w:rsid w:val="00C52ECE"/>
    <w:rsid w:val="00C530BF"/>
    <w:rsid w:val="00C531D9"/>
    <w:rsid w:val="00C55DC4"/>
    <w:rsid w:val="00C5602A"/>
    <w:rsid w:val="00C56A6B"/>
    <w:rsid w:val="00C56E27"/>
    <w:rsid w:val="00C56F32"/>
    <w:rsid w:val="00C577B2"/>
    <w:rsid w:val="00C57FC9"/>
    <w:rsid w:val="00C6044D"/>
    <w:rsid w:val="00C604AE"/>
    <w:rsid w:val="00C60639"/>
    <w:rsid w:val="00C6083A"/>
    <w:rsid w:val="00C60D2A"/>
    <w:rsid w:val="00C60E26"/>
    <w:rsid w:val="00C615FD"/>
    <w:rsid w:val="00C61A7B"/>
    <w:rsid w:val="00C620A3"/>
    <w:rsid w:val="00C62C79"/>
    <w:rsid w:val="00C637FD"/>
    <w:rsid w:val="00C64429"/>
    <w:rsid w:val="00C64B6F"/>
    <w:rsid w:val="00C65104"/>
    <w:rsid w:val="00C65213"/>
    <w:rsid w:val="00C65624"/>
    <w:rsid w:val="00C65972"/>
    <w:rsid w:val="00C65B02"/>
    <w:rsid w:val="00C65B5F"/>
    <w:rsid w:val="00C667A4"/>
    <w:rsid w:val="00C67249"/>
    <w:rsid w:val="00C67770"/>
    <w:rsid w:val="00C67C77"/>
    <w:rsid w:val="00C67DA1"/>
    <w:rsid w:val="00C70C6E"/>
    <w:rsid w:val="00C70DBF"/>
    <w:rsid w:val="00C71490"/>
    <w:rsid w:val="00C714C6"/>
    <w:rsid w:val="00C718D7"/>
    <w:rsid w:val="00C71E3C"/>
    <w:rsid w:val="00C72DC2"/>
    <w:rsid w:val="00C7390C"/>
    <w:rsid w:val="00C73A90"/>
    <w:rsid w:val="00C73C88"/>
    <w:rsid w:val="00C74000"/>
    <w:rsid w:val="00C7495E"/>
    <w:rsid w:val="00C74F87"/>
    <w:rsid w:val="00C750A1"/>
    <w:rsid w:val="00C75370"/>
    <w:rsid w:val="00C75A8A"/>
    <w:rsid w:val="00C75E66"/>
    <w:rsid w:val="00C7684A"/>
    <w:rsid w:val="00C77F19"/>
    <w:rsid w:val="00C802F0"/>
    <w:rsid w:val="00C807D0"/>
    <w:rsid w:val="00C80BD2"/>
    <w:rsid w:val="00C80FA9"/>
    <w:rsid w:val="00C81373"/>
    <w:rsid w:val="00C81986"/>
    <w:rsid w:val="00C81AA1"/>
    <w:rsid w:val="00C82306"/>
    <w:rsid w:val="00C82E5E"/>
    <w:rsid w:val="00C830C2"/>
    <w:rsid w:val="00C83779"/>
    <w:rsid w:val="00C83984"/>
    <w:rsid w:val="00C83994"/>
    <w:rsid w:val="00C84048"/>
    <w:rsid w:val="00C8463E"/>
    <w:rsid w:val="00C8467E"/>
    <w:rsid w:val="00C846BA"/>
    <w:rsid w:val="00C84781"/>
    <w:rsid w:val="00C84D71"/>
    <w:rsid w:val="00C84FBC"/>
    <w:rsid w:val="00C851DF"/>
    <w:rsid w:val="00C85DE7"/>
    <w:rsid w:val="00C86542"/>
    <w:rsid w:val="00C866F9"/>
    <w:rsid w:val="00C86737"/>
    <w:rsid w:val="00C86AE5"/>
    <w:rsid w:val="00C87642"/>
    <w:rsid w:val="00C9013D"/>
    <w:rsid w:val="00C904E0"/>
    <w:rsid w:val="00C90FB1"/>
    <w:rsid w:val="00C90FD8"/>
    <w:rsid w:val="00C91820"/>
    <w:rsid w:val="00C91A49"/>
    <w:rsid w:val="00C91A61"/>
    <w:rsid w:val="00C92B0A"/>
    <w:rsid w:val="00C92E96"/>
    <w:rsid w:val="00C92FDA"/>
    <w:rsid w:val="00C93483"/>
    <w:rsid w:val="00C93605"/>
    <w:rsid w:val="00C93643"/>
    <w:rsid w:val="00C937C7"/>
    <w:rsid w:val="00C937DF"/>
    <w:rsid w:val="00C94440"/>
    <w:rsid w:val="00C947C8"/>
    <w:rsid w:val="00C94DE2"/>
    <w:rsid w:val="00C9564C"/>
    <w:rsid w:val="00C95FB9"/>
    <w:rsid w:val="00C96A3A"/>
    <w:rsid w:val="00C9703C"/>
    <w:rsid w:val="00CA08A2"/>
    <w:rsid w:val="00CA1756"/>
    <w:rsid w:val="00CA255D"/>
    <w:rsid w:val="00CA282E"/>
    <w:rsid w:val="00CA296E"/>
    <w:rsid w:val="00CA29DF"/>
    <w:rsid w:val="00CA2A42"/>
    <w:rsid w:val="00CA3A90"/>
    <w:rsid w:val="00CA3DB1"/>
    <w:rsid w:val="00CA3DFF"/>
    <w:rsid w:val="00CA429F"/>
    <w:rsid w:val="00CA453A"/>
    <w:rsid w:val="00CA4AF3"/>
    <w:rsid w:val="00CA4E41"/>
    <w:rsid w:val="00CA5B25"/>
    <w:rsid w:val="00CA5F6D"/>
    <w:rsid w:val="00CA68E2"/>
    <w:rsid w:val="00CA6ADF"/>
    <w:rsid w:val="00CA6D5A"/>
    <w:rsid w:val="00CA71DC"/>
    <w:rsid w:val="00CA7B9D"/>
    <w:rsid w:val="00CB00B2"/>
    <w:rsid w:val="00CB0AA5"/>
    <w:rsid w:val="00CB0D0C"/>
    <w:rsid w:val="00CB11A8"/>
    <w:rsid w:val="00CB13A3"/>
    <w:rsid w:val="00CB14C6"/>
    <w:rsid w:val="00CB184D"/>
    <w:rsid w:val="00CB22CC"/>
    <w:rsid w:val="00CB2989"/>
    <w:rsid w:val="00CB3843"/>
    <w:rsid w:val="00CB431C"/>
    <w:rsid w:val="00CB4EF4"/>
    <w:rsid w:val="00CB522C"/>
    <w:rsid w:val="00CB56D1"/>
    <w:rsid w:val="00CB5AB8"/>
    <w:rsid w:val="00CB6292"/>
    <w:rsid w:val="00CB6777"/>
    <w:rsid w:val="00CB6A78"/>
    <w:rsid w:val="00CB6C5F"/>
    <w:rsid w:val="00CB6F35"/>
    <w:rsid w:val="00CB7386"/>
    <w:rsid w:val="00CB771A"/>
    <w:rsid w:val="00CC1086"/>
    <w:rsid w:val="00CC14B4"/>
    <w:rsid w:val="00CC1E43"/>
    <w:rsid w:val="00CC1E9B"/>
    <w:rsid w:val="00CC2434"/>
    <w:rsid w:val="00CC2710"/>
    <w:rsid w:val="00CC2D84"/>
    <w:rsid w:val="00CC37C5"/>
    <w:rsid w:val="00CC3837"/>
    <w:rsid w:val="00CC4A90"/>
    <w:rsid w:val="00CC4AE2"/>
    <w:rsid w:val="00CC4D01"/>
    <w:rsid w:val="00CC5CCE"/>
    <w:rsid w:val="00CC601A"/>
    <w:rsid w:val="00CC6032"/>
    <w:rsid w:val="00CC657D"/>
    <w:rsid w:val="00CC68F5"/>
    <w:rsid w:val="00CC6AB2"/>
    <w:rsid w:val="00CC6AEE"/>
    <w:rsid w:val="00CC6EA2"/>
    <w:rsid w:val="00CC7014"/>
    <w:rsid w:val="00CD03AD"/>
    <w:rsid w:val="00CD08A4"/>
    <w:rsid w:val="00CD14DC"/>
    <w:rsid w:val="00CD1513"/>
    <w:rsid w:val="00CD18D3"/>
    <w:rsid w:val="00CD1B76"/>
    <w:rsid w:val="00CD3047"/>
    <w:rsid w:val="00CD321E"/>
    <w:rsid w:val="00CD337E"/>
    <w:rsid w:val="00CD35F6"/>
    <w:rsid w:val="00CD3755"/>
    <w:rsid w:val="00CD435E"/>
    <w:rsid w:val="00CD4DA0"/>
    <w:rsid w:val="00CD4DEA"/>
    <w:rsid w:val="00CD5092"/>
    <w:rsid w:val="00CD50BB"/>
    <w:rsid w:val="00CD574B"/>
    <w:rsid w:val="00CD5CE6"/>
    <w:rsid w:val="00CD66B5"/>
    <w:rsid w:val="00CD6A95"/>
    <w:rsid w:val="00CD6D8B"/>
    <w:rsid w:val="00CD76F0"/>
    <w:rsid w:val="00CD7F2E"/>
    <w:rsid w:val="00CE03E7"/>
    <w:rsid w:val="00CE0ACC"/>
    <w:rsid w:val="00CE0B26"/>
    <w:rsid w:val="00CE0FC8"/>
    <w:rsid w:val="00CE1621"/>
    <w:rsid w:val="00CE26C3"/>
    <w:rsid w:val="00CE282A"/>
    <w:rsid w:val="00CE29BF"/>
    <w:rsid w:val="00CE34CD"/>
    <w:rsid w:val="00CE36F3"/>
    <w:rsid w:val="00CE406F"/>
    <w:rsid w:val="00CE5057"/>
    <w:rsid w:val="00CE51BE"/>
    <w:rsid w:val="00CE5316"/>
    <w:rsid w:val="00CE5357"/>
    <w:rsid w:val="00CE6A50"/>
    <w:rsid w:val="00CE7079"/>
    <w:rsid w:val="00CE74F8"/>
    <w:rsid w:val="00CE7C52"/>
    <w:rsid w:val="00CF062F"/>
    <w:rsid w:val="00CF0B13"/>
    <w:rsid w:val="00CF114A"/>
    <w:rsid w:val="00CF1238"/>
    <w:rsid w:val="00CF15A4"/>
    <w:rsid w:val="00CF1802"/>
    <w:rsid w:val="00CF20F4"/>
    <w:rsid w:val="00CF2AB5"/>
    <w:rsid w:val="00CF2CB8"/>
    <w:rsid w:val="00CF2D20"/>
    <w:rsid w:val="00CF3AAE"/>
    <w:rsid w:val="00CF3E08"/>
    <w:rsid w:val="00CF3FAD"/>
    <w:rsid w:val="00CF432E"/>
    <w:rsid w:val="00CF43CB"/>
    <w:rsid w:val="00CF48AD"/>
    <w:rsid w:val="00CF499E"/>
    <w:rsid w:val="00CF5631"/>
    <w:rsid w:val="00CF601C"/>
    <w:rsid w:val="00CF62A7"/>
    <w:rsid w:val="00CF7183"/>
    <w:rsid w:val="00CF733B"/>
    <w:rsid w:val="00CF763C"/>
    <w:rsid w:val="00CF7F96"/>
    <w:rsid w:val="00D0031E"/>
    <w:rsid w:val="00D00A99"/>
    <w:rsid w:val="00D00CDB"/>
    <w:rsid w:val="00D00F6E"/>
    <w:rsid w:val="00D018FB"/>
    <w:rsid w:val="00D019DC"/>
    <w:rsid w:val="00D01E00"/>
    <w:rsid w:val="00D01EC7"/>
    <w:rsid w:val="00D022DA"/>
    <w:rsid w:val="00D023C4"/>
    <w:rsid w:val="00D0241E"/>
    <w:rsid w:val="00D02440"/>
    <w:rsid w:val="00D02575"/>
    <w:rsid w:val="00D030FA"/>
    <w:rsid w:val="00D03299"/>
    <w:rsid w:val="00D03B12"/>
    <w:rsid w:val="00D03DEA"/>
    <w:rsid w:val="00D048D1"/>
    <w:rsid w:val="00D04B2B"/>
    <w:rsid w:val="00D0587C"/>
    <w:rsid w:val="00D05BB3"/>
    <w:rsid w:val="00D05D9F"/>
    <w:rsid w:val="00D06A69"/>
    <w:rsid w:val="00D079DB"/>
    <w:rsid w:val="00D103A7"/>
    <w:rsid w:val="00D10756"/>
    <w:rsid w:val="00D10B28"/>
    <w:rsid w:val="00D11203"/>
    <w:rsid w:val="00D1218A"/>
    <w:rsid w:val="00D1251F"/>
    <w:rsid w:val="00D12887"/>
    <w:rsid w:val="00D129A2"/>
    <w:rsid w:val="00D12FE7"/>
    <w:rsid w:val="00D1310A"/>
    <w:rsid w:val="00D1324C"/>
    <w:rsid w:val="00D135E1"/>
    <w:rsid w:val="00D1391B"/>
    <w:rsid w:val="00D1423A"/>
    <w:rsid w:val="00D14258"/>
    <w:rsid w:val="00D15C3F"/>
    <w:rsid w:val="00D160A7"/>
    <w:rsid w:val="00D16246"/>
    <w:rsid w:val="00D17223"/>
    <w:rsid w:val="00D17612"/>
    <w:rsid w:val="00D17763"/>
    <w:rsid w:val="00D1785C"/>
    <w:rsid w:val="00D17BDB"/>
    <w:rsid w:val="00D2044B"/>
    <w:rsid w:val="00D204D9"/>
    <w:rsid w:val="00D2053A"/>
    <w:rsid w:val="00D206AA"/>
    <w:rsid w:val="00D20BEA"/>
    <w:rsid w:val="00D20D14"/>
    <w:rsid w:val="00D216DB"/>
    <w:rsid w:val="00D221B2"/>
    <w:rsid w:val="00D226C2"/>
    <w:rsid w:val="00D227F8"/>
    <w:rsid w:val="00D22DAB"/>
    <w:rsid w:val="00D23E24"/>
    <w:rsid w:val="00D24D9D"/>
    <w:rsid w:val="00D24F3E"/>
    <w:rsid w:val="00D24F49"/>
    <w:rsid w:val="00D253AE"/>
    <w:rsid w:val="00D26096"/>
    <w:rsid w:val="00D260A8"/>
    <w:rsid w:val="00D26852"/>
    <w:rsid w:val="00D26A1B"/>
    <w:rsid w:val="00D26FBA"/>
    <w:rsid w:val="00D273B3"/>
    <w:rsid w:val="00D276E2"/>
    <w:rsid w:val="00D278C2"/>
    <w:rsid w:val="00D27B76"/>
    <w:rsid w:val="00D27CAF"/>
    <w:rsid w:val="00D27E61"/>
    <w:rsid w:val="00D27F51"/>
    <w:rsid w:val="00D301BE"/>
    <w:rsid w:val="00D305C3"/>
    <w:rsid w:val="00D31451"/>
    <w:rsid w:val="00D3149C"/>
    <w:rsid w:val="00D3153D"/>
    <w:rsid w:val="00D3255B"/>
    <w:rsid w:val="00D32CC0"/>
    <w:rsid w:val="00D33145"/>
    <w:rsid w:val="00D33216"/>
    <w:rsid w:val="00D33236"/>
    <w:rsid w:val="00D33443"/>
    <w:rsid w:val="00D33790"/>
    <w:rsid w:val="00D338E7"/>
    <w:rsid w:val="00D33D07"/>
    <w:rsid w:val="00D33D88"/>
    <w:rsid w:val="00D34D82"/>
    <w:rsid w:val="00D34F56"/>
    <w:rsid w:val="00D3547E"/>
    <w:rsid w:val="00D357D6"/>
    <w:rsid w:val="00D35CB5"/>
    <w:rsid w:val="00D365E8"/>
    <w:rsid w:val="00D4015D"/>
    <w:rsid w:val="00D4081A"/>
    <w:rsid w:val="00D40924"/>
    <w:rsid w:val="00D40C0C"/>
    <w:rsid w:val="00D41331"/>
    <w:rsid w:val="00D4187F"/>
    <w:rsid w:val="00D42829"/>
    <w:rsid w:val="00D42859"/>
    <w:rsid w:val="00D42AB0"/>
    <w:rsid w:val="00D42B31"/>
    <w:rsid w:val="00D42F65"/>
    <w:rsid w:val="00D439A7"/>
    <w:rsid w:val="00D43B6E"/>
    <w:rsid w:val="00D43B9D"/>
    <w:rsid w:val="00D43E34"/>
    <w:rsid w:val="00D44C9A"/>
    <w:rsid w:val="00D44D5B"/>
    <w:rsid w:val="00D44DB6"/>
    <w:rsid w:val="00D452E0"/>
    <w:rsid w:val="00D45C49"/>
    <w:rsid w:val="00D46064"/>
    <w:rsid w:val="00D462D3"/>
    <w:rsid w:val="00D4658C"/>
    <w:rsid w:val="00D46FA3"/>
    <w:rsid w:val="00D473BB"/>
    <w:rsid w:val="00D474A4"/>
    <w:rsid w:val="00D47B91"/>
    <w:rsid w:val="00D514CB"/>
    <w:rsid w:val="00D515B1"/>
    <w:rsid w:val="00D52424"/>
    <w:rsid w:val="00D52B15"/>
    <w:rsid w:val="00D52F31"/>
    <w:rsid w:val="00D53055"/>
    <w:rsid w:val="00D5312B"/>
    <w:rsid w:val="00D53379"/>
    <w:rsid w:val="00D53DD2"/>
    <w:rsid w:val="00D5460B"/>
    <w:rsid w:val="00D54854"/>
    <w:rsid w:val="00D55810"/>
    <w:rsid w:val="00D55D88"/>
    <w:rsid w:val="00D55E8F"/>
    <w:rsid w:val="00D5645B"/>
    <w:rsid w:val="00D56A9A"/>
    <w:rsid w:val="00D56EE7"/>
    <w:rsid w:val="00D56EFD"/>
    <w:rsid w:val="00D57CEC"/>
    <w:rsid w:val="00D600CA"/>
    <w:rsid w:val="00D61567"/>
    <w:rsid w:val="00D619D2"/>
    <w:rsid w:val="00D6238A"/>
    <w:rsid w:val="00D6252A"/>
    <w:rsid w:val="00D62C64"/>
    <w:rsid w:val="00D62EDD"/>
    <w:rsid w:val="00D630FC"/>
    <w:rsid w:val="00D6322B"/>
    <w:rsid w:val="00D63261"/>
    <w:rsid w:val="00D634B7"/>
    <w:rsid w:val="00D63FE9"/>
    <w:rsid w:val="00D64B75"/>
    <w:rsid w:val="00D64B90"/>
    <w:rsid w:val="00D650D2"/>
    <w:rsid w:val="00D650F7"/>
    <w:rsid w:val="00D65463"/>
    <w:rsid w:val="00D66C89"/>
    <w:rsid w:val="00D675BE"/>
    <w:rsid w:val="00D67C56"/>
    <w:rsid w:val="00D67F83"/>
    <w:rsid w:val="00D707FB"/>
    <w:rsid w:val="00D70836"/>
    <w:rsid w:val="00D70B89"/>
    <w:rsid w:val="00D70D2E"/>
    <w:rsid w:val="00D71624"/>
    <w:rsid w:val="00D7203E"/>
    <w:rsid w:val="00D72215"/>
    <w:rsid w:val="00D729E0"/>
    <w:rsid w:val="00D72A37"/>
    <w:rsid w:val="00D72C15"/>
    <w:rsid w:val="00D73B90"/>
    <w:rsid w:val="00D73CCF"/>
    <w:rsid w:val="00D7447D"/>
    <w:rsid w:val="00D74695"/>
    <w:rsid w:val="00D7488B"/>
    <w:rsid w:val="00D75691"/>
    <w:rsid w:val="00D75D7E"/>
    <w:rsid w:val="00D75EA7"/>
    <w:rsid w:val="00D761BB"/>
    <w:rsid w:val="00D7641F"/>
    <w:rsid w:val="00D77512"/>
    <w:rsid w:val="00D777B3"/>
    <w:rsid w:val="00D77AFA"/>
    <w:rsid w:val="00D77F3F"/>
    <w:rsid w:val="00D804B2"/>
    <w:rsid w:val="00D807C9"/>
    <w:rsid w:val="00D80B99"/>
    <w:rsid w:val="00D80EB0"/>
    <w:rsid w:val="00D817FC"/>
    <w:rsid w:val="00D81DB7"/>
    <w:rsid w:val="00D820D6"/>
    <w:rsid w:val="00D820F6"/>
    <w:rsid w:val="00D82263"/>
    <w:rsid w:val="00D82FDF"/>
    <w:rsid w:val="00D8331C"/>
    <w:rsid w:val="00D83DA3"/>
    <w:rsid w:val="00D83EBB"/>
    <w:rsid w:val="00D84012"/>
    <w:rsid w:val="00D8401F"/>
    <w:rsid w:val="00D84842"/>
    <w:rsid w:val="00D84D34"/>
    <w:rsid w:val="00D85643"/>
    <w:rsid w:val="00D85B4F"/>
    <w:rsid w:val="00D85E3A"/>
    <w:rsid w:val="00D85E53"/>
    <w:rsid w:val="00D86050"/>
    <w:rsid w:val="00D86248"/>
    <w:rsid w:val="00D8665B"/>
    <w:rsid w:val="00D868D5"/>
    <w:rsid w:val="00D86DB7"/>
    <w:rsid w:val="00D86E47"/>
    <w:rsid w:val="00D87CCD"/>
    <w:rsid w:val="00D90E60"/>
    <w:rsid w:val="00D90F77"/>
    <w:rsid w:val="00D918E6"/>
    <w:rsid w:val="00D91C9B"/>
    <w:rsid w:val="00D9205F"/>
    <w:rsid w:val="00D92296"/>
    <w:rsid w:val="00D924E4"/>
    <w:rsid w:val="00D928D5"/>
    <w:rsid w:val="00D930B3"/>
    <w:rsid w:val="00D952CA"/>
    <w:rsid w:val="00D95305"/>
    <w:rsid w:val="00D953FE"/>
    <w:rsid w:val="00D95BDE"/>
    <w:rsid w:val="00D962E3"/>
    <w:rsid w:val="00D96A57"/>
    <w:rsid w:val="00D96EF1"/>
    <w:rsid w:val="00D97AFE"/>
    <w:rsid w:val="00D97B24"/>
    <w:rsid w:val="00DA12AF"/>
    <w:rsid w:val="00DA197B"/>
    <w:rsid w:val="00DA294A"/>
    <w:rsid w:val="00DA3144"/>
    <w:rsid w:val="00DA3A15"/>
    <w:rsid w:val="00DA476E"/>
    <w:rsid w:val="00DA4A6A"/>
    <w:rsid w:val="00DA501B"/>
    <w:rsid w:val="00DA51EC"/>
    <w:rsid w:val="00DA5CB9"/>
    <w:rsid w:val="00DA5CC7"/>
    <w:rsid w:val="00DA5D3E"/>
    <w:rsid w:val="00DA7936"/>
    <w:rsid w:val="00DA7B2E"/>
    <w:rsid w:val="00DA7F0E"/>
    <w:rsid w:val="00DB0008"/>
    <w:rsid w:val="00DB0BFC"/>
    <w:rsid w:val="00DB18BA"/>
    <w:rsid w:val="00DB1E3A"/>
    <w:rsid w:val="00DB2435"/>
    <w:rsid w:val="00DB2A69"/>
    <w:rsid w:val="00DB353D"/>
    <w:rsid w:val="00DB3660"/>
    <w:rsid w:val="00DB3A39"/>
    <w:rsid w:val="00DB3CE3"/>
    <w:rsid w:val="00DB4C63"/>
    <w:rsid w:val="00DB4DFA"/>
    <w:rsid w:val="00DB5439"/>
    <w:rsid w:val="00DB576B"/>
    <w:rsid w:val="00DB5EA0"/>
    <w:rsid w:val="00DB6053"/>
    <w:rsid w:val="00DB67AB"/>
    <w:rsid w:val="00DB701A"/>
    <w:rsid w:val="00DB721B"/>
    <w:rsid w:val="00DB7474"/>
    <w:rsid w:val="00DB7F70"/>
    <w:rsid w:val="00DBE765"/>
    <w:rsid w:val="00DC049E"/>
    <w:rsid w:val="00DC0912"/>
    <w:rsid w:val="00DC10FB"/>
    <w:rsid w:val="00DC125E"/>
    <w:rsid w:val="00DC20DC"/>
    <w:rsid w:val="00DC276C"/>
    <w:rsid w:val="00DC2CD6"/>
    <w:rsid w:val="00DC31F0"/>
    <w:rsid w:val="00DC374B"/>
    <w:rsid w:val="00DC3B09"/>
    <w:rsid w:val="00DC44B3"/>
    <w:rsid w:val="00DC44CA"/>
    <w:rsid w:val="00DC4921"/>
    <w:rsid w:val="00DC4F7E"/>
    <w:rsid w:val="00DC54BB"/>
    <w:rsid w:val="00DC5EC7"/>
    <w:rsid w:val="00DC62AF"/>
    <w:rsid w:val="00DC6D0D"/>
    <w:rsid w:val="00DC6EEF"/>
    <w:rsid w:val="00DC7172"/>
    <w:rsid w:val="00DC72D8"/>
    <w:rsid w:val="00DC78A5"/>
    <w:rsid w:val="00DD05BF"/>
    <w:rsid w:val="00DD0904"/>
    <w:rsid w:val="00DD0CDE"/>
    <w:rsid w:val="00DD160C"/>
    <w:rsid w:val="00DD1C2A"/>
    <w:rsid w:val="00DD1D54"/>
    <w:rsid w:val="00DD273F"/>
    <w:rsid w:val="00DD2ED2"/>
    <w:rsid w:val="00DD2FB6"/>
    <w:rsid w:val="00DD3643"/>
    <w:rsid w:val="00DD384B"/>
    <w:rsid w:val="00DD3892"/>
    <w:rsid w:val="00DD3B17"/>
    <w:rsid w:val="00DD3FDD"/>
    <w:rsid w:val="00DD403A"/>
    <w:rsid w:val="00DD45BF"/>
    <w:rsid w:val="00DD4E5D"/>
    <w:rsid w:val="00DD50BD"/>
    <w:rsid w:val="00DD52B4"/>
    <w:rsid w:val="00DD6030"/>
    <w:rsid w:val="00DD6309"/>
    <w:rsid w:val="00DD6AAB"/>
    <w:rsid w:val="00DD7237"/>
    <w:rsid w:val="00DD75CE"/>
    <w:rsid w:val="00DD799C"/>
    <w:rsid w:val="00DD7D05"/>
    <w:rsid w:val="00DE05A6"/>
    <w:rsid w:val="00DE0AB8"/>
    <w:rsid w:val="00DE0C0F"/>
    <w:rsid w:val="00DE0C53"/>
    <w:rsid w:val="00DE12DB"/>
    <w:rsid w:val="00DE1D88"/>
    <w:rsid w:val="00DE2198"/>
    <w:rsid w:val="00DE2381"/>
    <w:rsid w:val="00DE24D7"/>
    <w:rsid w:val="00DE2701"/>
    <w:rsid w:val="00DE2A49"/>
    <w:rsid w:val="00DE35CA"/>
    <w:rsid w:val="00DE365D"/>
    <w:rsid w:val="00DE3790"/>
    <w:rsid w:val="00DE37CC"/>
    <w:rsid w:val="00DE48E5"/>
    <w:rsid w:val="00DE4B21"/>
    <w:rsid w:val="00DE5591"/>
    <w:rsid w:val="00DE58CA"/>
    <w:rsid w:val="00DE5AAA"/>
    <w:rsid w:val="00DE5CBD"/>
    <w:rsid w:val="00DE68C2"/>
    <w:rsid w:val="00DE6E7F"/>
    <w:rsid w:val="00DE71D9"/>
    <w:rsid w:val="00DF0066"/>
    <w:rsid w:val="00DF05CD"/>
    <w:rsid w:val="00DF063C"/>
    <w:rsid w:val="00DF0B24"/>
    <w:rsid w:val="00DF1105"/>
    <w:rsid w:val="00DF1C00"/>
    <w:rsid w:val="00DF1ED6"/>
    <w:rsid w:val="00DF1F9F"/>
    <w:rsid w:val="00DF2051"/>
    <w:rsid w:val="00DF3159"/>
    <w:rsid w:val="00DF3BC1"/>
    <w:rsid w:val="00DF4242"/>
    <w:rsid w:val="00DF4632"/>
    <w:rsid w:val="00DF53D5"/>
    <w:rsid w:val="00DF5883"/>
    <w:rsid w:val="00DF590F"/>
    <w:rsid w:val="00DF5BD4"/>
    <w:rsid w:val="00DF5E99"/>
    <w:rsid w:val="00DF686F"/>
    <w:rsid w:val="00DF721A"/>
    <w:rsid w:val="00E0173D"/>
    <w:rsid w:val="00E018A1"/>
    <w:rsid w:val="00E02542"/>
    <w:rsid w:val="00E026DE"/>
    <w:rsid w:val="00E02D71"/>
    <w:rsid w:val="00E03E7D"/>
    <w:rsid w:val="00E04535"/>
    <w:rsid w:val="00E047BB"/>
    <w:rsid w:val="00E04CB3"/>
    <w:rsid w:val="00E04F05"/>
    <w:rsid w:val="00E053E7"/>
    <w:rsid w:val="00E05B2F"/>
    <w:rsid w:val="00E06CC7"/>
    <w:rsid w:val="00E07373"/>
    <w:rsid w:val="00E07F2D"/>
    <w:rsid w:val="00E10135"/>
    <w:rsid w:val="00E10263"/>
    <w:rsid w:val="00E1046D"/>
    <w:rsid w:val="00E11573"/>
    <w:rsid w:val="00E129D1"/>
    <w:rsid w:val="00E12FC5"/>
    <w:rsid w:val="00E12FED"/>
    <w:rsid w:val="00E141EA"/>
    <w:rsid w:val="00E14966"/>
    <w:rsid w:val="00E14A06"/>
    <w:rsid w:val="00E14D29"/>
    <w:rsid w:val="00E14FD8"/>
    <w:rsid w:val="00E15B2E"/>
    <w:rsid w:val="00E15CB5"/>
    <w:rsid w:val="00E16222"/>
    <w:rsid w:val="00E1645B"/>
    <w:rsid w:val="00E166FD"/>
    <w:rsid w:val="00E167FF"/>
    <w:rsid w:val="00E16A11"/>
    <w:rsid w:val="00E16A41"/>
    <w:rsid w:val="00E1754F"/>
    <w:rsid w:val="00E1793E"/>
    <w:rsid w:val="00E17D5B"/>
    <w:rsid w:val="00E17D91"/>
    <w:rsid w:val="00E20221"/>
    <w:rsid w:val="00E20354"/>
    <w:rsid w:val="00E205CF"/>
    <w:rsid w:val="00E219B4"/>
    <w:rsid w:val="00E21E9E"/>
    <w:rsid w:val="00E222ED"/>
    <w:rsid w:val="00E227A8"/>
    <w:rsid w:val="00E22DF3"/>
    <w:rsid w:val="00E23168"/>
    <w:rsid w:val="00E240F8"/>
    <w:rsid w:val="00E24464"/>
    <w:rsid w:val="00E24756"/>
    <w:rsid w:val="00E2499C"/>
    <w:rsid w:val="00E24A10"/>
    <w:rsid w:val="00E24B66"/>
    <w:rsid w:val="00E25F7F"/>
    <w:rsid w:val="00E2626A"/>
    <w:rsid w:val="00E27887"/>
    <w:rsid w:val="00E30250"/>
    <w:rsid w:val="00E30533"/>
    <w:rsid w:val="00E30D44"/>
    <w:rsid w:val="00E30DA2"/>
    <w:rsid w:val="00E3116A"/>
    <w:rsid w:val="00E311FA"/>
    <w:rsid w:val="00E3161B"/>
    <w:rsid w:val="00E31B57"/>
    <w:rsid w:val="00E32134"/>
    <w:rsid w:val="00E3241B"/>
    <w:rsid w:val="00E32A6D"/>
    <w:rsid w:val="00E33433"/>
    <w:rsid w:val="00E33DA6"/>
    <w:rsid w:val="00E33E52"/>
    <w:rsid w:val="00E34085"/>
    <w:rsid w:val="00E34249"/>
    <w:rsid w:val="00E348CD"/>
    <w:rsid w:val="00E34A4D"/>
    <w:rsid w:val="00E34BB8"/>
    <w:rsid w:val="00E358C5"/>
    <w:rsid w:val="00E359E6"/>
    <w:rsid w:val="00E3610D"/>
    <w:rsid w:val="00E372FE"/>
    <w:rsid w:val="00E37470"/>
    <w:rsid w:val="00E37A37"/>
    <w:rsid w:val="00E4014E"/>
    <w:rsid w:val="00E40177"/>
    <w:rsid w:val="00E404AB"/>
    <w:rsid w:val="00E4062B"/>
    <w:rsid w:val="00E40706"/>
    <w:rsid w:val="00E407DB"/>
    <w:rsid w:val="00E40AA2"/>
    <w:rsid w:val="00E40CFE"/>
    <w:rsid w:val="00E411F7"/>
    <w:rsid w:val="00E41B6E"/>
    <w:rsid w:val="00E41CBF"/>
    <w:rsid w:val="00E41FB5"/>
    <w:rsid w:val="00E420D5"/>
    <w:rsid w:val="00E421E5"/>
    <w:rsid w:val="00E426E9"/>
    <w:rsid w:val="00E427B5"/>
    <w:rsid w:val="00E4292F"/>
    <w:rsid w:val="00E42B4A"/>
    <w:rsid w:val="00E438C2"/>
    <w:rsid w:val="00E43C3D"/>
    <w:rsid w:val="00E43F7C"/>
    <w:rsid w:val="00E4415F"/>
    <w:rsid w:val="00E442B2"/>
    <w:rsid w:val="00E443D6"/>
    <w:rsid w:val="00E44D89"/>
    <w:rsid w:val="00E44E0F"/>
    <w:rsid w:val="00E4538A"/>
    <w:rsid w:val="00E45823"/>
    <w:rsid w:val="00E458E6"/>
    <w:rsid w:val="00E46AC4"/>
    <w:rsid w:val="00E46C42"/>
    <w:rsid w:val="00E46C4C"/>
    <w:rsid w:val="00E46C77"/>
    <w:rsid w:val="00E46DAB"/>
    <w:rsid w:val="00E47474"/>
    <w:rsid w:val="00E47962"/>
    <w:rsid w:val="00E47D92"/>
    <w:rsid w:val="00E47DC1"/>
    <w:rsid w:val="00E47E7F"/>
    <w:rsid w:val="00E507EE"/>
    <w:rsid w:val="00E50BD1"/>
    <w:rsid w:val="00E50C20"/>
    <w:rsid w:val="00E51039"/>
    <w:rsid w:val="00E5137F"/>
    <w:rsid w:val="00E515EC"/>
    <w:rsid w:val="00E526C1"/>
    <w:rsid w:val="00E52845"/>
    <w:rsid w:val="00E528FA"/>
    <w:rsid w:val="00E52C53"/>
    <w:rsid w:val="00E52FDC"/>
    <w:rsid w:val="00E53640"/>
    <w:rsid w:val="00E5407D"/>
    <w:rsid w:val="00E5428D"/>
    <w:rsid w:val="00E54A66"/>
    <w:rsid w:val="00E55D68"/>
    <w:rsid w:val="00E55E3B"/>
    <w:rsid w:val="00E56A26"/>
    <w:rsid w:val="00E57077"/>
    <w:rsid w:val="00E5711F"/>
    <w:rsid w:val="00E57C8F"/>
    <w:rsid w:val="00E6002A"/>
    <w:rsid w:val="00E6080E"/>
    <w:rsid w:val="00E60D69"/>
    <w:rsid w:val="00E6137A"/>
    <w:rsid w:val="00E61460"/>
    <w:rsid w:val="00E614F7"/>
    <w:rsid w:val="00E617CA"/>
    <w:rsid w:val="00E62143"/>
    <w:rsid w:val="00E62228"/>
    <w:rsid w:val="00E63A16"/>
    <w:rsid w:val="00E64324"/>
    <w:rsid w:val="00E648DE"/>
    <w:rsid w:val="00E649E7"/>
    <w:rsid w:val="00E64D72"/>
    <w:rsid w:val="00E64E76"/>
    <w:rsid w:val="00E65244"/>
    <w:rsid w:val="00E660BA"/>
    <w:rsid w:val="00E663ED"/>
    <w:rsid w:val="00E67C4A"/>
    <w:rsid w:val="00E67D07"/>
    <w:rsid w:val="00E7061A"/>
    <w:rsid w:val="00E7071D"/>
    <w:rsid w:val="00E70C2B"/>
    <w:rsid w:val="00E70CE1"/>
    <w:rsid w:val="00E710B1"/>
    <w:rsid w:val="00E712DC"/>
    <w:rsid w:val="00E71427"/>
    <w:rsid w:val="00E71720"/>
    <w:rsid w:val="00E718D2"/>
    <w:rsid w:val="00E71AE5"/>
    <w:rsid w:val="00E72B10"/>
    <w:rsid w:val="00E72F70"/>
    <w:rsid w:val="00E7359E"/>
    <w:rsid w:val="00E7375B"/>
    <w:rsid w:val="00E73D12"/>
    <w:rsid w:val="00E73E52"/>
    <w:rsid w:val="00E73F44"/>
    <w:rsid w:val="00E7428C"/>
    <w:rsid w:val="00E74BE4"/>
    <w:rsid w:val="00E761E7"/>
    <w:rsid w:val="00E76858"/>
    <w:rsid w:val="00E76A80"/>
    <w:rsid w:val="00E7701E"/>
    <w:rsid w:val="00E77386"/>
    <w:rsid w:val="00E7791F"/>
    <w:rsid w:val="00E77CDD"/>
    <w:rsid w:val="00E807A3"/>
    <w:rsid w:val="00E80E86"/>
    <w:rsid w:val="00E80FB2"/>
    <w:rsid w:val="00E8113E"/>
    <w:rsid w:val="00E811D7"/>
    <w:rsid w:val="00E81741"/>
    <w:rsid w:val="00E81CD1"/>
    <w:rsid w:val="00E81F6F"/>
    <w:rsid w:val="00E820BE"/>
    <w:rsid w:val="00E82258"/>
    <w:rsid w:val="00E82CEF"/>
    <w:rsid w:val="00E82D1D"/>
    <w:rsid w:val="00E82EC4"/>
    <w:rsid w:val="00E83A78"/>
    <w:rsid w:val="00E83B5F"/>
    <w:rsid w:val="00E83BC7"/>
    <w:rsid w:val="00E83D86"/>
    <w:rsid w:val="00E83E08"/>
    <w:rsid w:val="00E84007"/>
    <w:rsid w:val="00E84F97"/>
    <w:rsid w:val="00E85068"/>
    <w:rsid w:val="00E85259"/>
    <w:rsid w:val="00E854B8"/>
    <w:rsid w:val="00E859CB"/>
    <w:rsid w:val="00E865C8"/>
    <w:rsid w:val="00E86A65"/>
    <w:rsid w:val="00E86A87"/>
    <w:rsid w:val="00E86C19"/>
    <w:rsid w:val="00E8769B"/>
    <w:rsid w:val="00E879A9"/>
    <w:rsid w:val="00E87DEC"/>
    <w:rsid w:val="00E900A5"/>
    <w:rsid w:val="00E90291"/>
    <w:rsid w:val="00E903ED"/>
    <w:rsid w:val="00E905C3"/>
    <w:rsid w:val="00E90FF2"/>
    <w:rsid w:val="00E91679"/>
    <w:rsid w:val="00E917B0"/>
    <w:rsid w:val="00E922DF"/>
    <w:rsid w:val="00E92BCD"/>
    <w:rsid w:val="00E92FE7"/>
    <w:rsid w:val="00E931FF"/>
    <w:rsid w:val="00E934A2"/>
    <w:rsid w:val="00E934D3"/>
    <w:rsid w:val="00E93DE0"/>
    <w:rsid w:val="00E93EDD"/>
    <w:rsid w:val="00E9400A"/>
    <w:rsid w:val="00E940F0"/>
    <w:rsid w:val="00E9460D"/>
    <w:rsid w:val="00E9491B"/>
    <w:rsid w:val="00E94C66"/>
    <w:rsid w:val="00E952C5"/>
    <w:rsid w:val="00E954D8"/>
    <w:rsid w:val="00E95E53"/>
    <w:rsid w:val="00E961E6"/>
    <w:rsid w:val="00E963E9"/>
    <w:rsid w:val="00E973A6"/>
    <w:rsid w:val="00E97430"/>
    <w:rsid w:val="00EA01BD"/>
    <w:rsid w:val="00EA0DB7"/>
    <w:rsid w:val="00EA1005"/>
    <w:rsid w:val="00EA1956"/>
    <w:rsid w:val="00EA1E61"/>
    <w:rsid w:val="00EA235F"/>
    <w:rsid w:val="00EA2562"/>
    <w:rsid w:val="00EA2659"/>
    <w:rsid w:val="00EA2AC4"/>
    <w:rsid w:val="00EA2C08"/>
    <w:rsid w:val="00EA33DC"/>
    <w:rsid w:val="00EA34ED"/>
    <w:rsid w:val="00EA3548"/>
    <w:rsid w:val="00EA35FA"/>
    <w:rsid w:val="00EA3749"/>
    <w:rsid w:val="00EA38C1"/>
    <w:rsid w:val="00EA3C4A"/>
    <w:rsid w:val="00EA3D50"/>
    <w:rsid w:val="00EA46E1"/>
    <w:rsid w:val="00EA4CC1"/>
    <w:rsid w:val="00EA4D64"/>
    <w:rsid w:val="00EA4EAC"/>
    <w:rsid w:val="00EA585B"/>
    <w:rsid w:val="00EA5FB6"/>
    <w:rsid w:val="00EA6417"/>
    <w:rsid w:val="00EA6507"/>
    <w:rsid w:val="00EA66E8"/>
    <w:rsid w:val="00EA6CCF"/>
    <w:rsid w:val="00EA6D98"/>
    <w:rsid w:val="00EA7615"/>
    <w:rsid w:val="00EA76E8"/>
    <w:rsid w:val="00EA784C"/>
    <w:rsid w:val="00EB013E"/>
    <w:rsid w:val="00EB02F7"/>
    <w:rsid w:val="00EB0582"/>
    <w:rsid w:val="00EB0876"/>
    <w:rsid w:val="00EB1783"/>
    <w:rsid w:val="00EB17BA"/>
    <w:rsid w:val="00EB278D"/>
    <w:rsid w:val="00EB28AC"/>
    <w:rsid w:val="00EB2B5F"/>
    <w:rsid w:val="00EB2CE4"/>
    <w:rsid w:val="00EB3E0D"/>
    <w:rsid w:val="00EB3F5A"/>
    <w:rsid w:val="00EB3FE8"/>
    <w:rsid w:val="00EB4BEE"/>
    <w:rsid w:val="00EB5000"/>
    <w:rsid w:val="00EB5890"/>
    <w:rsid w:val="00EB5A40"/>
    <w:rsid w:val="00EB5C5A"/>
    <w:rsid w:val="00EB5E37"/>
    <w:rsid w:val="00EB6201"/>
    <w:rsid w:val="00EB635B"/>
    <w:rsid w:val="00EB69F3"/>
    <w:rsid w:val="00EB745E"/>
    <w:rsid w:val="00EB78F7"/>
    <w:rsid w:val="00EC0840"/>
    <w:rsid w:val="00EC08F7"/>
    <w:rsid w:val="00EC0BF9"/>
    <w:rsid w:val="00EC1305"/>
    <w:rsid w:val="00EC1940"/>
    <w:rsid w:val="00EC22B8"/>
    <w:rsid w:val="00EC23D0"/>
    <w:rsid w:val="00EC3C44"/>
    <w:rsid w:val="00EC4095"/>
    <w:rsid w:val="00EC4E48"/>
    <w:rsid w:val="00EC4E5D"/>
    <w:rsid w:val="00EC5569"/>
    <w:rsid w:val="00EC5AE2"/>
    <w:rsid w:val="00EC5C93"/>
    <w:rsid w:val="00EC6171"/>
    <w:rsid w:val="00EC689E"/>
    <w:rsid w:val="00EC77E1"/>
    <w:rsid w:val="00EC7AAB"/>
    <w:rsid w:val="00ED0233"/>
    <w:rsid w:val="00ED1088"/>
    <w:rsid w:val="00ED11F7"/>
    <w:rsid w:val="00ED1625"/>
    <w:rsid w:val="00ED17E0"/>
    <w:rsid w:val="00ED2AD5"/>
    <w:rsid w:val="00ED4517"/>
    <w:rsid w:val="00ED4718"/>
    <w:rsid w:val="00ED48AF"/>
    <w:rsid w:val="00ED5181"/>
    <w:rsid w:val="00ED58E0"/>
    <w:rsid w:val="00ED5C93"/>
    <w:rsid w:val="00ED6631"/>
    <w:rsid w:val="00ED66BB"/>
    <w:rsid w:val="00ED69E3"/>
    <w:rsid w:val="00ED7AA2"/>
    <w:rsid w:val="00EE0312"/>
    <w:rsid w:val="00EE06BB"/>
    <w:rsid w:val="00EE0B69"/>
    <w:rsid w:val="00EE0E23"/>
    <w:rsid w:val="00EE0E8F"/>
    <w:rsid w:val="00EE148B"/>
    <w:rsid w:val="00EE198E"/>
    <w:rsid w:val="00EE2183"/>
    <w:rsid w:val="00EE2524"/>
    <w:rsid w:val="00EE28B7"/>
    <w:rsid w:val="00EE297C"/>
    <w:rsid w:val="00EE3195"/>
    <w:rsid w:val="00EE351A"/>
    <w:rsid w:val="00EE3BF8"/>
    <w:rsid w:val="00EE47C9"/>
    <w:rsid w:val="00EE4939"/>
    <w:rsid w:val="00EE4DD3"/>
    <w:rsid w:val="00EE507B"/>
    <w:rsid w:val="00EE5449"/>
    <w:rsid w:val="00EE5A11"/>
    <w:rsid w:val="00EE6341"/>
    <w:rsid w:val="00EE67A3"/>
    <w:rsid w:val="00EE6A10"/>
    <w:rsid w:val="00EE740F"/>
    <w:rsid w:val="00EE7600"/>
    <w:rsid w:val="00EE7D55"/>
    <w:rsid w:val="00EF0257"/>
    <w:rsid w:val="00EF03C8"/>
    <w:rsid w:val="00EF0595"/>
    <w:rsid w:val="00EF080D"/>
    <w:rsid w:val="00EF085E"/>
    <w:rsid w:val="00EF1338"/>
    <w:rsid w:val="00EF19C1"/>
    <w:rsid w:val="00EF20A3"/>
    <w:rsid w:val="00EF31FC"/>
    <w:rsid w:val="00EF3243"/>
    <w:rsid w:val="00EF3345"/>
    <w:rsid w:val="00EF3578"/>
    <w:rsid w:val="00EF3C5F"/>
    <w:rsid w:val="00EF401D"/>
    <w:rsid w:val="00EF4B6F"/>
    <w:rsid w:val="00EF4F49"/>
    <w:rsid w:val="00EF5317"/>
    <w:rsid w:val="00EF5C52"/>
    <w:rsid w:val="00EF688B"/>
    <w:rsid w:val="00EF6C73"/>
    <w:rsid w:val="00EF7049"/>
    <w:rsid w:val="00EF722C"/>
    <w:rsid w:val="00EF72E4"/>
    <w:rsid w:val="00EF7934"/>
    <w:rsid w:val="00EF7E3E"/>
    <w:rsid w:val="00F002F5"/>
    <w:rsid w:val="00F00943"/>
    <w:rsid w:val="00F00A03"/>
    <w:rsid w:val="00F01536"/>
    <w:rsid w:val="00F01634"/>
    <w:rsid w:val="00F017A9"/>
    <w:rsid w:val="00F01B48"/>
    <w:rsid w:val="00F01E4C"/>
    <w:rsid w:val="00F01F47"/>
    <w:rsid w:val="00F029C8"/>
    <w:rsid w:val="00F02E05"/>
    <w:rsid w:val="00F030A9"/>
    <w:rsid w:val="00F035F0"/>
    <w:rsid w:val="00F03756"/>
    <w:rsid w:val="00F03F61"/>
    <w:rsid w:val="00F04588"/>
    <w:rsid w:val="00F04A65"/>
    <w:rsid w:val="00F04B04"/>
    <w:rsid w:val="00F05111"/>
    <w:rsid w:val="00F053AD"/>
    <w:rsid w:val="00F054AA"/>
    <w:rsid w:val="00F056D1"/>
    <w:rsid w:val="00F05B58"/>
    <w:rsid w:val="00F05C18"/>
    <w:rsid w:val="00F05C8D"/>
    <w:rsid w:val="00F06242"/>
    <w:rsid w:val="00F06859"/>
    <w:rsid w:val="00F070CD"/>
    <w:rsid w:val="00F078FE"/>
    <w:rsid w:val="00F10CE1"/>
    <w:rsid w:val="00F11780"/>
    <w:rsid w:val="00F11A41"/>
    <w:rsid w:val="00F123BC"/>
    <w:rsid w:val="00F124CE"/>
    <w:rsid w:val="00F127D7"/>
    <w:rsid w:val="00F128A8"/>
    <w:rsid w:val="00F12BBC"/>
    <w:rsid w:val="00F13053"/>
    <w:rsid w:val="00F13148"/>
    <w:rsid w:val="00F133D2"/>
    <w:rsid w:val="00F13960"/>
    <w:rsid w:val="00F13C98"/>
    <w:rsid w:val="00F1443F"/>
    <w:rsid w:val="00F144F0"/>
    <w:rsid w:val="00F14550"/>
    <w:rsid w:val="00F146A0"/>
    <w:rsid w:val="00F14C9B"/>
    <w:rsid w:val="00F1518D"/>
    <w:rsid w:val="00F15236"/>
    <w:rsid w:val="00F16A85"/>
    <w:rsid w:val="00F16B1E"/>
    <w:rsid w:val="00F16B89"/>
    <w:rsid w:val="00F16B98"/>
    <w:rsid w:val="00F170BD"/>
    <w:rsid w:val="00F17E7A"/>
    <w:rsid w:val="00F20080"/>
    <w:rsid w:val="00F20C9C"/>
    <w:rsid w:val="00F21153"/>
    <w:rsid w:val="00F21A5B"/>
    <w:rsid w:val="00F21C14"/>
    <w:rsid w:val="00F2227B"/>
    <w:rsid w:val="00F23A31"/>
    <w:rsid w:val="00F244AE"/>
    <w:rsid w:val="00F24E89"/>
    <w:rsid w:val="00F25E4D"/>
    <w:rsid w:val="00F26010"/>
    <w:rsid w:val="00F2640F"/>
    <w:rsid w:val="00F26417"/>
    <w:rsid w:val="00F269C9"/>
    <w:rsid w:val="00F26DDC"/>
    <w:rsid w:val="00F26EF1"/>
    <w:rsid w:val="00F2707F"/>
    <w:rsid w:val="00F27B10"/>
    <w:rsid w:val="00F27E56"/>
    <w:rsid w:val="00F301FB"/>
    <w:rsid w:val="00F30578"/>
    <w:rsid w:val="00F306D9"/>
    <w:rsid w:val="00F30A0C"/>
    <w:rsid w:val="00F30D15"/>
    <w:rsid w:val="00F30DE4"/>
    <w:rsid w:val="00F311C6"/>
    <w:rsid w:val="00F31985"/>
    <w:rsid w:val="00F326CB"/>
    <w:rsid w:val="00F32A19"/>
    <w:rsid w:val="00F32FDD"/>
    <w:rsid w:val="00F33462"/>
    <w:rsid w:val="00F33E59"/>
    <w:rsid w:val="00F33ED8"/>
    <w:rsid w:val="00F35731"/>
    <w:rsid w:val="00F35BF8"/>
    <w:rsid w:val="00F360A4"/>
    <w:rsid w:val="00F36806"/>
    <w:rsid w:val="00F37112"/>
    <w:rsid w:val="00F3767B"/>
    <w:rsid w:val="00F378FD"/>
    <w:rsid w:val="00F37AC9"/>
    <w:rsid w:val="00F37C8B"/>
    <w:rsid w:val="00F4059A"/>
    <w:rsid w:val="00F40A29"/>
    <w:rsid w:val="00F40BEE"/>
    <w:rsid w:val="00F41259"/>
    <w:rsid w:val="00F41F57"/>
    <w:rsid w:val="00F42021"/>
    <w:rsid w:val="00F420D1"/>
    <w:rsid w:val="00F428F8"/>
    <w:rsid w:val="00F42E42"/>
    <w:rsid w:val="00F430DD"/>
    <w:rsid w:val="00F436BC"/>
    <w:rsid w:val="00F43B1D"/>
    <w:rsid w:val="00F43FAE"/>
    <w:rsid w:val="00F440D4"/>
    <w:rsid w:val="00F442D3"/>
    <w:rsid w:val="00F44C4D"/>
    <w:rsid w:val="00F44DD3"/>
    <w:rsid w:val="00F4589B"/>
    <w:rsid w:val="00F45BA4"/>
    <w:rsid w:val="00F45C61"/>
    <w:rsid w:val="00F45C8C"/>
    <w:rsid w:val="00F45D98"/>
    <w:rsid w:val="00F465C1"/>
    <w:rsid w:val="00F46950"/>
    <w:rsid w:val="00F46C9E"/>
    <w:rsid w:val="00F46E7E"/>
    <w:rsid w:val="00F4768B"/>
    <w:rsid w:val="00F47921"/>
    <w:rsid w:val="00F47ACD"/>
    <w:rsid w:val="00F50279"/>
    <w:rsid w:val="00F50482"/>
    <w:rsid w:val="00F5083C"/>
    <w:rsid w:val="00F511C1"/>
    <w:rsid w:val="00F525A2"/>
    <w:rsid w:val="00F52C5E"/>
    <w:rsid w:val="00F53CB1"/>
    <w:rsid w:val="00F5408D"/>
    <w:rsid w:val="00F54D1D"/>
    <w:rsid w:val="00F54D41"/>
    <w:rsid w:val="00F55086"/>
    <w:rsid w:val="00F55376"/>
    <w:rsid w:val="00F559FF"/>
    <w:rsid w:val="00F561B8"/>
    <w:rsid w:val="00F56993"/>
    <w:rsid w:val="00F569A4"/>
    <w:rsid w:val="00F577D7"/>
    <w:rsid w:val="00F57C7A"/>
    <w:rsid w:val="00F60086"/>
    <w:rsid w:val="00F600C7"/>
    <w:rsid w:val="00F60963"/>
    <w:rsid w:val="00F61028"/>
    <w:rsid w:val="00F613C8"/>
    <w:rsid w:val="00F61919"/>
    <w:rsid w:val="00F62F1F"/>
    <w:rsid w:val="00F63448"/>
    <w:rsid w:val="00F63B2C"/>
    <w:rsid w:val="00F63C26"/>
    <w:rsid w:val="00F641BF"/>
    <w:rsid w:val="00F644A2"/>
    <w:rsid w:val="00F64DBE"/>
    <w:rsid w:val="00F64EAB"/>
    <w:rsid w:val="00F64FC5"/>
    <w:rsid w:val="00F659FD"/>
    <w:rsid w:val="00F65AF6"/>
    <w:rsid w:val="00F65C3D"/>
    <w:rsid w:val="00F65D6C"/>
    <w:rsid w:val="00F65F41"/>
    <w:rsid w:val="00F665E1"/>
    <w:rsid w:val="00F6774A"/>
    <w:rsid w:val="00F67A37"/>
    <w:rsid w:val="00F67CB5"/>
    <w:rsid w:val="00F67DF3"/>
    <w:rsid w:val="00F7039A"/>
    <w:rsid w:val="00F70509"/>
    <w:rsid w:val="00F71236"/>
    <w:rsid w:val="00F715C1"/>
    <w:rsid w:val="00F71751"/>
    <w:rsid w:val="00F71A62"/>
    <w:rsid w:val="00F71D01"/>
    <w:rsid w:val="00F721F9"/>
    <w:rsid w:val="00F72624"/>
    <w:rsid w:val="00F73274"/>
    <w:rsid w:val="00F7492D"/>
    <w:rsid w:val="00F7550B"/>
    <w:rsid w:val="00F7564E"/>
    <w:rsid w:val="00F75683"/>
    <w:rsid w:val="00F75DC2"/>
    <w:rsid w:val="00F76215"/>
    <w:rsid w:val="00F76A76"/>
    <w:rsid w:val="00F77452"/>
    <w:rsid w:val="00F77873"/>
    <w:rsid w:val="00F779B7"/>
    <w:rsid w:val="00F80B41"/>
    <w:rsid w:val="00F80C8F"/>
    <w:rsid w:val="00F80DE9"/>
    <w:rsid w:val="00F8130C"/>
    <w:rsid w:val="00F81B80"/>
    <w:rsid w:val="00F81EC2"/>
    <w:rsid w:val="00F822C0"/>
    <w:rsid w:val="00F83174"/>
    <w:rsid w:val="00F83DDE"/>
    <w:rsid w:val="00F84B5F"/>
    <w:rsid w:val="00F84D72"/>
    <w:rsid w:val="00F84FF4"/>
    <w:rsid w:val="00F855BF"/>
    <w:rsid w:val="00F85B10"/>
    <w:rsid w:val="00F85CDA"/>
    <w:rsid w:val="00F86E65"/>
    <w:rsid w:val="00F86F04"/>
    <w:rsid w:val="00F9024B"/>
    <w:rsid w:val="00F91096"/>
    <w:rsid w:val="00F91447"/>
    <w:rsid w:val="00F919C7"/>
    <w:rsid w:val="00F91FC6"/>
    <w:rsid w:val="00F92609"/>
    <w:rsid w:val="00F9274C"/>
    <w:rsid w:val="00F92E04"/>
    <w:rsid w:val="00F93158"/>
    <w:rsid w:val="00F9329A"/>
    <w:rsid w:val="00F93642"/>
    <w:rsid w:val="00F94DA5"/>
    <w:rsid w:val="00F950A0"/>
    <w:rsid w:val="00F95FAE"/>
    <w:rsid w:val="00F979EF"/>
    <w:rsid w:val="00F97F96"/>
    <w:rsid w:val="00FA0232"/>
    <w:rsid w:val="00FA091C"/>
    <w:rsid w:val="00FA0DA4"/>
    <w:rsid w:val="00FA0ED7"/>
    <w:rsid w:val="00FA2286"/>
    <w:rsid w:val="00FA3437"/>
    <w:rsid w:val="00FA356E"/>
    <w:rsid w:val="00FA3841"/>
    <w:rsid w:val="00FA3FA5"/>
    <w:rsid w:val="00FA451F"/>
    <w:rsid w:val="00FA462A"/>
    <w:rsid w:val="00FA5897"/>
    <w:rsid w:val="00FA5957"/>
    <w:rsid w:val="00FA5F6C"/>
    <w:rsid w:val="00FA6024"/>
    <w:rsid w:val="00FA61E6"/>
    <w:rsid w:val="00FA6C6B"/>
    <w:rsid w:val="00FA74D0"/>
    <w:rsid w:val="00FA760B"/>
    <w:rsid w:val="00FA7887"/>
    <w:rsid w:val="00FA79C8"/>
    <w:rsid w:val="00FA7EF6"/>
    <w:rsid w:val="00FB1092"/>
    <w:rsid w:val="00FB15F4"/>
    <w:rsid w:val="00FB185A"/>
    <w:rsid w:val="00FB1DAD"/>
    <w:rsid w:val="00FB2139"/>
    <w:rsid w:val="00FB231F"/>
    <w:rsid w:val="00FB317D"/>
    <w:rsid w:val="00FB359D"/>
    <w:rsid w:val="00FB3723"/>
    <w:rsid w:val="00FB3A06"/>
    <w:rsid w:val="00FB3E02"/>
    <w:rsid w:val="00FB4AD1"/>
    <w:rsid w:val="00FB53A6"/>
    <w:rsid w:val="00FB58DE"/>
    <w:rsid w:val="00FB5A93"/>
    <w:rsid w:val="00FB5D80"/>
    <w:rsid w:val="00FB6ED5"/>
    <w:rsid w:val="00FB75DE"/>
    <w:rsid w:val="00FB7A43"/>
    <w:rsid w:val="00FC050E"/>
    <w:rsid w:val="00FC05C3"/>
    <w:rsid w:val="00FC0703"/>
    <w:rsid w:val="00FC07E2"/>
    <w:rsid w:val="00FC0C5F"/>
    <w:rsid w:val="00FC0DF7"/>
    <w:rsid w:val="00FC14C8"/>
    <w:rsid w:val="00FC1924"/>
    <w:rsid w:val="00FC1F7F"/>
    <w:rsid w:val="00FC286B"/>
    <w:rsid w:val="00FC2A50"/>
    <w:rsid w:val="00FC2B6E"/>
    <w:rsid w:val="00FC3EA6"/>
    <w:rsid w:val="00FC44B0"/>
    <w:rsid w:val="00FC47D0"/>
    <w:rsid w:val="00FC5474"/>
    <w:rsid w:val="00FC5DEE"/>
    <w:rsid w:val="00FC6327"/>
    <w:rsid w:val="00FC6D1A"/>
    <w:rsid w:val="00FC71CD"/>
    <w:rsid w:val="00FD0BD7"/>
    <w:rsid w:val="00FD0BFB"/>
    <w:rsid w:val="00FD0E7C"/>
    <w:rsid w:val="00FD1163"/>
    <w:rsid w:val="00FD15DC"/>
    <w:rsid w:val="00FD1F26"/>
    <w:rsid w:val="00FD2B7E"/>
    <w:rsid w:val="00FD2C83"/>
    <w:rsid w:val="00FD2FC9"/>
    <w:rsid w:val="00FD3178"/>
    <w:rsid w:val="00FD36F3"/>
    <w:rsid w:val="00FD3907"/>
    <w:rsid w:val="00FD4802"/>
    <w:rsid w:val="00FD48CD"/>
    <w:rsid w:val="00FD5200"/>
    <w:rsid w:val="00FD5432"/>
    <w:rsid w:val="00FD5F83"/>
    <w:rsid w:val="00FD62A7"/>
    <w:rsid w:val="00FD6B11"/>
    <w:rsid w:val="00FD6D68"/>
    <w:rsid w:val="00FD6F3D"/>
    <w:rsid w:val="00FD7056"/>
    <w:rsid w:val="00FD71A2"/>
    <w:rsid w:val="00FD7298"/>
    <w:rsid w:val="00FD736F"/>
    <w:rsid w:val="00FD75DB"/>
    <w:rsid w:val="00FD791B"/>
    <w:rsid w:val="00FE03C8"/>
    <w:rsid w:val="00FE05F3"/>
    <w:rsid w:val="00FE0913"/>
    <w:rsid w:val="00FE095E"/>
    <w:rsid w:val="00FE0ACF"/>
    <w:rsid w:val="00FE1023"/>
    <w:rsid w:val="00FE1A09"/>
    <w:rsid w:val="00FE1A66"/>
    <w:rsid w:val="00FE1ECA"/>
    <w:rsid w:val="00FE2D7D"/>
    <w:rsid w:val="00FE3209"/>
    <w:rsid w:val="00FE37B8"/>
    <w:rsid w:val="00FE39C1"/>
    <w:rsid w:val="00FE3BC9"/>
    <w:rsid w:val="00FE3FC6"/>
    <w:rsid w:val="00FE41F3"/>
    <w:rsid w:val="00FE4858"/>
    <w:rsid w:val="00FE4C93"/>
    <w:rsid w:val="00FE4DAE"/>
    <w:rsid w:val="00FE4DD9"/>
    <w:rsid w:val="00FE51E5"/>
    <w:rsid w:val="00FE5208"/>
    <w:rsid w:val="00FE5947"/>
    <w:rsid w:val="00FE5C49"/>
    <w:rsid w:val="00FE61A7"/>
    <w:rsid w:val="00FE675F"/>
    <w:rsid w:val="00FE7396"/>
    <w:rsid w:val="00FE79E7"/>
    <w:rsid w:val="00FE7E79"/>
    <w:rsid w:val="00FE7FA8"/>
    <w:rsid w:val="00FF0191"/>
    <w:rsid w:val="00FF0525"/>
    <w:rsid w:val="00FF056B"/>
    <w:rsid w:val="00FF0741"/>
    <w:rsid w:val="00FF077A"/>
    <w:rsid w:val="00FF07CC"/>
    <w:rsid w:val="00FF1136"/>
    <w:rsid w:val="00FF1536"/>
    <w:rsid w:val="00FF1DF6"/>
    <w:rsid w:val="00FF250F"/>
    <w:rsid w:val="00FF2588"/>
    <w:rsid w:val="00FF3110"/>
    <w:rsid w:val="00FF318E"/>
    <w:rsid w:val="00FF41E0"/>
    <w:rsid w:val="00FF48C4"/>
    <w:rsid w:val="00FF4992"/>
    <w:rsid w:val="00FF59E2"/>
    <w:rsid w:val="00FF5DC4"/>
    <w:rsid w:val="00FF6385"/>
    <w:rsid w:val="00FF64FC"/>
    <w:rsid w:val="00FF6B4B"/>
    <w:rsid w:val="00FF740E"/>
    <w:rsid w:val="00FF780F"/>
    <w:rsid w:val="010C9D5D"/>
    <w:rsid w:val="013E82A6"/>
    <w:rsid w:val="01414DAE"/>
    <w:rsid w:val="015F160C"/>
    <w:rsid w:val="0176285A"/>
    <w:rsid w:val="01775469"/>
    <w:rsid w:val="0196424E"/>
    <w:rsid w:val="01A9B6E9"/>
    <w:rsid w:val="01BFC7A1"/>
    <w:rsid w:val="01D03F70"/>
    <w:rsid w:val="01F08D8B"/>
    <w:rsid w:val="01F1D2BE"/>
    <w:rsid w:val="01F58F8F"/>
    <w:rsid w:val="01F7CE0F"/>
    <w:rsid w:val="020C1F45"/>
    <w:rsid w:val="0212CFA6"/>
    <w:rsid w:val="022DC808"/>
    <w:rsid w:val="027C4014"/>
    <w:rsid w:val="02B3D002"/>
    <w:rsid w:val="02B90C14"/>
    <w:rsid w:val="02B96A40"/>
    <w:rsid w:val="02C632DF"/>
    <w:rsid w:val="02DE5A74"/>
    <w:rsid w:val="03091041"/>
    <w:rsid w:val="0331E23C"/>
    <w:rsid w:val="034F034F"/>
    <w:rsid w:val="0350F2CE"/>
    <w:rsid w:val="035E6909"/>
    <w:rsid w:val="03747B4B"/>
    <w:rsid w:val="03904471"/>
    <w:rsid w:val="0396BCC5"/>
    <w:rsid w:val="03B1536B"/>
    <w:rsid w:val="03CAFA2A"/>
    <w:rsid w:val="03DAB3AF"/>
    <w:rsid w:val="042173F1"/>
    <w:rsid w:val="0425F14D"/>
    <w:rsid w:val="042C6945"/>
    <w:rsid w:val="045018B7"/>
    <w:rsid w:val="045BFFB2"/>
    <w:rsid w:val="046DCB86"/>
    <w:rsid w:val="0471BC02"/>
    <w:rsid w:val="047995D9"/>
    <w:rsid w:val="047AA5A7"/>
    <w:rsid w:val="04A7B537"/>
    <w:rsid w:val="0507927A"/>
    <w:rsid w:val="052510F5"/>
    <w:rsid w:val="052572CE"/>
    <w:rsid w:val="05298E51"/>
    <w:rsid w:val="056A238F"/>
    <w:rsid w:val="0572967F"/>
    <w:rsid w:val="057CE348"/>
    <w:rsid w:val="05C1A508"/>
    <w:rsid w:val="05D3FB36"/>
    <w:rsid w:val="05ED09DB"/>
    <w:rsid w:val="063BD57B"/>
    <w:rsid w:val="065A0B36"/>
    <w:rsid w:val="066D8257"/>
    <w:rsid w:val="068B2D00"/>
    <w:rsid w:val="068E02F8"/>
    <w:rsid w:val="069940A9"/>
    <w:rsid w:val="06AF9054"/>
    <w:rsid w:val="06BED2ED"/>
    <w:rsid w:val="06D06CDC"/>
    <w:rsid w:val="06D6F398"/>
    <w:rsid w:val="06D8B4E8"/>
    <w:rsid w:val="06E1EEB7"/>
    <w:rsid w:val="06F2A693"/>
    <w:rsid w:val="06F45F30"/>
    <w:rsid w:val="07051913"/>
    <w:rsid w:val="070FE44C"/>
    <w:rsid w:val="0735E64E"/>
    <w:rsid w:val="073CFD11"/>
    <w:rsid w:val="07879018"/>
    <w:rsid w:val="079A1B26"/>
    <w:rsid w:val="079C1FE9"/>
    <w:rsid w:val="079D4254"/>
    <w:rsid w:val="07AEAF01"/>
    <w:rsid w:val="07CC1786"/>
    <w:rsid w:val="07CCF87E"/>
    <w:rsid w:val="07DAEDCD"/>
    <w:rsid w:val="080EAE11"/>
    <w:rsid w:val="081C5F62"/>
    <w:rsid w:val="0829CA80"/>
    <w:rsid w:val="0858456E"/>
    <w:rsid w:val="086F0F27"/>
    <w:rsid w:val="08892166"/>
    <w:rsid w:val="08969306"/>
    <w:rsid w:val="089F17F5"/>
    <w:rsid w:val="08DF335C"/>
    <w:rsid w:val="090D1152"/>
    <w:rsid w:val="09108338"/>
    <w:rsid w:val="09393B68"/>
    <w:rsid w:val="096D00A3"/>
    <w:rsid w:val="097ED243"/>
    <w:rsid w:val="09837432"/>
    <w:rsid w:val="09C7184D"/>
    <w:rsid w:val="09D7DC6F"/>
    <w:rsid w:val="09DFF133"/>
    <w:rsid w:val="0A28C6CD"/>
    <w:rsid w:val="0A40A035"/>
    <w:rsid w:val="0A4B270E"/>
    <w:rsid w:val="0A5A8E7E"/>
    <w:rsid w:val="0A848CCC"/>
    <w:rsid w:val="0A8D6D84"/>
    <w:rsid w:val="0A99B135"/>
    <w:rsid w:val="0AA06848"/>
    <w:rsid w:val="0AEA0520"/>
    <w:rsid w:val="0AF0754E"/>
    <w:rsid w:val="0B465122"/>
    <w:rsid w:val="0B4842E5"/>
    <w:rsid w:val="0B804BEF"/>
    <w:rsid w:val="0B860ABB"/>
    <w:rsid w:val="0B8C94F6"/>
    <w:rsid w:val="0B97B3F0"/>
    <w:rsid w:val="0B9B8546"/>
    <w:rsid w:val="0BBBCAED"/>
    <w:rsid w:val="0BBE35C3"/>
    <w:rsid w:val="0BC9550F"/>
    <w:rsid w:val="0BCA2C4E"/>
    <w:rsid w:val="0BEC9923"/>
    <w:rsid w:val="0BFB81AD"/>
    <w:rsid w:val="0C256E2C"/>
    <w:rsid w:val="0C3E0074"/>
    <w:rsid w:val="0C4EF0EC"/>
    <w:rsid w:val="0C5FDFA5"/>
    <w:rsid w:val="0C76A7C4"/>
    <w:rsid w:val="0CCC0F41"/>
    <w:rsid w:val="0CD46C06"/>
    <w:rsid w:val="0CE0E3DE"/>
    <w:rsid w:val="0CEDA576"/>
    <w:rsid w:val="0CF6FE5A"/>
    <w:rsid w:val="0CF7BD10"/>
    <w:rsid w:val="0D13DDE9"/>
    <w:rsid w:val="0D3DDC74"/>
    <w:rsid w:val="0D3EDCB0"/>
    <w:rsid w:val="0D55060F"/>
    <w:rsid w:val="0D6ECB6D"/>
    <w:rsid w:val="0D8C9769"/>
    <w:rsid w:val="0DBB4A40"/>
    <w:rsid w:val="0DBCDC84"/>
    <w:rsid w:val="0DD4AD4C"/>
    <w:rsid w:val="0DE08D0D"/>
    <w:rsid w:val="0DFDFAE0"/>
    <w:rsid w:val="0E1A9781"/>
    <w:rsid w:val="0E27C01E"/>
    <w:rsid w:val="0E40EE55"/>
    <w:rsid w:val="0E7E2F4D"/>
    <w:rsid w:val="0E80E224"/>
    <w:rsid w:val="0E859A8B"/>
    <w:rsid w:val="0E95C6E4"/>
    <w:rsid w:val="0EC48702"/>
    <w:rsid w:val="0EC83D6E"/>
    <w:rsid w:val="0EE541DB"/>
    <w:rsid w:val="0F0453ED"/>
    <w:rsid w:val="0F1593B0"/>
    <w:rsid w:val="0F518AFB"/>
    <w:rsid w:val="0F65627E"/>
    <w:rsid w:val="0F77FF16"/>
    <w:rsid w:val="0F91F8FB"/>
    <w:rsid w:val="0FA600F1"/>
    <w:rsid w:val="0FA63A3D"/>
    <w:rsid w:val="0FBCC0D6"/>
    <w:rsid w:val="0FD850B0"/>
    <w:rsid w:val="0FE2A7A9"/>
    <w:rsid w:val="0FF6D5E2"/>
    <w:rsid w:val="1002B3E4"/>
    <w:rsid w:val="103F4376"/>
    <w:rsid w:val="10C3FD20"/>
    <w:rsid w:val="10E21DB9"/>
    <w:rsid w:val="10EBC7C5"/>
    <w:rsid w:val="10F1CD34"/>
    <w:rsid w:val="111E0676"/>
    <w:rsid w:val="1141FBE9"/>
    <w:rsid w:val="117FFC45"/>
    <w:rsid w:val="11826351"/>
    <w:rsid w:val="118F0C0D"/>
    <w:rsid w:val="11B0F83A"/>
    <w:rsid w:val="11C49E51"/>
    <w:rsid w:val="11DC30B9"/>
    <w:rsid w:val="1209979D"/>
    <w:rsid w:val="121CA534"/>
    <w:rsid w:val="122A1052"/>
    <w:rsid w:val="1235D978"/>
    <w:rsid w:val="124C0096"/>
    <w:rsid w:val="126B0DA2"/>
    <w:rsid w:val="12A2EA97"/>
    <w:rsid w:val="12A8BE21"/>
    <w:rsid w:val="12C0E2E9"/>
    <w:rsid w:val="12C4D6BE"/>
    <w:rsid w:val="12C57CEB"/>
    <w:rsid w:val="12E48B08"/>
    <w:rsid w:val="12F66569"/>
    <w:rsid w:val="13074CAC"/>
    <w:rsid w:val="130AF001"/>
    <w:rsid w:val="1311C9E8"/>
    <w:rsid w:val="133C51C7"/>
    <w:rsid w:val="13400914"/>
    <w:rsid w:val="13422C01"/>
    <w:rsid w:val="134803A8"/>
    <w:rsid w:val="135DEEAC"/>
    <w:rsid w:val="135E9B54"/>
    <w:rsid w:val="13646029"/>
    <w:rsid w:val="1364D480"/>
    <w:rsid w:val="1399DF50"/>
    <w:rsid w:val="13CE000F"/>
    <w:rsid w:val="13D86720"/>
    <w:rsid w:val="14135E03"/>
    <w:rsid w:val="142CE8A9"/>
    <w:rsid w:val="144857C0"/>
    <w:rsid w:val="1451F9A0"/>
    <w:rsid w:val="145925B6"/>
    <w:rsid w:val="1465915C"/>
    <w:rsid w:val="14771370"/>
    <w:rsid w:val="14827552"/>
    <w:rsid w:val="14B9A3A6"/>
    <w:rsid w:val="14C4D405"/>
    <w:rsid w:val="14FCE63B"/>
    <w:rsid w:val="1519E29E"/>
    <w:rsid w:val="151F6681"/>
    <w:rsid w:val="1521D6C3"/>
    <w:rsid w:val="15339367"/>
    <w:rsid w:val="154CC594"/>
    <w:rsid w:val="159E88A7"/>
    <w:rsid w:val="15A4725C"/>
    <w:rsid w:val="15AEECB9"/>
    <w:rsid w:val="15B46818"/>
    <w:rsid w:val="15BB80BD"/>
    <w:rsid w:val="15BDF3CD"/>
    <w:rsid w:val="15C3951E"/>
    <w:rsid w:val="15E004D4"/>
    <w:rsid w:val="15E52440"/>
    <w:rsid w:val="15EC84E6"/>
    <w:rsid w:val="161291FC"/>
    <w:rsid w:val="161A0613"/>
    <w:rsid w:val="16248FAA"/>
    <w:rsid w:val="162BC008"/>
    <w:rsid w:val="16641F28"/>
    <w:rsid w:val="1675C09E"/>
    <w:rsid w:val="168D32A9"/>
    <w:rsid w:val="168E6C31"/>
    <w:rsid w:val="16AE5E40"/>
    <w:rsid w:val="16B78E67"/>
    <w:rsid w:val="16D10BBB"/>
    <w:rsid w:val="16E61F80"/>
    <w:rsid w:val="1707784C"/>
    <w:rsid w:val="1721FF11"/>
    <w:rsid w:val="172D0EAD"/>
    <w:rsid w:val="173BFEAD"/>
    <w:rsid w:val="176F06A7"/>
    <w:rsid w:val="17711B8B"/>
    <w:rsid w:val="1789B72D"/>
    <w:rsid w:val="17BCFDE0"/>
    <w:rsid w:val="17C27318"/>
    <w:rsid w:val="17C4ADEB"/>
    <w:rsid w:val="17C9FDCA"/>
    <w:rsid w:val="17E87CFE"/>
    <w:rsid w:val="1806914F"/>
    <w:rsid w:val="18354196"/>
    <w:rsid w:val="18441197"/>
    <w:rsid w:val="184481D1"/>
    <w:rsid w:val="18542E93"/>
    <w:rsid w:val="185C3083"/>
    <w:rsid w:val="186B4D9D"/>
    <w:rsid w:val="18875FE2"/>
    <w:rsid w:val="188CEEA1"/>
    <w:rsid w:val="18900D74"/>
    <w:rsid w:val="18C2FCCF"/>
    <w:rsid w:val="18CC390D"/>
    <w:rsid w:val="18E3D86B"/>
    <w:rsid w:val="18FCDF0A"/>
    <w:rsid w:val="1900FBDC"/>
    <w:rsid w:val="190883C0"/>
    <w:rsid w:val="191BC0A9"/>
    <w:rsid w:val="193759B8"/>
    <w:rsid w:val="1940D9DA"/>
    <w:rsid w:val="194A1EF1"/>
    <w:rsid w:val="19547291"/>
    <w:rsid w:val="19624256"/>
    <w:rsid w:val="197898BE"/>
    <w:rsid w:val="19C5989C"/>
    <w:rsid w:val="19F2BAFE"/>
    <w:rsid w:val="1A1AF332"/>
    <w:rsid w:val="1A2EA880"/>
    <w:rsid w:val="1A48ECC4"/>
    <w:rsid w:val="1A87D93B"/>
    <w:rsid w:val="1A8B3DD2"/>
    <w:rsid w:val="1AA8B735"/>
    <w:rsid w:val="1AB7349D"/>
    <w:rsid w:val="1AD590D2"/>
    <w:rsid w:val="1AF63CB4"/>
    <w:rsid w:val="1B180462"/>
    <w:rsid w:val="1B4BDD74"/>
    <w:rsid w:val="1B60227F"/>
    <w:rsid w:val="1B62D973"/>
    <w:rsid w:val="1B67D2A1"/>
    <w:rsid w:val="1B7055A4"/>
    <w:rsid w:val="1B840486"/>
    <w:rsid w:val="1B894B30"/>
    <w:rsid w:val="1B8B6431"/>
    <w:rsid w:val="1B934624"/>
    <w:rsid w:val="1B94A011"/>
    <w:rsid w:val="1B9D15BD"/>
    <w:rsid w:val="1BD14050"/>
    <w:rsid w:val="1BD95C49"/>
    <w:rsid w:val="1BDD51E7"/>
    <w:rsid w:val="1BEBED91"/>
    <w:rsid w:val="1C011748"/>
    <w:rsid w:val="1C09072C"/>
    <w:rsid w:val="1C12E997"/>
    <w:rsid w:val="1C45DC61"/>
    <w:rsid w:val="1C6BD9C7"/>
    <w:rsid w:val="1C729C7A"/>
    <w:rsid w:val="1C96949E"/>
    <w:rsid w:val="1C996846"/>
    <w:rsid w:val="1CB76D8E"/>
    <w:rsid w:val="1CDF1DA5"/>
    <w:rsid w:val="1CE58177"/>
    <w:rsid w:val="1D5775E8"/>
    <w:rsid w:val="1D5AF983"/>
    <w:rsid w:val="1D70EDF3"/>
    <w:rsid w:val="1D86E775"/>
    <w:rsid w:val="1D9ACEA8"/>
    <w:rsid w:val="1DD892AA"/>
    <w:rsid w:val="1DE9788A"/>
    <w:rsid w:val="1DEA59AB"/>
    <w:rsid w:val="1E073E0B"/>
    <w:rsid w:val="1E174AED"/>
    <w:rsid w:val="1E1914D0"/>
    <w:rsid w:val="1E261E2C"/>
    <w:rsid w:val="1E311ADB"/>
    <w:rsid w:val="1E38B26E"/>
    <w:rsid w:val="1E3F45A9"/>
    <w:rsid w:val="1E5A70DC"/>
    <w:rsid w:val="1E6085EC"/>
    <w:rsid w:val="1E9DCAFF"/>
    <w:rsid w:val="1E9E5BFC"/>
    <w:rsid w:val="1ED2014D"/>
    <w:rsid w:val="1EF683A2"/>
    <w:rsid w:val="1F246813"/>
    <w:rsid w:val="1F481749"/>
    <w:rsid w:val="1F582330"/>
    <w:rsid w:val="1F5C07B1"/>
    <w:rsid w:val="1F7076AC"/>
    <w:rsid w:val="1F9532F1"/>
    <w:rsid w:val="1FD81D47"/>
    <w:rsid w:val="20053042"/>
    <w:rsid w:val="20087833"/>
    <w:rsid w:val="2017F8BC"/>
    <w:rsid w:val="202AF974"/>
    <w:rsid w:val="2037012E"/>
    <w:rsid w:val="20389668"/>
    <w:rsid w:val="20498FB9"/>
    <w:rsid w:val="204F22D1"/>
    <w:rsid w:val="2070F71A"/>
    <w:rsid w:val="2087404A"/>
    <w:rsid w:val="20A1969C"/>
    <w:rsid w:val="20ABF0B7"/>
    <w:rsid w:val="20ADC31A"/>
    <w:rsid w:val="20B971DA"/>
    <w:rsid w:val="20F8E127"/>
    <w:rsid w:val="2176D45D"/>
    <w:rsid w:val="219B4DDC"/>
    <w:rsid w:val="21AA2BCE"/>
    <w:rsid w:val="21AC85E5"/>
    <w:rsid w:val="21B9A03D"/>
    <w:rsid w:val="21D66165"/>
    <w:rsid w:val="21DD3DEE"/>
    <w:rsid w:val="21F977C0"/>
    <w:rsid w:val="22063BB6"/>
    <w:rsid w:val="223436A6"/>
    <w:rsid w:val="22A4069B"/>
    <w:rsid w:val="22B84CA9"/>
    <w:rsid w:val="22CCBC48"/>
    <w:rsid w:val="22F89CE8"/>
    <w:rsid w:val="22FBB303"/>
    <w:rsid w:val="23259A6A"/>
    <w:rsid w:val="2341DF5D"/>
    <w:rsid w:val="234E5F6F"/>
    <w:rsid w:val="236FD6A0"/>
    <w:rsid w:val="23778C3D"/>
    <w:rsid w:val="238AD160"/>
    <w:rsid w:val="23916EDF"/>
    <w:rsid w:val="23D94259"/>
    <w:rsid w:val="23F39943"/>
    <w:rsid w:val="23FBCCDD"/>
    <w:rsid w:val="240CF376"/>
    <w:rsid w:val="2413E3E2"/>
    <w:rsid w:val="2416A669"/>
    <w:rsid w:val="242288A9"/>
    <w:rsid w:val="24385D61"/>
    <w:rsid w:val="2446563B"/>
    <w:rsid w:val="244EF76B"/>
    <w:rsid w:val="246723A9"/>
    <w:rsid w:val="24701C03"/>
    <w:rsid w:val="248C9FC2"/>
    <w:rsid w:val="24A5BE4B"/>
    <w:rsid w:val="24B389F3"/>
    <w:rsid w:val="24E0A41F"/>
    <w:rsid w:val="24E8EBF2"/>
    <w:rsid w:val="2501E45E"/>
    <w:rsid w:val="25169640"/>
    <w:rsid w:val="251B8E08"/>
    <w:rsid w:val="2533CB59"/>
    <w:rsid w:val="2562241E"/>
    <w:rsid w:val="256B0138"/>
    <w:rsid w:val="2574E081"/>
    <w:rsid w:val="257C8FA3"/>
    <w:rsid w:val="258610C0"/>
    <w:rsid w:val="25909799"/>
    <w:rsid w:val="259D64F5"/>
    <w:rsid w:val="259E45ED"/>
    <w:rsid w:val="25D1AF1F"/>
    <w:rsid w:val="25DADCA8"/>
    <w:rsid w:val="262878AF"/>
    <w:rsid w:val="263B0D67"/>
    <w:rsid w:val="263DEE7D"/>
    <w:rsid w:val="26546B0B"/>
    <w:rsid w:val="2680914E"/>
    <w:rsid w:val="2680DFCA"/>
    <w:rsid w:val="2683913E"/>
    <w:rsid w:val="2690A8C8"/>
    <w:rsid w:val="26B507FF"/>
    <w:rsid w:val="26DD1C08"/>
    <w:rsid w:val="26F8C983"/>
    <w:rsid w:val="270E6510"/>
    <w:rsid w:val="272DC9BB"/>
    <w:rsid w:val="27348756"/>
    <w:rsid w:val="27397F84"/>
    <w:rsid w:val="2775BF9F"/>
    <w:rsid w:val="278B658E"/>
    <w:rsid w:val="27A0877A"/>
    <w:rsid w:val="27BA51E7"/>
    <w:rsid w:val="27BCE19D"/>
    <w:rsid w:val="27BD7915"/>
    <w:rsid w:val="27D37AE6"/>
    <w:rsid w:val="27F295F3"/>
    <w:rsid w:val="27F63634"/>
    <w:rsid w:val="2827F3D2"/>
    <w:rsid w:val="2855AD6D"/>
    <w:rsid w:val="285DFE9F"/>
    <w:rsid w:val="28763BF0"/>
    <w:rsid w:val="289C8756"/>
    <w:rsid w:val="28B398ED"/>
    <w:rsid w:val="28CA7492"/>
    <w:rsid w:val="28EA8FA4"/>
    <w:rsid w:val="292528B7"/>
    <w:rsid w:val="293C8AAC"/>
    <w:rsid w:val="293F2A12"/>
    <w:rsid w:val="295AAA3C"/>
    <w:rsid w:val="2964384F"/>
    <w:rsid w:val="29664980"/>
    <w:rsid w:val="29944BB3"/>
    <w:rsid w:val="29C2D68A"/>
    <w:rsid w:val="29D8D6BE"/>
    <w:rsid w:val="29DA2CEC"/>
    <w:rsid w:val="29E1C063"/>
    <w:rsid w:val="29E3E449"/>
    <w:rsid w:val="29FEB103"/>
    <w:rsid w:val="2A114D9B"/>
    <w:rsid w:val="2A202B8D"/>
    <w:rsid w:val="2A274DCF"/>
    <w:rsid w:val="2A4D7110"/>
    <w:rsid w:val="2A4FCB2B"/>
    <w:rsid w:val="2A59E68A"/>
    <w:rsid w:val="2A84EBCE"/>
    <w:rsid w:val="2AB28C68"/>
    <w:rsid w:val="2ABC0DE0"/>
    <w:rsid w:val="2ACDFA77"/>
    <w:rsid w:val="2AE860F0"/>
    <w:rsid w:val="2AE9313D"/>
    <w:rsid w:val="2B120B72"/>
    <w:rsid w:val="2B41BFA4"/>
    <w:rsid w:val="2B6F81A2"/>
    <w:rsid w:val="2B75EC3A"/>
    <w:rsid w:val="2B999B70"/>
    <w:rsid w:val="2BA187FB"/>
    <w:rsid w:val="2BB2067A"/>
    <w:rsid w:val="2BD33C42"/>
    <w:rsid w:val="2BED3D80"/>
    <w:rsid w:val="2BFBE8A1"/>
    <w:rsid w:val="2C08580E"/>
    <w:rsid w:val="2C09DB87"/>
    <w:rsid w:val="2C34C683"/>
    <w:rsid w:val="2C49DA48"/>
    <w:rsid w:val="2C6121D7"/>
    <w:rsid w:val="2C89E243"/>
    <w:rsid w:val="2C95D2B6"/>
    <w:rsid w:val="2C9B34A3"/>
    <w:rsid w:val="2CABE395"/>
    <w:rsid w:val="2CCD46F9"/>
    <w:rsid w:val="2CDE36C4"/>
    <w:rsid w:val="2CFC64F2"/>
    <w:rsid w:val="2D2B5AB2"/>
    <w:rsid w:val="2D812156"/>
    <w:rsid w:val="2DB09EDE"/>
    <w:rsid w:val="2DB600CB"/>
    <w:rsid w:val="2DB7B441"/>
    <w:rsid w:val="2DFBC8E3"/>
    <w:rsid w:val="2E398332"/>
    <w:rsid w:val="2E449DDB"/>
    <w:rsid w:val="2E5F3196"/>
    <w:rsid w:val="2E8AEC36"/>
    <w:rsid w:val="2EB9B140"/>
    <w:rsid w:val="2EDBB52C"/>
    <w:rsid w:val="2EE90FC4"/>
    <w:rsid w:val="2F35B6D0"/>
    <w:rsid w:val="2F6EB0CC"/>
    <w:rsid w:val="2F778433"/>
    <w:rsid w:val="2F860FE0"/>
    <w:rsid w:val="2F9F24E0"/>
    <w:rsid w:val="2FC842F9"/>
    <w:rsid w:val="2FE7102C"/>
    <w:rsid w:val="30050044"/>
    <w:rsid w:val="3013D705"/>
    <w:rsid w:val="30198729"/>
    <w:rsid w:val="301D471E"/>
    <w:rsid w:val="3029AB99"/>
    <w:rsid w:val="3032F9E5"/>
    <w:rsid w:val="3047C9C6"/>
    <w:rsid w:val="3048613E"/>
    <w:rsid w:val="3059E481"/>
    <w:rsid w:val="309B7272"/>
    <w:rsid w:val="30AE9EEB"/>
    <w:rsid w:val="30D47930"/>
    <w:rsid w:val="30EE32FA"/>
    <w:rsid w:val="312400CC"/>
    <w:rsid w:val="312DA8E4"/>
    <w:rsid w:val="314A5A00"/>
    <w:rsid w:val="3156EDDF"/>
    <w:rsid w:val="319029ED"/>
    <w:rsid w:val="31D0F2F7"/>
    <w:rsid w:val="31D64FCC"/>
    <w:rsid w:val="31E5AF0B"/>
    <w:rsid w:val="320D4FB8"/>
    <w:rsid w:val="32158FD7"/>
    <w:rsid w:val="3226289E"/>
    <w:rsid w:val="325AAE04"/>
    <w:rsid w:val="32AC0EDA"/>
    <w:rsid w:val="32B57E60"/>
    <w:rsid w:val="32D1852C"/>
    <w:rsid w:val="32DA48C1"/>
    <w:rsid w:val="32DEE9C1"/>
    <w:rsid w:val="33B3C8CE"/>
    <w:rsid w:val="33B550B4"/>
    <w:rsid w:val="33BB41D9"/>
    <w:rsid w:val="33EAE73D"/>
    <w:rsid w:val="33F8B40C"/>
    <w:rsid w:val="33FD6C03"/>
    <w:rsid w:val="34161327"/>
    <w:rsid w:val="341E5C7B"/>
    <w:rsid w:val="344B20B6"/>
    <w:rsid w:val="3453FE8B"/>
    <w:rsid w:val="346F7FE8"/>
    <w:rsid w:val="3487FEBF"/>
    <w:rsid w:val="348A29CE"/>
    <w:rsid w:val="34AF14AD"/>
    <w:rsid w:val="34B7395E"/>
    <w:rsid w:val="34BE8E71"/>
    <w:rsid w:val="34D492D1"/>
    <w:rsid w:val="35161A82"/>
    <w:rsid w:val="352E46C0"/>
    <w:rsid w:val="354CD26D"/>
    <w:rsid w:val="357C2659"/>
    <w:rsid w:val="3598340A"/>
    <w:rsid w:val="359A097B"/>
    <w:rsid w:val="35A89E71"/>
    <w:rsid w:val="35E5F0D6"/>
    <w:rsid w:val="35F96154"/>
    <w:rsid w:val="36479B89"/>
    <w:rsid w:val="364DB2E6"/>
    <w:rsid w:val="365002F6"/>
    <w:rsid w:val="365A68A6"/>
    <w:rsid w:val="3667C9F0"/>
    <w:rsid w:val="366A437B"/>
    <w:rsid w:val="368576A7"/>
    <w:rsid w:val="369077CF"/>
    <w:rsid w:val="36E9DB29"/>
    <w:rsid w:val="372A7D27"/>
    <w:rsid w:val="373CBC80"/>
    <w:rsid w:val="375790D4"/>
    <w:rsid w:val="3767BF4E"/>
    <w:rsid w:val="376C2092"/>
    <w:rsid w:val="3781CAB5"/>
    <w:rsid w:val="378E5DEF"/>
    <w:rsid w:val="379A6DC7"/>
    <w:rsid w:val="37A9E331"/>
    <w:rsid w:val="37D1A4A1"/>
    <w:rsid w:val="37F6EDB2"/>
    <w:rsid w:val="382BD276"/>
    <w:rsid w:val="383BDE5D"/>
    <w:rsid w:val="388A17C7"/>
    <w:rsid w:val="388C7D47"/>
    <w:rsid w:val="38999807"/>
    <w:rsid w:val="38A21C0A"/>
    <w:rsid w:val="38C226F4"/>
    <w:rsid w:val="38FDCA53"/>
    <w:rsid w:val="391D56F1"/>
    <w:rsid w:val="392143E7"/>
    <w:rsid w:val="393C8609"/>
    <w:rsid w:val="3961BD72"/>
    <w:rsid w:val="39652533"/>
    <w:rsid w:val="399C9D93"/>
    <w:rsid w:val="399FCF59"/>
    <w:rsid w:val="3A45B2A5"/>
    <w:rsid w:val="3A487957"/>
    <w:rsid w:val="3A4E7002"/>
    <w:rsid w:val="3A63B180"/>
    <w:rsid w:val="3A69A5CD"/>
    <w:rsid w:val="3AB681A4"/>
    <w:rsid w:val="3AB8D519"/>
    <w:rsid w:val="3AC31911"/>
    <w:rsid w:val="3AD503E1"/>
    <w:rsid w:val="3AE7018B"/>
    <w:rsid w:val="3B19C7FF"/>
    <w:rsid w:val="3B3F0292"/>
    <w:rsid w:val="3B41F9A9"/>
    <w:rsid w:val="3B53286D"/>
    <w:rsid w:val="3B5D9BE5"/>
    <w:rsid w:val="3B85843F"/>
    <w:rsid w:val="3B8E35CA"/>
    <w:rsid w:val="3BB3905B"/>
    <w:rsid w:val="3C162FB8"/>
    <w:rsid w:val="3C1BC1BC"/>
    <w:rsid w:val="3C21E67C"/>
    <w:rsid w:val="3C48CEEE"/>
    <w:rsid w:val="3C50F8E2"/>
    <w:rsid w:val="3C5A8F2F"/>
    <w:rsid w:val="3C645593"/>
    <w:rsid w:val="3C6FB1F2"/>
    <w:rsid w:val="3C7BE180"/>
    <w:rsid w:val="3C92A165"/>
    <w:rsid w:val="3CAB7BAE"/>
    <w:rsid w:val="3CDB3959"/>
    <w:rsid w:val="3CDECA46"/>
    <w:rsid w:val="3D11802F"/>
    <w:rsid w:val="3D23ADBA"/>
    <w:rsid w:val="3D30DE3A"/>
    <w:rsid w:val="3D4F3514"/>
    <w:rsid w:val="3D5C32FA"/>
    <w:rsid w:val="3D6BF6E0"/>
    <w:rsid w:val="3DF2451C"/>
    <w:rsid w:val="3E229C9D"/>
    <w:rsid w:val="3E343342"/>
    <w:rsid w:val="3E3AA958"/>
    <w:rsid w:val="3E4671AE"/>
    <w:rsid w:val="3E72A67C"/>
    <w:rsid w:val="3EA91440"/>
    <w:rsid w:val="3EC34B24"/>
    <w:rsid w:val="3EC6C9D9"/>
    <w:rsid w:val="3F6A6EFD"/>
    <w:rsid w:val="3F718391"/>
    <w:rsid w:val="3F9D461B"/>
    <w:rsid w:val="3FADFB75"/>
    <w:rsid w:val="3FED2714"/>
    <w:rsid w:val="400DE1ED"/>
    <w:rsid w:val="4015D390"/>
    <w:rsid w:val="403B1240"/>
    <w:rsid w:val="405F98B5"/>
    <w:rsid w:val="4098D6C9"/>
    <w:rsid w:val="40B6FD88"/>
    <w:rsid w:val="40BB910F"/>
    <w:rsid w:val="40C74E4E"/>
    <w:rsid w:val="40D1487E"/>
    <w:rsid w:val="413AB335"/>
    <w:rsid w:val="413B8E91"/>
    <w:rsid w:val="416EA123"/>
    <w:rsid w:val="417A8A85"/>
    <w:rsid w:val="4180C2E9"/>
    <w:rsid w:val="4187C980"/>
    <w:rsid w:val="418EFDD0"/>
    <w:rsid w:val="41915BB0"/>
    <w:rsid w:val="41B7A6CA"/>
    <w:rsid w:val="422FB62B"/>
    <w:rsid w:val="423308B4"/>
    <w:rsid w:val="4273BB93"/>
    <w:rsid w:val="429288C6"/>
    <w:rsid w:val="42C610B3"/>
    <w:rsid w:val="42C93B5E"/>
    <w:rsid w:val="42DF6C40"/>
    <w:rsid w:val="42E65DA7"/>
    <w:rsid w:val="42FEA590"/>
    <w:rsid w:val="4328946D"/>
    <w:rsid w:val="4343BC59"/>
    <w:rsid w:val="43504E67"/>
    <w:rsid w:val="4352095E"/>
    <w:rsid w:val="436092C8"/>
    <w:rsid w:val="43706730"/>
    <w:rsid w:val="4390490B"/>
    <w:rsid w:val="43AF4A5E"/>
    <w:rsid w:val="440FCE1E"/>
    <w:rsid w:val="4419736D"/>
    <w:rsid w:val="4423C971"/>
    <w:rsid w:val="442CC72A"/>
    <w:rsid w:val="443645B2"/>
    <w:rsid w:val="4442180F"/>
    <w:rsid w:val="44467FB1"/>
    <w:rsid w:val="4450222D"/>
    <w:rsid w:val="447E8508"/>
    <w:rsid w:val="44A2DD4E"/>
    <w:rsid w:val="44B74D44"/>
    <w:rsid w:val="44CA3B6B"/>
    <w:rsid w:val="44E309C8"/>
    <w:rsid w:val="44F81D8D"/>
    <w:rsid w:val="45529E19"/>
    <w:rsid w:val="457B36E3"/>
    <w:rsid w:val="45AC6E9F"/>
    <w:rsid w:val="45BFE17B"/>
    <w:rsid w:val="45C4D74B"/>
    <w:rsid w:val="45D7204F"/>
    <w:rsid w:val="45EBE080"/>
    <w:rsid w:val="45ED11CE"/>
    <w:rsid w:val="460854FE"/>
    <w:rsid w:val="4614FE99"/>
    <w:rsid w:val="46291CBA"/>
    <w:rsid w:val="46341B43"/>
    <w:rsid w:val="46476F1B"/>
    <w:rsid w:val="464E2319"/>
    <w:rsid w:val="46598649"/>
    <w:rsid w:val="469457AD"/>
    <w:rsid w:val="4699402B"/>
    <w:rsid w:val="46ADB021"/>
    <w:rsid w:val="47122CEA"/>
    <w:rsid w:val="47267C75"/>
    <w:rsid w:val="47443C8E"/>
    <w:rsid w:val="476A6378"/>
    <w:rsid w:val="4770DBCC"/>
    <w:rsid w:val="4776A417"/>
    <w:rsid w:val="4784CD97"/>
    <w:rsid w:val="47B94865"/>
    <w:rsid w:val="483F4333"/>
    <w:rsid w:val="48465A89"/>
    <w:rsid w:val="4854356B"/>
    <w:rsid w:val="487651AE"/>
    <w:rsid w:val="4877E453"/>
    <w:rsid w:val="48A22975"/>
    <w:rsid w:val="48AE7900"/>
    <w:rsid w:val="492BEE56"/>
    <w:rsid w:val="4934E346"/>
    <w:rsid w:val="49758FBB"/>
    <w:rsid w:val="498D5657"/>
    <w:rsid w:val="49A616D7"/>
    <w:rsid w:val="49BAC6F9"/>
    <w:rsid w:val="49DF9372"/>
    <w:rsid w:val="49DFAA03"/>
    <w:rsid w:val="49E73098"/>
    <w:rsid w:val="49EF70B7"/>
    <w:rsid w:val="49F29A43"/>
    <w:rsid w:val="49F59E50"/>
    <w:rsid w:val="4A00D0F9"/>
    <w:rsid w:val="4A3F7C5A"/>
    <w:rsid w:val="4A63B870"/>
    <w:rsid w:val="4A72C45A"/>
    <w:rsid w:val="4A8863C5"/>
    <w:rsid w:val="4AA96282"/>
    <w:rsid w:val="4ABDB374"/>
    <w:rsid w:val="4AD011A8"/>
    <w:rsid w:val="4ADC68D5"/>
    <w:rsid w:val="4AE6A729"/>
    <w:rsid w:val="4AE98206"/>
    <w:rsid w:val="4AFE8716"/>
    <w:rsid w:val="4B0D4DE2"/>
    <w:rsid w:val="4B712412"/>
    <w:rsid w:val="4B764F11"/>
    <w:rsid w:val="4B8E6614"/>
    <w:rsid w:val="4BA3013F"/>
    <w:rsid w:val="4BCE25BF"/>
    <w:rsid w:val="4BD419CE"/>
    <w:rsid w:val="4BDAC656"/>
    <w:rsid w:val="4C0C07B0"/>
    <w:rsid w:val="4C55C52F"/>
    <w:rsid w:val="4C5C8528"/>
    <w:rsid w:val="4C64A321"/>
    <w:rsid w:val="4C743FD4"/>
    <w:rsid w:val="4CCF7455"/>
    <w:rsid w:val="4CDE3089"/>
    <w:rsid w:val="4CFC9915"/>
    <w:rsid w:val="4D65720B"/>
    <w:rsid w:val="4D94D805"/>
    <w:rsid w:val="4D95DADD"/>
    <w:rsid w:val="4DA088C6"/>
    <w:rsid w:val="4DA9DC1A"/>
    <w:rsid w:val="4DCC8499"/>
    <w:rsid w:val="4DE12EEC"/>
    <w:rsid w:val="4E1CABE7"/>
    <w:rsid w:val="4E25EA83"/>
    <w:rsid w:val="4E35A3BE"/>
    <w:rsid w:val="4E46591A"/>
    <w:rsid w:val="4E59022D"/>
    <w:rsid w:val="4E7BE982"/>
    <w:rsid w:val="4E812427"/>
    <w:rsid w:val="4E8C060A"/>
    <w:rsid w:val="4E8F80CC"/>
    <w:rsid w:val="4E8FBF98"/>
    <w:rsid w:val="4E9D6F29"/>
    <w:rsid w:val="4EE45C64"/>
    <w:rsid w:val="4EF70299"/>
    <w:rsid w:val="4EF9C77E"/>
    <w:rsid w:val="4F0D8FAD"/>
    <w:rsid w:val="4F1489ED"/>
    <w:rsid w:val="4F3604D0"/>
    <w:rsid w:val="4F60E416"/>
    <w:rsid w:val="4F61E5DB"/>
    <w:rsid w:val="4F782F0B"/>
    <w:rsid w:val="4F9865C9"/>
    <w:rsid w:val="4FACB471"/>
    <w:rsid w:val="50053EFF"/>
    <w:rsid w:val="503BDE61"/>
    <w:rsid w:val="504C586D"/>
    <w:rsid w:val="5083F249"/>
    <w:rsid w:val="50897A16"/>
    <w:rsid w:val="50BA0468"/>
    <w:rsid w:val="5126B7AF"/>
    <w:rsid w:val="516F089D"/>
    <w:rsid w:val="5171B916"/>
    <w:rsid w:val="517CC237"/>
    <w:rsid w:val="5180B3AE"/>
    <w:rsid w:val="51A03404"/>
    <w:rsid w:val="51AA341A"/>
    <w:rsid w:val="51D94C3B"/>
    <w:rsid w:val="51DEA902"/>
    <w:rsid w:val="5205A029"/>
    <w:rsid w:val="5210FA80"/>
    <w:rsid w:val="5249A333"/>
    <w:rsid w:val="52565616"/>
    <w:rsid w:val="525CF806"/>
    <w:rsid w:val="528F852E"/>
    <w:rsid w:val="52E43F08"/>
    <w:rsid w:val="52F97AED"/>
    <w:rsid w:val="53200FE4"/>
    <w:rsid w:val="532B2F30"/>
    <w:rsid w:val="53303C8E"/>
    <w:rsid w:val="536C994F"/>
    <w:rsid w:val="537DD426"/>
    <w:rsid w:val="538A7C71"/>
    <w:rsid w:val="53FDCFF2"/>
    <w:rsid w:val="53FE6729"/>
    <w:rsid w:val="540A1FE4"/>
    <w:rsid w:val="5419D814"/>
    <w:rsid w:val="54617704"/>
    <w:rsid w:val="54692941"/>
    <w:rsid w:val="5486E688"/>
    <w:rsid w:val="54BB04E9"/>
    <w:rsid w:val="54C37E54"/>
    <w:rsid w:val="54CAE7D3"/>
    <w:rsid w:val="54DD0EBD"/>
    <w:rsid w:val="5503B8F0"/>
    <w:rsid w:val="554125C0"/>
    <w:rsid w:val="55502326"/>
    <w:rsid w:val="555DA317"/>
    <w:rsid w:val="5567A5DE"/>
    <w:rsid w:val="558B840C"/>
    <w:rsid w:val="55F36591"/>
    <w:rsid w:val="55F99842"/>
    <w:rsid w:val="561D0005"/>
    <w:rsid w:val="563E7C1C"/>
    <w:rsid w:val="564B5703"/>
    <w:rsid w:val="56551140"/>
    <w:rsid w:val="5655B626"/>
    <w:rsid w:val="56594ED5"/>
    <w:rsid w:val="565F7C6E"/>
    <w:rsid w:val="566F98F5"/>
    <w:rsid w:val="5685DD18"/>
    <w:rsid w:val="569DAE4C"/>
    <w:rsid w:val="56C141D7"/>
    <w:rsid w:val="56C26FCC"/>
    <w:rsid w:val="56F10688"/>
    <w:rsid w:val="56F6F62D"/>
    <w:rsid w:val="5705D028"/>
    <w:rsid w:val="57069FCB"/>
    <w:rsid w:val="570D4B9D"/>
    <w:rsid w:val="570FD58E"/>
    <w:rsid w:val="5715A29D"/>
    <w:rsid w:val="57191847"/>
    <w:rsid w:val="5736E556"/>
    <w:rsid w:val="5765EAAE"/>
    <w:rsid w:val="57C93E96"/>
    <w:rsid w:val="57E8E725"/>
    <w:rsid w:val="57FF9C9A"/>
    <w:rsid w:val="5836BC26"/>
    <w:rsid w:val="5862C91C"/>
    <w:rsid w:val="5884757C"/>
    <w:rsid w:val="5892CF67"/>
    <w:rsid w:val="5896D3B3"/>
    <w:rsid w:val="58A00FEE"/>
    <w:rsid w:val="58B42C62"/>
    <w:rsid w:val="59111B4C"/>
    <w:rsid w:val="5914C6E6"/>
    <w:rsid w:val="591F2264"/>
    <w:rsid w:val="5947A0B6"/>
    <w:rsid w:val="594D3D1B"/>
    <w:rsid w:val="59854D5F"/>
    <w:rsid w:val="598FD6D2"/>
    <w:rsid w:val="59A8CC5E"/>
    <w:rsid w:val="59B69806"/>
    <w:rsid w:val="5A24B12B"/>
    <w:rsid w:val="5A3606FA"/>
    <w:rsid w:val="5A39EE8C"/>
    <w:rsid w:val="5A40DEF8"/>
    <w:rsid w:val="5A49FB6E"/>
    <w:rsid w:val="5A666EE9"/>
    <w:rsid w:val="5AA7FEA8"/>
    <w:rsid w:val="5AB0811C"/>
    <w:rsid w:val="5ADBF3CC"/>
    <w:rsid w:val="5AE6B044"/>
    <w:rsid w:val="5B07F7FD"/>
    <w:rsid w:val="5B125FB0"/>
    <w:rsid w:val="5B15F6CA"/>
    <w:rsid w:val="5B15FC29"/>
    <w:rsid w:val="5B17452E"/>
    <w:rsid w:val="5B703BD9"/>
    <w:rsid w:val="5B8FECA2"/>
    <w:rsid w:val="5BA847E8"/>
    <w:rsid w:val="5BD1F80D"/>
    <w:rsid w:val="5BF98C49"/>
    <w:rsid w:val="5C06FE67"/>
    <w:rsid w:val="5C27D7FE"/>
    <w:rsid w:val="5C366ADE"/>
    <w:rsid w:val="5C49A521"/>
    <w:rsid w:val="5C63D276"/>
    <w:rsid w:val="5C99E29A"/>
    <w:rsid w:val="5C9E117A"/>
    <w:rsid w:val="5CA34E44"/>
    <w:rsid w:val="5CC95AA2"/>
    <w:rsid w:val="5CCA3BE3"/>
    <w:rsid w:val="5CCDDA5C"/>
    <w:rsid w:val="5CF76A6E"/>
    <w:rsid w:val="5D189697"/>
    <w:rsid w:val="5D2E1815"/>
    <w:rsid w:val="5D5FF9A4"/>
    <w:rsid w:val="5D63DECE"/>
    <w:rsid w:val="5D6765A6"/>
    <w:rsid w:val="5D6990B5"/>
    <w:rsid w:val="5D7D77E8"/>
    <w:rsid w:val="5D8BDF25"/>
    <w:rsid w:val="5DAFCF1D"/>
    <w:rsid w:val="5DB0C658"/>
    <w:rsid w:val="5DB295C1"/>
    <w:rsid w:val="5DD45BC2"/>
    <w:rsid w:val="5DD6FF90"/>
    <w:rsid w:val="5DE38F52"/>
    <w:rsid w:val="5E02792B"/>
    <w:rsid w:val="5E094246"/>
    <w:rsid w:val="5E13E5D8"/>
    <w:rsid w:val="5E160232"/>
    <w:rsid w:val="5E391792"/>
    <w:rsid w:val="5E43413A"/>
    <w:rsid w:val="5E70C9B5"/>
    <w:rsid w:val="5EE2C0A6"/>
    <w:rsid w:val="5EF88035"/>
    <w:rsid w:val="5F08F87E"/>
    <w:rsid w:val="5F09DE72"/>
    <w:rsid w:val="5F129546"/>
    <w:rsid w:val="5F1F5E54"/>
    <w:rsid w:val="5F632B7C"/>
    <w:rsid w:val="5F66AFDA"/>
    <w:rsid w:val="5F7081C1"/>
    <w:rsid w:val="5F7FA7B4"/>
    <w:rsid w:val="5FC0DFFD"/>
    <w:rsid w:val="5FCF7F35"/>
    <w:rsid w:val="5FD0F932"/>
    <w:rsid w:val="5FF5CC68"/>
    <w:rsid w:val="6021CDCB"/>
    <w:rsid w:val="6039BBBF"/>
    <w:rsid w:val="6042B0DD"/>
    <w:rsid w:val="60581DFE"/>
    <w:rsid w:val="608F7B0A"/>
    <w:rsid w:val="60AC3000"/>
    <w:rsid w:val="60B0F8D6"/>
    <w:rsid w:val="60D3DB45"/>
    <w:rsid w:val="60D62F2F"/>
    <w:rsid w:val="60DC132A"/>
    <w:rsid w:val="60F30E1A"/>
    <w:rsid w:val="613CFC3C"/>
    <w:rsid w:val="6142C2D0"/>
    <w:rsid w:val="6154A215"/>
    <w:rsid w:val="617C4E49"/>
    <w:rsid w:val="617D71B2"/>
    <w:rsid w:val="6199F571"/>
    <w:rsid w:val="61ADA344"/>
    <w:rsid w:val="61B1C8CD"/>
    <w:rsid w:val="61B6A509"/>
    <w:rsid w:val="61C9A39A"/>
    <w:rsid w:val="61DE4B08"/>
    <w:rsid w:val="61EFEB8D"/>
    <w:rsid w:val="624CF88F"/>
    <w:rsid w:val="62CF41E3"/>
    <w:rsid w:val="62CF5AEC"/>
    <w:rsid w:val="62DB2A7D"/>
    <w:rsid w:val="62DBA132"/>
    <w:rsid w:val="62F18AD2"/>
    <w:rsid w:val="6303FA1A"/>
    <w:rsid w:val="630EB622"/>
    <w:rsid w:val="631E9716"/>
    <w:rsid w:val="634F0BEE"/>
    <w:rsid w:val="635DC24D"/>
    <w:rsid w:val="636DCF2F"/>
    <w:rsid w:val="63884CBF"/>
    <w:rsid w:val="638CF7D4"/>
    <w:rsid w:val="639858A6"/>
    <w:rsid w:val="63A5E06A"/>
    <w:rsid w:val="63C6DF27"/>
    <w:rsid w:val="63CFF64B"/>
    <w:rsid w:val="63E472D2"/>
    <w:rsid w:val="6403D9DB"/>
    <w:rsid w:val="640DA716"/>
    <w:rsid w:val="641D8BD1"/>
    <w:rsid w:val="64271C29"/>
    <w:rsid w:val="642FF586"/>
    <w:rsid w:val="6449FF10"/>
    <w:rsid w:val="6484237B"/>
    <w:rsid w:val="64A341FA"/>
    <w:rsid w:val="64AD9528"/>
    <w:rsid w:val="64C41129"/>
    <w:rsid w:val="64F71506"/>
    <w:rsid w:val="64F8968F"/>
    <w:rsid w:val="65184AB1"/>
    <w:rsid w:val="6526DD63"/>
    <w:rsid w:val="653E68DA"/>
    <w:rsid w:val="654596AF"/>
    <w:rsid w:val="6566CEB8"/>
    <w:rsid w:val="6576DD59"/>
    <w:rsid w:val="65797A05"/>
    <w:rsid w:val="6579CC60"/>
    <w:rsid w:val="659A3305"/>
    <w:rsid w:val="65C08A7F"/>
    <w:rsid w:val="65C1870F"/>
    <w:rsid w:val="65C5D19A"/>
    <w:rsid w:val="65D5207E"/>
    <w:rsid w:val="65DDBF74"/>
    <w:rsid w:val="65F3AE95"/>
    <w:rsid w:val="65FA7E3E"/>
    <w:rsid w:val="662A644B"/>
    <w:rsid w:val="66574A8B"/>
    <w:rsid w:val="665DB8D9"/>
    <w:rsid w:val="66661C32"/>
    <w:rsid w:val="66872EA3"/>
    <w:rsid w:val="66B0D226"/>
    <w:rsid w:val="66DFA1A3"/>
    <w:rsid w:val="66FAE97C"/>
    <w:rsid w:val="672BE745"/>
    <w:rsid w:val="673BF98C"/>
    <w:rsid w:val="673D707D"/>
    <w:rsid w:val="674AEDA9"/>
    <w:rsid w:val="6754C549"/>
    <w:rsid w:val="675CBFDA"/>
    <w:rsid w:val="677882A3"/>
    <w:rsid w:val="6784A22B"/>
    <w:rsid w:val="67A29243"/>
    <w:rsid w:val="67A6D2D0"/>
    <w:rsid w:val="67B3D7B2"/>
    <w:rsid w:val="67C6744A"/>
    <w:rsid w:val="6812C04C"/>
    <w:rsid w:val="68167877"/>
    <w:rsid w:val="68499D17"/>
    <w:rsid w:val="685393EE"/>
    <w:rsid w:val="685E0BEE"/>
    <w:rsid w:val="6888D18F"/>
    <w:rsid w:val="689691A4"/>
    <w:rsid w:val="68B7FC7E"/>
    <w:rsid w:val="68C004A0"/>
    <w:rsid w:val="68DB1954"/>
    <w:rsid w:val="68E4602A"/>
    <w:rsid w:val="691945BA"/>
    <w:rsid w:val="691DEFCC"/>
    <w:rsid w:val="692B265A"/>
    <w:rsid w:val="692B8486"/>
    <w:rsid w:val="69522114"/>
    <w:rsid w:val="69717D51"/>
    <w:rsid w:val="698F5082"/>
    <w:rsid w:val="69A5A708"/>
    <w:rsid w:val="69D4DB2C"/>
    <w:rsid w:val="69E66DB4"/>
    <w:rsid w:val="6A2CA089"/>
    <w:rsid w:val="6A488814"/>
    <w:rsid w:val="6A4C122A"/>
    <w:rsid w:val="6A4C53B0"/>
    <w:rsid w:val="6A542F28"/>
    <w:rsid w:val="6A6869EF"/>
    <w:rsid w:val="6A6C5D4A"/>
    <w:rsid w:val="6AA3E737"/>
    <w:rsid w:val="6AAA9E57"/>
    <w:rsid w:val="6AB3B9D2"/>
    <w:rsid w:val="6ADA859E"/>
    <w:rsid w:val="6AE62637"/>
    <w:rsid w:val="6B0FA16A"/>
    <w:rsid w:val="6B19370A"/>
    <w:rsid w:val="6B357DBC"/>
    <w:rsid w:val="6B4CBE2D"/>
    <w:rsid w:val="6B650AF4"/>
    <w:rsid w:val="6B9A4F10"/>
    <w:rsid w:val="6BA01452"/>
    <w:rsid w:val="6BBC22AE"/>
    <w:rsid w:val="6BDDCAF1"/>
    <w:rsid w:val="6BF92D12"/>
    <w:rsid w:val="6C06C40E"/>
    <w:rsid w:val="6C06FF51"/>
    <w:rsid w:val="6C1E15D0"/>
    <w:rsid w:val="6C4F00AC"/>
    <w:rsid w:val="6C508B6A"/>
    <w:rsid w:val="6C8F5FF7"/>
    <w:rsid w:val="6C9C5C1A"/>
    <w:rsid w:val="6CC7A5C2"/>
    <w:rsid w:val="6CF4CA82"/>
    <w:rsid w:val="6D0EF996"/>
    <w:rsid w:val="6D114DA5"/>
    <w:rsid w:val="6D19B512"/>
    <w:rsid w:val="6D1AC268"/>
    <w:rsid w:val="6D2A9B7E"/>
    <w:rsid w:val="6D3743C9"/>
    <w:rsid w:val="6D453ACC"/>
    <w:rsid w:val="6D466B3F"/>
    <w:rsid w:val="6D5E8A67"/>
    <w:rsid w:val="6D6955D1"/>
    <w:rsid w:val="6D6CA40F"/>
    <w:rsid w:val="6D85DB9D"/>
    <w:rsid w:val="6D8CDE17"/>
    <w:rsid w:val="6D98E9D2"/>
    <w:rsid w:val="6DAC0559"/>
    <w:rsid w:val="6DB20FD1"/>
    <w:rsid w:val="6DDDAB92"/>
    <w:rsid w:val="6E3EC655"/>
    <w:rsid w:val="6E58BC79"/>
    <w:rsid w:val="6E607891"/>
    <w:rsid w:val="6E8F0B19"/>
    <w:rsid w:val="6E93CDA4"/>
    <w:rsid w:val="6E9AD693"/>
    <w:rsid w:val="6EDB5D22"/>
    <w:rsid w:val="6EE9A39C"/>
    <w:rsid w:val="6EFA2E96"/>
    <w:rsid w:val="6EFCCB29"/>
    <w:rsid w:val="6F12E56B"/>
    <w:rsid w:val="6F1F1EA6"/>
    <w:rsid w:val="6F21C9F3"/>
    <w:rsid w:val="6F25F5C5"/>
    <w:rsid w:val="6F263F85"/>
    <w:rsid w:val="6F368B33"/>
    <w:rsid w:val="6F4C907F"/>
    <w:rsid w:val="6F525BCF"/>
    <w:rsid w:val="6F531C44"/>
    <w:rsid w:val="6F588F44"/>
    <w:rsid w:val="6F655F21"/>
    <w:rsid w:val="6F6ECCE1"/>
    <w:rsid w:val="6F966327"/>
    <w:rsid w:val="6FC66941"/>
    <w:rsid w:val="6FCC2B0E"/>
    <w:rsid w:val="6FD17421"/>
    <w:rsid w:val="6FD2A043"/>
    <w:rsid w:val="6FD39D82"/>
    <w:rsid w:val="6FD7348B"/>
    <w:rsid w:val="6FD94AC4"/>
    <w:rsid w:val="6FE93F79"/>
    <w:rsid w:val="6FFBD962"/>
    <w:rsid w:val="70124A21"/>
    <w:rsid w:val="70154E2E"/>
    <w:rsid w:val="701D6D8A"/>
    <w:rsid w:val="70418167"/>
    <w:rsid w:val="704F83FD"/>
    <w:rsid w:val="7083D8F0"/>
    <w:rsid w:val="70978BEF"/>
    <w:rsid w:val="709B7D66"/>
    <w:rsid w:val="70D0C3E0"/>
    <w:rsid w:val="70D76728"/>
    <w:rsid w:val="70D9D8E0"/>
    <w:rsid w:val="70DBB478"/>
    <w:rsid w:val="70DD3081"/>
    <w:rsid w:val="70F01260"/>
    <w:rsid w:val="7108B712"/>
    <w:rsid w:val="711712BC"/>
    <w:rsid w:val="7152F783"/>
    <w:rsid w:val="716E9A27"/>
    <w:rsid w:val="7174A86D"/>
    <w:rsid w:val="71845E76"/>
    <w:rsid w:val="718DCEE8"/>
    <w:rsid w:val="71B15065"/>
    <w:rsid w:val="71BC2BCD"/>
    <w:rsid w:val="71D10487"/>
    <w:rsid w:val="71D33A2E"/>
    <w:rsid w:val="71D81700"/>
    <w:rsid w:val="71FFC0FB"/>
    <w:rsid w:val="7201F4E3"/>
    <w:rsid w:val="7209B03C"/>
    <w:rsid w:val="7263E5A7"/>
    <w:rsid w:val="727B8505"/>
    <w:rsid w:val="72818530"/>
    <w:rsid w:val="72992443"/>
    <w:rsid w:val="729A6EDE"/>
    <w:rsid w:val="72A877EF"/>
    <w:rsid w:val="72AF13B4"/>
    <w:rsid w:val="72B0EADF"/>
    <w:rsid w:val="72DAA070"/>
    <w:rsid w:val="72E91A0F"/>
    <w:rsid w:val="72E93983"/>
    <w:rsid w:val="72F77565"/>
    <w:rsid w:val="731B7EAA"/>
    <w:rsid w:val="7332E09F"/>
    <w:rsid w:val="733F793A"/>
    <w:rsid w:val="734A5A22"/>
    <w:rsid w:val="734FAC5F"/>
    <w:rsid w:val="735277B8"/>
    <w:rsid w:val="738832EC"/>
    <w:rsid w:val="738DF468"/>
    <w:rsid w:val="73AF46B9"/>
    <w:rsid w:val="73C2ACB9"/>
    <w:rsid w:val="73C3D25A"/>
    <w:rsid w:val="73C8A608"/>
    <w:rsid w:val="73D73C5D"/>
    <w:rsid w:val="7403FB13"/>
    <w:rsid w:val="74195C2F"/>
    <w:rsid w:val="742439F6"/>
    <w:rsid w:val="7456098C"/>
    <w:rsid w:val="74575427"/>
    <w:rsid w:val="7463ECC2"/>
    <w:rsid w:val="746F8065"/>
    <w:rsid w:val="74AFA14C"/>
    <w:rsid w:val="74CE89C2"/>
    <w:rsid w:val="74DAB640"/>
    <w:rsid w:val="74E3C4C5"/>
    <w:rsid w:val="74F26BC9"/>
    <w:rsid w:val="750F1C32"/>
    <w:rsid w:val="7528B8FA"/>
    <w:rsid w:val="754243A0"/>
    <w:rsid w:val="7545DB08"/>
    <w:rsid w:val="756F54A9"/>
    <w:rsid w:val="75862845"/>
    <w:rsid w:val="759153CE"/>
    <w:rsid w:val="7591E58A"/>
    <w:rsid w:val="75C3AD7B"/>
    <w:rsid w:val="75CE4662"/>
    <w:rsid w:val="75DBC293"/>
    <w:rsid w:val="75E5270A"/>
    <w:rsid w:val="75E86ADE"/>
    <w:rsid w:val="762C8671"/>
    <w:rsid w:val="76319E04"/>
    <w:rsid w:val="763FA35B"/>
    <w:rsid w:val="76692948"/>
    <w:rsid w:val="7669B2FB"/>
    <w:rsid w:val="7690DF9A"/>
    <w:rsid w:val="76AE1272"/>
    <w:rsid w:val="76BDEC83"/>
    <w:rsid w:val="76D05E4B"/>
    <w:rsid w:val="76F0555B"/>
    <w:rsid w:val="76F5F743"/>
    <w:rsid w:val="77074BF9"/>
    <w:rsid w:val="77407340"/>
    <w:rsid w:val="774E1034"/>
    <w:rsid w:val="778CF6C8"/>
    <w:rsid w:val="77BF115F"/>
    <w:rsid w:val="77D8FC8F"/>
    <w:rsid w:val="780A631C"/>
    <w:rsid w:val="781F97CA"/>
    <w:rsid w:val="7827720B"/>
    <w:rsid w:val="789408DE"/>
    <w:rsid w:val="78C33C07"/>
    <w:rsid w:val="78CFE714"/>
    <w:rsid w:val="78FB56BE"/>
    <w:rsid w:val="79037672"/>
    <w:rsid w:val="790772CC"/>
    <w:rsid w:val="790876DA"/>
    <w:rsid w:val="791CD264"/>
    <w:rsid w:val="7956C6AD"/>
    <w:rsid w:val="7957417F"/>
    <w:rsid w:val="79895F68"/>
    <w:rsid w:val="799F17AC"/>
    <w:rsid w:val="79B946AF"/>
    <w:rsid w:val="79C86F00"/>
    <w:rsid w:val="79F13525"/>
    <w:rsid w:val="7A3BA116"/>
    <w:rsid w:val="7A3F4B1D"/>
    <w:rsid w:val="7A698C02"/>
    <w:rsid w:val="7A89E7B4"/>
    <w:rsid w:val="7A93E95F"/>
    <w:rsid w:val="7AC534E5"/>
    <w:rsid w:val="7AC6DEA7"/>
    <w:rsid w:val="7AFF0609"/>
    <w:rsid w:val="7B2FE973"/>
    <w:rsid w:val="7B344B45"/>
    <w:rsid w:val="7B349A0B"/>
    <w:rsid w:val="7B3E324B"/>
    <w:rsid w:val="7B631071"/>
    <w:rsid w:val="7B67FBA9"/>
    <w:rsid w:val="7B7B55FC"/>
    <w:rsid w:val="7B881377"/>
    <w:rsid w:val="7BB4DF23"/>
    <w:rsid w:val="7BE414AA"/>
    <w:rsid w:val="7C0B1B81"/>
    <w:rsid w:val="7C1453A2"/>
    <w:rsid w:val="7C221B2D"/>
    <w:rsid w:val="7C255CA3"/>
    <w:rsid w:val="7C27EAEE"/>
    <w:rsid w:val="7C311DFF"/>
    <w:rsid w:val="7C349F3C"/>
    <w:rsid w:val="7C4A50F4"/>
    <w:rsid w:val="7C5C3A3B"/>
    <w:rsid w:val="7C5E2619"/>
    <w:rsid w:val="7C71A8A5"/>
    <w:rsid w:val="7C7FBAAE"/>
    <w:rsid w:val="7CAF2DDB"/>
    <w:rsid w:val="7CCE5680"/>
    <w:rsid w:val="7CD81923"/>
    <w:rsid w:val="7CE6B74E"/>
    <w:rsid w:val="7D1EE112"/>
    <w:rsid w:val="7D2ADA6F"/>
    <w:rsid w:val="7D352A42"/>
    <w:rsid w:val="7D6796A7"/>
    <w:rsid w:val="7D69E279"/>
    <w:rsid w:val="7D8A33C8"/>
    <w:rsid w:val="7D985D67"/>
    <w:rsid w:val="7E2513BD"/>
    <w:rsid w:val="7E369D9A"/>
    <w:rsid w:val="7E49D9E4"/>
    <w:rsid w:val="7E751874"/>
    <w:rsid w:val="7E831965"/>
    <w:rsid w:val="7E8B0795"/>
    <w:rsid w:val="7E8EA578"/>
    <w:rsid w:val="7E99E48C"/>
    <w:rsid w:val="7EA82B06"/>
    <w:rsid w:val="7EACAFC9"/>
    <w:rsid w:val="7ED62705"/>
    <w:rsid w:val="7EE06F12"/>
    <w:rsid w:val="7F31A8AA"/>
    <w:rsid w:val="7F42B1AB"/>
    <w:rsid w:val="7F51DE19"/>
    <w:rsid w:val="7F532DCC"/>
    <w:rsid w:val="7F840558"/>
    <w:rsid w:val="7F950EA0"/>
    <w:rsid w:val="7FB879F2"/>
    <w:rsid w:val="7FB968AB"/>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70C206"/>
  <w15:docId w15:val="{13B4093F-8A87-4F23-B2A8-98E02812E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529"/>
  </w:style>
  <w:style w:type="paragraph" w:styleId="Heading1">
    <w:name w:val="heading 1"/>
    <w:basedOn w:val="Normal"/>
    <w:next w:val="Normal"/>
    <w:link w:val="Heading1Char"/>
    <w:uiPriority w:val="9"/>
    <w:qFormat/>
    <w:rsid w:val="00066BA1"/>
    <w:pPr>
      <w:keepNext/>
      <w:widowControl w:val="0"/>
      <w:numPr>
        <w:numId w:val="1"/>
      </w:numPr>
      <w:spacing w:before="120" w:after="120" w:line="360" w:lineRule="auto"/>
      <w:jc w:val="both"/>
      <w:outlineLvl w:val="0"/>
    </w:pPr>
    <w:rPr>
      <w:rFonts w:ascii="Times New Roman" w:eastAsia="Times New Roman" w:hAnsi="Times New Roman" w:cs="Times New Roman"/>
      <w:sz w:val="26"/>
      <w:szCs w:val="20"/>
    </w:rPr>
  </w:style>
  <w:style w:type="paragraph" w:styleId="Heading2">
    <w:name w:val="heading 2"/>
    <w:basedOn w:val="Heading1"/>
    <w:next w:val="Normal"/>
    <w:link w:val="Heading2Char"/>
    <w:uiPriority w:val="9"/>
    <w:unhideWhenUsed/>
    <w:qFormat/>
    <w:rsid w:val="00162092"/>
    <w:pPr>
      <w:numPr>
        <w:ilvl w:val="1"/>
      </w:numPr>
      <w:outlineLvl w:val="1"/>
    </w:pPr>
    <w:rPr>
      <w:b/>
      <w:sz w:val="24"/>
    </w:rPr>
  </w:style>
  <w:style w:type="paragraph" w:styleId="Heading3">
    <w:name w:val="heading 3"/>
    <w:basedOn w:val="Heading1"/>
    <w:next w:val="Normal"/>
    <w:link w:val="Heading3Char"/>
    <w:uiPriority w:val="9"/>
    <w:unhideWhenUsed/>
    <w:qFormat/>
    <w:rsid w:val="00162092"/>
    <w:pPr>
      <w:numPr>
        <w:ilvl w:val="2"/>
      </w:numPr>
      <w:outlineLvl w:val="2"/>
    </w:pPr>
    <w:rPr>
      <w:b/>
      <w:sz w:val="22"/>
    </w:rPr>
  </w:style>
  <w:style w:type="paragraph" w:styleId="Heading4">
    <w:name w:val="heading 4"/>
    <w:basedOn w:val="Heading1"/>
    <w:next w:val="Normal"/>
    <w:link w:val="Heading4Char"/>
    <w:uiPriority w:val="9"/>
    <w:semiHidden/>
    <w:unhideWhenUsed/>
    <w:qFormat/>
    <w:rsid w:val="00162092"/>
    <w:pPr>
      <w:numPr>
        <w:ilvl w:val="3"/>
      </w:numPr>
      <w:outlineLvl w:val="3"/>
    </w:pPr>
    <w:rPr>
      <w:b/>
      <w:i/>
      <w:sz w:val="20"/>
    </w:rPr>
  </w:style>
  <w:style w:type="paragraph" w:styleId="Heading5">
    <w:name w:val="heading 5"/>
    <w:basedOn w:val="Normal"/>
    <w:next w:val="Normal"/>
    <w:link w:val="Heading5Char"/>
    <w:uiPriority w:val="9"/>
    <w:semiHidden/>
    <w:unhideWhenUsed/>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uiPriority w:val="9"/>
    <w:semiHidden/>
    <w:unhideWhenUsed/>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uiPriority w:val="9"/>
    <w:rsid w:val="00066BA1"/>
    <w:rPr>
      <w:rFonts w:ascii="Times New Roman" w:eastAsia="Times New Roman" w:hAnsi="Times New Roman" w:cs="Times New Roman"/>
      <w:sz w:val="26"/>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A83454"/>
    <w:rPr>
      <w:rFonts w:asciiTheme="majorHAnsi" w:hAnsiTheme="majorHAnsi"/>
      <w:color w:val="0563C1" w:themeColor="hyperlink"/>
      <w:sz w:val="20"/>
      <w:u w:val="single"/>
    </w:rPr>
  </w:style>
  <w:style w:type="paragraph" w:styleId="ListParagraph">
    <w:name w:val="List Paragraph"/>
    <w:basedOn w:val="Normal"/>
    <w:uiPriority w:val="34"/>
    <w:qFormat/>
    <w:rsid w:val="00F9669E"/>
    <w:pPr>
      <w:ind w:left="720"/>
      <w:contextualSpacing/>
    </w:pPr>
  </w:style>
  <w:style w:type="paragraph" w:styleId="Subtitle">
    <w:name w:val="Subtitle"/>
    <w:basedOn w:val="Normal"/>
    <w:next w:val="Normal"/>
    <w:link w:val="SubtitleChar"/>
    <w:autoRedefine/>
    <w:uiPriority w:val="11"/>
    <w:qFormat/>
    <w:rsid w:val="000E3CC0"/>
    <w:pPr>
      <w:keepNext/>
      <w:keepLines/>
      <w:spacing w:before="120" w:after="120" w:line="240" w:lineRule="auto"/>
      <w:jc w:val="center"/>
    </w:pPr>
    <w:rPr>
      <w:rFonts w:asciiTheme="majorHAnsi" w:eastAsia="Georgia" w:hAnsiTheme="majorHAnsi" w:cs="Georgia"/>
      <w:i/>
      <w:color w:val="666666"/>
      <w:sz w:val="20"/>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d">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customStyle="1" w:styleId="flow">
    <w:name w:val="flow"/>
    <w:basedOn w:val="ListParagraph"/>
    <w:rsid w:val="00885022"/>
    <w:pPr>
      <w:numPr>
        <w:numId w:val="11"/>
      </w:numPr>
      <w:spacing w:before="120" w:after="120" w:line="276" w:lineRule="auto"/>
      <w:ind w:left="322" w:hanging="245"/>
    </w:pPr>
    <w:rPr>
      <w:rFonts w:ascii="Times New Roman" w:eastAsia="Times New Roman" w:hAnsi="Times New Roman" w:cs="Times New Roman"/>
      <w:sz w:val="24"/>
      <w:szCs w:val="24"/>
    </w:rPr>
  </w:style>
  <w:style w:type="paragraph" w:customStyle="1" w:styleId="H1">
    <w:name w:val="H1"/>
    <w:basedOn w:val="Heading1"/>
    <w:qFormat/>
    <w:rsid w:val="007E0403"/>
    <w:pPr>
      <w:numPr>
        <w:numId w:val="17"/>
      </w:numPr>
      <w:spacing w:before="0" w:line="240" w:lineRule="auto"/>
    </w:pPr>
    <w:rPr>
      <w:b/>
      <w:szCs w:val="26"/>
    </w:rPr>
  </w:style>
  <w:style w:type="paragraph" w:customStyle="1" w:styleId="H2">
    <w:name w:val="H2"/>
    <w:basedOn w:val="Heading2"/>
    <w:qFormat/>
    <w:rsid w:val="00AB68E1"/>
    <w:pPr>
      <w:numPr>
        <w:numId w:val="17"/>
      </w:numPr>
      <w:spacing w:before="0" w:line="240" w:lineRule="auto"/>
    </w:pPr>
    <w:rPr>
      <w:sz w:val="26"/>
      <w:szCs w:val="26"/>
    </w:rPr>
  </w:style>
  <w:style w:type="paragraph" w:customStyle="1" w:styleId="H3">
    <w:name w:val="H3"/>
    <w:basedOn w:val="Heading3"/>
    <w:qFormat/>
    <w:rsid w:val="00AB68E1"/>
    <w:pPr>
      <w:numPr>
        <w:numId w:val="17"/>
      </w:numPr>
      <w:spacing w:before="0" w:line="240" w:lineRule="auto"/>
    </w:pPr>
    <w:rPr>
      <w:sz w:val="26"/>
      <w:szCs w:val="26"/>
    </w:rPr>
  </w:style>
  <w:style w:type="paragraph" w:customStyle="1" w:styleId="H4">
    <w:name w:val="H4"/>
    <w:basedOn w:val="Heading3"/>
    <w:rsid w:val="00AB68E1"/>
    <w:pPr>
      <w:numPr>
        <w:numId w:val="8"/>
      </w:numPr>
      <w:spacing w:before="0" w:line="240" w:lineRule="auto"/>
    </w:pPr>
    <w:rPr>
      <w:sz w:val="26"/>
      <w:szCs w:val="26"/>
    </w:rPr>
  </w:style>
  <w:style w:type="paragraph" w:customStyle="1" w:styleId="head01">
    <w:name w:val="head01"/>
    <w:basedOn w:val="H1"/>
    <w:autoRedefine/>
    <w:qFormat/>
    <w:rsid w:val="00550160"/>
    <w:pPr>
      <w:ind w:left="284" w:hanging="284"/>
    </w:pPr>
  </w:style>
  <w:style w:type="paragraph" w:customStyle="1" w:styleId="head02">
    <w:name w:val="head02"/>
    <w:basedOn w:val="H2"/>
    <w:qFormat/>
    <w:rsid w:val="00CD337E"/>
    <w:pPr>
      <w:ind w:left="284" w:hanging="284"/>
    </w:pPr>
  </w:style>
  <w:style w:type="paragraph" w:customStyle="1" w:styleId="head03">
    <w:name w:val="head03"/>
    <w:basedOn w:val="H3"/>
    <w:qFormat/>
    <w:rsid w:val="00550160"/>
    <w:pPr>
      <w:ind w:left="709"/>
    </w:pPr>
  </w:style>
  <w:style w:type="paragraph" w:customStyle="1" w:styleId="top1">
    <w:name w:val="top1"/>
    <w:basedOn w:val="head01"/>
    <w:qFormat/>
    <w:rsid w:val="00BB1B4A"/>
  </w:style>
  <w:style w:type="paragraph" w:customStyle="1" w:styleId="Top2">
    <w:name w:val="Top2"/>
    <w:basedOn w:val="head02"/>
    <w:qFormat/>
    <w:rsid w:val="00BB1B4A"/>
  </w:style>
  <w:style w:type="paragraph" w:customStyle="1" w:styleId="Top3">
    <w:name w:val="Top3"/>
    <w:basedOn w:val="head03"/>
    <w:qFormat/>
    <w:rsid w:val="00C36AED"/>
    <w:pPr>
      <w:ind w:left="907" w:hanging="187"/>
    </w:pPr>
  </w:style>
  <w:style w:type="character" w:customStyle="1" w:styleId="SubtitleChar">
    <w:name w:val="Subtitle Char"/>
    <w:basedOn w:val="DefaultParagraphFont"/>
    <w:link w:val="Subtitle"/>
    <w:uiPriority w:val="11"/>
    <w:rsid w:val="00DF590F"/>
    <w:rPr>
      <w:rFonts w:asciiTheme="majorHAnsi" w:eastAsia="Georgia" w:hAnsiTheme="majorHAnsi" w:cs="Georgia"/>
      <w:i/>
      <w:color w:val="666666"/>
      <w:sz w:val="20"/>
      <w:szCs w:val="48"/>
    </w:rPr>
  </w:style>
  <w:style w:type="paragraph" w:styleId="Caption">
    <w:name w:val="caption"/>
    <w:basedOn w:val="Normal"/>
    <w:next w:val="Normal"/>
    <w:uiPriority w:val="35"/>
    <w:unhideWhenUsed/>
    <w:qFormat/>
    <w:rsid w:val="00F64FC5"/>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5351E0"/>
    <w:pPr>
      <w:spacing w:after="100"/>
      <w:ind w:left="660"/>
    </w:pPr>
    <w:rPr>
      <w:rFonts w:asciiTheme="minorHAnsi" w:eastAsiaTheme="minorEastAsia" w:hAnsiTheme="minorHAnsi" w:cstheme="minorBidi"/>
      <w:kern w:val="2"/>
      <w:lang w:eastAsia="en-US"/>
      <w14:ligatures w14:val="standardContextual"/>
    </w:rPr>
  </w:style>
  <w:style w:type="paragraph" w:styleId="TOC5">
    <w:name w:val="toc 5"/>
    <w:basedOn w:val="Normal"/>
    <w:next w:val="Normal"/>
    <w:autoRedefine/>
    <w:uiPriority w:val="39"/>
    <w:unhideWhenUsed/>
    <w:rsid w:val="005351E0"/>
    <w:pPr>
      <w:spacing w:after="100"/>
      <w:ind w:left="880"/>
    </w:pPr>
    <w:rPr>
      <w:rFonts w:asciiTheme="minorHAnsi" w:eastAsiaTheme="minorEastAsia" w:hAnsiTheme="minorHAnsi" w:cstheme="minorBidi"/>
      <w:kern w:val="2"/>
      <w:lang w:eastAsia="en-US"/>
      <w14:ligatures w14:val="standardContextual"/>
    </w:rPr>
  </w:style>
  <w:style w:type="paragraph" w:styleId="TOC6">
    <w:name w:val="toc 6"/>
    <w:basedOn w:val="Normal"/>
    <w:next w:val="Normal"/>
    <w:autoRedefine/>
    <w:uiPriority w:val="39"/>
    <w:unhideWhenUsed/>
    <w:rsid w:val="005351E0"/>
    <w:pPr>
      <w:spacing w:after="100"/>
      <w:ind w:left="1100"/>
    </w:pPr>
    <w:rPr>
      <w:rFonts w:asciiTheme="minorHAnsi" w:eastAsiaTheme="minorEastAsia" w:hAnsiTheme="minorHAnsi" w:cstheme="minorBidi"/>
      <w:kern w:val="2"/>
      <w:lang w:eastAsia="en-US"/>
      <w14:ligatures w14:val="standardContextual"/>
    </w:rPr>
  </w:style>
  <w:style w:type="paragraph" w:styleId="TOC7">
    <w:name w:val="toc 7"/>
    <w:basedOn w:val="Normal"/>
    <w:next w:val="Normal"/>
    <w:autoRedefine/>
    <w:uiPriority w:val="39"/>
    <w:unhideWhenUsed/>
    <w:rsid w:val="005351E0"/>
    <w:pPr>
      <w:spacing w:after="100"/>
      <w:ind w:left="1320"/>
    </w:pPr>
    <w:rPr>
      <w:rFonts w:asciiTheme="minorHAnsi" w:eastAsiaTheme="minorEastAsia" w:hAnsiTheme="minorHAnsi" w:cstheme="minorBidi"/>
      <w:kern w:val="2"/>
      <w:lang w:eastAsia="en-US"/>
      <w14:ligatures w14:val="standardContextual"/>
    </w:rPr>
  </w:style>
  <w:style w:type="paragraph" w:styleId="TOC8">
    <w:name w:val="toc 8"/>
    <w:basedOn w:val="Normal"/>
    <w:next w:val="Normal"/>
    <w:autoRedefine/>
    <w:uiPriority w:val="39"/>
    <w:unhideWhenUsed/>
    <w:rsid w:val="005351E0"/>
    <w:pPr>
      <w:spacing w:after="100"/>
      <w:ind w:left="1540"/>
    </w:pPr>
    <w:rPr>
      <w:rFonts w:asciiTheme="minorHAnsi" w:eastAsiaTheme="minorEastAsia" w:hAnsiTheme="minorHAnsi" w:cstheme="minorBidi"/>
      <w:kern w:val="2"/>
      <w:lang w:eastAsia="en-US"/>
      <w14:ligatures w14:val="standardContextual"/>
    </w:rPr>
  </w:style>
  <w:style w:type="paragraph" w:styleId="TOC9">
    <w:name w:val="toc 9"/>
    <w:basedOn w:val="Normal"/>
    <w:next w:val="Normal"/>
    <w:autoRedefine/>
    <w:uiPriority w:val="39"/>
    <w:unhideWhenUsed/>
    <w:rsid w:val="005351E0"/>
    <w:pPr>
      <w:spacing w:after="100"/>
      <w:ind w:left="1760"/>
    </w:pPr>
    <w:rPr>
      <w:rFonts w:asciiTheme="minorHAnsi" w:eastAsiaTheme="minorEastAsia" w:hAnsiTheme="minorHAnsi" w:cstheme="minorBidi"/>
      <w:kern w:val="2"/>
      <w:lang w:eastAsia="en-US"/>
      <w14:ligatures w14:val="standardContextual"/>
    </w:rPr>
  </w:style>
  <w:style w:type="character" w:styleId="UnresolvedMention">
    <w:name w:val="Unresolved Mention"/>
    <w:basedOn w:val="DefaultParagraphFont"/>
    <w:uiPriority w:val="99"/>
    <w:semiHidden/>
    <w:unhideWhenUsed/>
    <w:rsid w:val="005351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4727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png"/><Relationship Id="rId7" Type="http://schemas.openxmlformats.org/officeDocument/2006/relationships/styles" Target="styl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endnotes" Target="endnotes.xml"/><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customXml" Target="../customXml/item5.xml"/><Relationship Id="rId61" Type="http://schemas.openxmlformats.org/officeDocument/2006/relationships/image" Target="media/image50.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g"/><Relationship Id="rId56" Type="http://schemas.openxmlformats.org/officeDocument/2006/relationships/image" Target="media/image45.jpeg"/><Relationship Id="rId64" Type="http://schemas.openxmlformats.org/officeDocument/2006/relationships/image" Target="media/image53.jpg"/><Relationship Id="rId69" Type="http://schemas.openxmlformats.org/officeDocument/2006/relationships/image" Target="media/image58.png"/><Relationship Id="rId8" Type="http://schemas.openxmlformats.org/officeDocument/2006/relationships/settings" Target="settings.xml"/><Relationship Id="rId51" Type="http://schemas.openxmlformats.org/officeDocument/2006/relationships/image" Target="media/image40.jpe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footnotes" Target="footnotes.xml"/><Relationship Id="rId31" Type="http://schemas.openxmlformats.org/officeDocument/2006/relationships/image" Target="media/image20.jpe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g"/><Relationship Id="rId50" Type="http://schemas.openxmlformats.org/officeDocument/2006/relationships/image" Target="media/image39.jpeg"/><Relationship Id="rId55"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75e6f1d-c1fb-46c7-80b8-75350cfc5001"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A31519FBF29E34CA9D51570948F53FB" ma:contentTypeVersion="16" ma:contentTypeDescription="Create a new document." ma:contentTypeScope="" ma:versionID="b001c94bf266aa83173509ec0431932a">
  <xsd:schema xmlns:xsd="http://www.w3.org/2001/XMLSchema" xmlns:xs="http://www.w3.org/2001/XMLSchema" xmlns:p="http://schemas.microsoft.com/office/2006/metadata/properties" xmlns:ns3="c75e6f1d-c1fb-46c7-80b8-75350cfc5001" xmlns:ns4="7618b3f3-db09-4910-a7e4-ba280be58b1d" targetNamespace="http://schemas.microsoft.com/office/2006/metadata/properties" ma:root="true" ma:fieldsID="b69cd310f7f50170753c79c31b769811" ns3:_="" ns4:_="">
    <xsd:import namespace="c75e6f1d-c1fb-46c7-80b8-75350cfc5001"/>
    <xsd:import namespace="7618b3f3-db09-4910-a7e4-ba280be58b1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LengthInSeconds" minOccurs="0"/>
                <xsd:element ref="ns3:MediaServiceAutoKeyPoints" minOccurs="0"/>
                <xsd:element ref="ns3:MediaServiceKeyPoints" minOccurs="0"/>
                <xsd:element ref="ns3:_activity" minOccurs="0"/>
                <xsd:element ref="ns3:MediaServiceObjectDetectorVersion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5e6f1d-c1fb-46c7-80b8-75350cfc500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618b3f3-db09-4910-a7e4-ba280be58b1d" elementFormDefault="qualified">
    <xsd:import namespace="http://schemas.microsoft.com/office/2006/documentManagement/types"/>
    <xsd:import namespace="http://schemas.microsoft.com/office/infopath/2007/PartnerControls"/>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element name="SharingHintHash" ma:index="2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m3+NB72cX5Ly1CEW/XPgFn/Qmw==">CgMxLjAyCGguZ2pkZ3hzMgloLjMwajB6bGwyCWguMWZvYjl0ZTIJaC4zem55c2g3MgloLjJldDkycDAyCGgudHlqY3d0MgloLjNkeTZ2a20yCWguMXQzaDVzZjIJaC40ZDM0b2c4MgloLjJzOGV5bzEyCWguMTdkcDh2dTIJaC4zcmRjcmpuMgloLjI2aW4xcmcyCGgubG54Yno5MgloLjM1bmt1bjIyCWguMWtzdjR1djIJaC40NHNpbmlvMg5oLmYwc3IybTZqNzN0bjIJaC4yanhzeHFoMg5oLmdyMXczcHU5bDduZzIOaC5teXQzZ214d2t3MXgyDmgudGNvc211NjZpb2VkMgloLjNqMnFxbTMyCWguMXk4MTB0dzIJaC40aTdvamhwMgloLjFjaTkzeGI4AHIhMTRnR2MtTlZEajlSZC1aWXhndGtVbVBfQnp6S3VWN3J0</go:docsCustomData>
</go:gDocsCustomXmlDataStorage>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9A32495-6AB5-4894-9F42-90EB17C8C190}">
  <ds:schemaRefs>
    <ds:schemaRef ds:uri="http://schemas.microsoft.com/office/2006/metadata/properties"/>
    <ds:schemaRef ds:uri="http://schemas.microsoft.com/office/infopath/2007/PartnerControls"/>
    <ds:schemaRef ds:uri="c75e6f1d-c1fb-46c7-80b8-75350cfc5001"/>
  </ds:schemaRefs>
</ds:datastoreItem>
</file>

<file path=customXml/itemProps2.xml><?xml version="1.0" encoding="utf-8"?>
<ds:datastoreItem xmlns:ds="http://schemas.openxmlformats.org/officeDocument/2006/customXml" ds:itemID="{52A728D5-3475-4C77-BBF9-A8A6989C75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5e6f1d-c1fb-46c7-80b8-75350cfc5001"/>
    <ds:schemaRef ds:uri="7618b3f3-db09-4910-a7e4-ba280be58b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3CAAABB8-7B80-409E-845F-B74AD8A044CB}">
  <ds:schemaRefs>
    <ds:schemaRef ds:uri="http://schemas.openxmlformats.org/officeDocument/2006/bibliography"/>
  </ds:schemaRefs>
</ds:datastoreItem>
</file>

<file path=customXml/itemProps5.xml><?xml version="1.0" encoding="utf-8"?>
<ds:datastoreItem xmlns:ds="http://schemas.openxmlformats.org/officeDocument/2006/customXml" ds:itemID="{7BB28D7E-E1CA-48D5-9E00-57A7375416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78</Pages>
  <Words>7197</Words>
  <Characters>41028</Characters>
  <Application>Microsoft Office Word</Application>
  <DocSecurity>0</DocSecurity>
  <Lines>341</Lines>
  <Paragraphs>96</Paragraphs>
  <ScaleCrop>false</ScaleCrop>
  <Company/>
  <LinksUpToDate>false</LinksUpToDate>
  <CharactersWithSpaces>48129</CharactersWithSpaces>
  <SharedDoc>false</SharedDoc>
  <HLinks>
    <vt:vector size="618" baseType="variant">
      <vt:variant>
        <vt:i4>1441842</vt:i4>
      </vt:variant>
      <vt:variant>
        <vt:i4>614</vt:i4>
      </vt:variant>
      <vt:variant>
        <vt:i4>0</vt:i4>
      </vt:variant>
      <vt:variant>
        <vt:i4>5</vt:i4>
      </vt:variant>
      <vt:variant>
        <vt:lpwstr/>
      </vt:variant>
      <vt:variant>
        <vt:lpwstr>_Toc152431218</vt:lpwstr>
      </vt:variant>
      <vt:variant>
        <vt:i4>1441842</vt:i4>
      </vt:variant>
      <vt:variant>
        <vt:i4>608</vt:i4>
      </vt:variant>
      <vt:variant>
        <vt:i4>0</vt:i4>
      </vt:variant>
      <vt:variant>
        <vt:i4>5</vt:i4>
      </vt:variant>
      <vt:variant>
        <vt:lpwstr/>
      </vt:variant>
      <vt:variant>
        <vt:lpwstr>_Toc152431217</vt:lpwstr>
      </vt:variant>
      <vt:variant>
        <vt:i4>1441842</vt:i4>
      </vt:variant>
      <vt:variant>
        <vt:i4>602</vt:i4>
      </vt:variant>
      <vt:variant>
        <vt:i4>0</vt:i4>
      </vt:variant>
      <vt:variant>
        <vt:i4>5</vt:i4>
      </vt:variant>
      <vt:variant>
        <vt:lpwstr/>
      </vt:variant>
      <vt:variant>
        <vt:lpwstr>_Toc152431216</vt:lpwstr>
      </vt:variant>
      <vt:variant>
        <vt:i4>1441842</vt:i4>
      </vt:variant>
      <vt:variant>
        <vt:i4>596</vt:i4>
      </vt:variant>
      <vt:variant>
        <vt:i4>0</vt:i4>
      </vt:variant>
      <vt:variant>
        <vt:i4>5</vt:i4>
      </vt:variant>
      <vt:variant>
        <vt:lpwstr/>
      </vt:variant>
      <vt:variant>
        <vt:lpwstr>_Toc152431215</vt:lpwstr>
      </vt:variant>
      <vt:variant>
        <vt:i4>1441842</vt:i4>
      </vt:variant>
      <vt:variant>
        <vt:i4>590</vt:i4>
      </vt:variant>
      <vt:variant>
        <vt:i4>0</vt:i4>
      </vt:variant>
      <vt:variant>
        <vt:i4>5</vt:i4>
      </vt:variant>
      <vt:variant>
        <vt:lpwstr/>
      </vt:variant>
      <vt:variant>
        <vt:lpwstr>_Toc152431214</vt:lpwstr>
      </vt:variant>
      <vt:variant>
        <vt:i4>1441842</vt:i4>
      </vt:variant>
      <vt:variant>
        <vt:i4>584</vt:i4>
      </vt:variant>
      <vt:variant>
        <vt:i4>0</vt:i4>
      </vt:variant>
      <vt:variant>
        <vt:i4>5</vt:i4>
      </vt:variant>
      <vt:variant>
        <vt:lpwstr/>
      </vt:variant>
      <vt:variant>
        <vt:lpwstr>_Toc152431213</vt:lpwstr>
      </vt:variant>
      <vt:variant>
        <vt:i4>1441842</vt:i4>
      </vt:variant>
      <vt:variant>
        <vt:i4>578</vt:i4>
      </vt:variant>
      <vt:variant>
        <vt:i4>0</vt:i4>
      </vt:variant>
      <vt:variant>
        <vt:i4>5</vt:i4>
      </vt:variant>
      <vt:variant>
        <vt:lpwstr/>
      </vt:variant>
      <vt:variant>
        <vt:lpwstr>_Toc152431212</vt:lpwstr>
      </vt:variant>
      <vt:variant>
        <vt:i4>1441842</vt:i4>
      </vt:variant>
      <vt:variant>
        <vt:i4>572</vt:i4>
      </vt:variant>
      <vt:variant>
        <vt:i4>0</vt:i4>
      </vt:variant>
      <vt:variant>
        <vt:i4>5</vt:i4>
      </vt:variant>
      <vt:variant>
        <vt:lpwstr/>
      </vt:variant>
      <vt:variant>
        <vt:lpwstr>_Toc152431211</vt:lpwstr>
      </vt:variant>
      <vt:variant>
        <vt:i4>1441842</vt:i4>
      </vt:variant>
      <vt:variant>
        <vt:i4>566</vt:i4>
      </vt:variant>
      <vt:variant>
        <vt:i4>0</vt:i4>
      </vt:variant>
      <vt:variant>
        <vt:i4>5</vt:i4>
      </vt:variant>
      <vt:variant>
        <vt:lpwstr/>
      </vt:variant>
      <vt:variant>
        <vt:lpwstr>_Toc152431210</vt:lpwstr>
      </vt:variant>
      <vt:variant>
        <vt:i4>1507378</vt:i4>
      </vt:variant>
      <vt:variant>
        <vt:i4>560</vt:i4>
      </vt:variant>
      <vt:variant>
        <vt:i4>0</vt:i4>
      </vt:variant>
      <vt:variant>
        <vt:i4>5</vt:i4>
      </vt:variant>
      <vt:variant>
        <vt:lpwstr/>
      </vt:variant>
      <vt:variant>
        <vt:lpwstr>_Toc152431209</vt:lpwstr>
      </vt:variant>
      <vt:variant>
        <vt:i4>1507378</vt:i4>
      </vt:variant>
      <vt:variant>
        <vt:i4>554</vt:i4>
      </vt:variant>
      <vt:variant>
        <vt:i4>0</vt:i4>
      </vt:variant>
      <vt:variant>
        <vt:i4>5</vt:i4>
      </vt:variant>
      <vt:variant>
        <vt:lpwstr/>
      </vt:variant>
      <vt:variant>
        <vt:lpwstr>_Toc152431208</vt:lpwstr>
      </vt:variant>
      <vt:variant>
        <vt:i4>1507378</vt:i4>
      </vt:variant>
      <vt:variant>
        <vt:i4>548</vt:i4>
      </vt:variant>
      <vt:variant>
        <vt:i4>0</vt:i4>
      </vt:variant>
      <vt:variant>
        <vt:i4>5</vt:i4>
      </vt:variant>
      <vt:variant>
        <vt:lpwstr/>
      </vt:variant>
      <vt:variant>
        <vt:lpwstr>_Toc152431207</vt:lpwstr>
      </vt:variant>
      <vt:variant>
        <vt:i4>1507378</vt:i4>
      </vt:variant>
      <vt:variant>
        <vt:i4>542</vt:i4>
      </vt:variant>
      <vt:variant>
        <vt:i4>0</vt:i4>
      </vt:variant>
      <vt:variant>
        <vt:i4>5</vt:i4>
      </vt:variant>
      <vt:variant>
        <vt:lpwstr/>
      </vt:variant>
      <vt:variant>
        <vt:lpwstr>_Toc152431206</vt:lpwstr>
      </vt:variant>
      <vt:variant>
        <vt:i4>1507378</vt:i4>
      </vt:variant>
      <vt:variant>
        <vt:i4>536</vt:i4>
      </vt:variant>
      <vt:variant>
        <vt:i4>0</vt:i4>
      </vt:variant>
      <vt:variant>
        <vt:i4>5</vt:i4>
      </vt:variant>
      <vt:variant>
        <vt:lpwstr/>
      </vt:variant>
      <vt:variant>
        <vt:lpwstr>_Toc152431205</vt:lpwstr>
      </vt:variant>
      <vt:variant>
        <vt:i4>1507378</vt:i4>
      </vt:variant>
      <vt:variant>
        <vt:i4>530</vt:i4>
      </vt:variant>
      <vt:variant>
        <vt:i4>0</vt:i4>
      </vt:variant>
      <vt:variant>
        <vt:i4>5</vt:i4>
      </vt:variant>
      <vt:variant>
        <vt:lpwstr/>
      </vt:variant>
      <vt:variant>
        <vt:lpwstr>_Toc152431204</vt:lpwstr>
      </vt:variant>
      <vt:variant>
        <vt:i4>1507378</vt:i4>
      </vt:variant>
      <vt:variant>
        <vt:i4>524</vt:i4>
      </vt:variant>
      <vt:variant>
        <vt:i4>0</vt:i4>
      </vt:variant>
      <vt:variant>
        <vt:i4>5</vt:i4>
      </vt:variant>
      <vt:variant>
        <vt:lpwstr/>
      </vt:variant>
      <vt:variant>
        <vt:lpwstr>_Toc152431203</vt:lpwstr>
      </vt:variant>
      <vt:variant>
        <vt:i4>1507378</vt:i4>
      </vt:variant>
      <vt:variant>
        <vt:i4>518</vt:i4>
      </vt:variant>
      <vt:variant>
        <vt:i4>0</vt:i4>
      </vt:variant>
      <vt:variant>
        <vt:i4>5</vt:i4>
      </vt:variant>
      <vt:variant>
        <vt:lpwstr/>
      </vt:variant>
      <vt:variant>
        <vt:lpwstr>_Toc152431202</vt:lpwstr>
      </vt:variant>
      <vt:variant>
        <vt:i4>1507378</vt:i4>
      </vt:variant>
      <vt:variant>
        <vt:i4>512</vt:i4>
      </vt:variant>
      <vt:variant>
        <vt:i4>0</vt:i4>
      </vt:variant>
      <vt:variant>
        <vt:i4>5</vt:i4>
      </vt:variant>
      <vt:variant>
        <vt:lpwstr/>
      </vt:variant>
      <vt:variant>
        <vt:lpwstr>_Toc152431201</vt:lpwstr>
      </vt:variant>
      <vt:variant>
        <vt:i4>1507378</vt:i4>
      </vt:variant>
      <vt:variant>
        <vt:i4>506</vt:i4>
      </vt:variant>
      <vt:variant>
        <vt:i4>0</vt:i4>
      </vt:variant>
      <vt:variant>
        <vt:i4>5</vt:i4>
      </vt:variant>
      <vt:variant>
        <vt:lpwstr/>
      </vt:variant>
      <vt:variant>
        <vt:lpwstr>_Toc152431200</vt:lpwstr>
      </vt:variant>
      <vt:variant>
        <vt:i4>1966129</vt:i4>
      </vt:variant>
      <vt:variant>
        <vt:i4>500</vt:i4>
      </vt:variant>
      <vt:variant>
        <vt:i4>0</vt:i4>
      </vt:variant>
      <vt:variant>
        <vt:i4>5</vt:i4>
      </vt:variant>
      <vt:variant>
        <vt:lpwstr/>
      </vt:variant>
      <vt:variant>
        <vt:lpwstr>_Toc152431199</vt:lpwstr>
      </vt:variant>
      <vt:variant>
        <vt:i4>1966129</vt:i4>
      </vt:variant>
      <vt:variant>
        <vt:i4>494</vt:i4>
      </vt:variant>
      <vt:variant>
        <vt:i4>0</vt:i4>
      </vt:variant>
      <vt:variant>
        <vt:i4>5</vt:i4>
      </vt:variant>
      <vt:variant>
        <vt:lpwstr/>
      </vt:variant>
      <vt:variant>
        <vt:lpwstr>_Toc152431198</vt:lpwstr>
      </vt:variant>
      <vt:variant>
        <vt:i4>1966129</vt:i4>
      </vt:variant>
      <vt:variant>
        <vt:i4>488</vt:i4>
      </vt:variant>
      <vt:variant>
        <vt:i4>0</vt:i4>
      </vt:variant>
      <vt:variant>
        <vt:i4>5</vt:i4>
      </vt:variant>
      <vt:variant>
        <vt:lpwstr/>
      </vt:variant>
      <vt:variant>
        <vt:lpwstr>_Toc152431197</vt:lpwstr>
      </vt:variant>
      <vt:variant>
        <vt:i4>1966129</vt:i4>
      </vt:variant>
      <vt:variant>
        <vt:i4>482</vt:i4>
      </vt:variant>
      <vt:variant>
        <vt:i4>0</vt:i4>
      </vt:variant>
      <vt:variant>
        <vt:i4>5</vt:i4>
      </vt:variant>
      <vt:variant>
        <vt:lpwstr/>
      </vt:variant>
      <vt:variant>
        <vt:lpwstr>_Toc152431196</vt:lpwstr>
      </vt:variant>
      <vt:variant>
        <vt:i4>1966129</vt:i4>
      </vt:variant>
      <vt:variant>
        <vt:i4>476</vt:i4>
      </vt:variant>
      <vt:variant>
        <vt:i4>0</vt:i4>
      </vt:variant>
      <vt:variant>
        <vt:i4>5</vt:i4>
      </vt:variant>
      <vt:variant>
        <vt:lpwstr/>
      </vt:variant>
      <vt:variant>
        <vt:lpwstr>_Toc152431195</vt:lpwstr>
      </vt:variant>
      <vt:variant>
        <vt:i4>1966129</vt:i4>
      </vt:variant>
      <vt:variant>
        <vt:i4>470</vt:i4>
      </vt:variant>
      <vt:variant>
        <vt:i4>0</vt:i4>
      </vt:variant>
      <vt:variant>
        <vt:i4>5</vt:i4>
      </vt:variant>
      <vt:variant>
        <vt:lpwstr/>
      </vt:variant>
      <vt:variant>
        <vt:lpwstr>_Toc152431194</vt:lpwstr>
      </vt:variant>
      <vt:variant>
        <vt:i4>1966129</vt:i4>
      </vt:variant>
      <vt:variant>
        <vt:i4>464</vt:i4>
      </vt:variant>
      <vt:variant>
        <vt:i4>0</vt:i4>
      </vt:variant>
      <vt:variant>
        <vt:i4>5</vt:i4>
      </vt:variant>
      <vt:variant>
        <vt:lpwstr/>
      </vt:variant>
      <vt:variant>
        <vt:lpwstr>_Toc152431193</vt:lpwstr>
      </vt:variant>
      <vt:variant>
        <vt:i4>1966129</vt:i4>
      </vt:variant>
      <vt:variant>
        <vt:i4>458</vt:i4>
      </vt:variant>
      <vt:variant>
        <vt:i4>0</vt:i4>
      </vt:variant>
      <vt:variant>
        <vt:i4>5</vt:i4>
      </vt:variant>
      <vt:variant>
        <vt:lpwstr/>
      </vt:variant>
      <vt:variant>
        <vt:lpwstr>_Toc152431192</vt:lpwstr>
      </vt:variant>
      <vt:variant>
        <vt:i4>1966129</vt:i4>
      </vt:variant>
      <vt:variant>
        <vt:i4>452</vt:i4>
      </vt:variant>
      <vt:variant>
        <vt:i4>0</vt:i4>
      </vt:variant>
      <vt:variant>
        <vt:i4>5</vt:i4>
      </vt:variant>
      <vt:variant>
        <vt:lpwstr/>
      </vt:variant>
      <vt:variant>
        <vt:lpwstr>_Toc152431191</vt:lpwstr>
      </vt:variant>
      <vt:variant>
        <vt:i4>1966129</vt:i4>
      </vt:variant>
      <vt:variant>
        <vt:i4>446</vt:i4>
      </vt:variant>
      <vt:variant>
        <vt:i4>0</vt:i4>
      </vt:variant>
      <vt:variant>
        <vt:i4>5</vt:i4>
      </vt:variant>
      <vt:variant>
        <vt:lpwstr/>
      </vt:variant>
      <vt:variant>
        <vt:lpwstr>_Toc152431190</vt:lpwstr>
      </vt:variant>
      <vt:variant>
        <vt:i4>2031665</vt:i4>
      </vt:variant>
      <vt:variant>
        <vt:i4>440</vt:i4>
      </vt:variant>
      <vt:variant>
        <vt:i4>0</vt:i4>
      </vt:variant>
      <vt:variant>
        <vt:i4>5</vt:i4>
      </vt:variant>
      <vt:variant>
        <vt:lpwstr/>
      </vt:variant>
      <vt:variant>
        <vt:lpwstr>_Toc152431189</vt:lpwstr>
      </vt:variant>
      <vt:variant>
        <vt:i4>2031665</vt:i4>
      </vt:variant>
      <vt:variant>
        <vt:i4>434</vt:i4>
      </vt:variant>
      <vt:variant>
        <vt:i4>0</vt:i4>
      </vt:variant>
      <vt:variant>
        <vt:i4>5</vt:i4>
      </vt:variant>
      <vt:variant>
        <vt:lpwstr/>
      </vt:variant>
      <vt:variant>
        <vt:lpwstr>_Toc152431188</vt:lpwstr>
      </vt:variant>
      <vt:variant>
        <vt:i4>2031665</vt:i4>
      </vt:variant>
      <vt:variant>
        <vt:i4>428</vt:i4>
      </vt:variant>
      <vt:variant>
        <vt:i4>0</vt:i4>
      </vt:variant>
      <vt:variant>
        <vt:i4>5</vt:i4>
      </vt:variant>
      <vt:variant>
        <vt:lpwstr/>
      </vt:variant>
      <vt:variant>
        <vt:lpwstr>_Toc152431187</vt:lpwstr>
      </vt:variant>
      <vt:variant>
        <vt:i4>2031665</vt:i4>
      </vt:variant>
      <vt:variant>
        <vt:i4>422</vt:i4>
      </vt:variant>
      <vt:variant>
        <vt:i4>0</vt:i4>
      </vt:variant>
      <vt:variant>
        <vt:i4>5</vt:i4>
      </vt:variant>
      <vt:variant>
        <vt:lpwstr/>
      </vt:variant>
      <vt:variant>
        <vt:lpwstr>_Toc152431186</vt:lpwstr>
      </vt:variant>
      <vt:variant>
        <vt:i4>2031665</vt:i4>
      </vt:variant>
      <vt:variant>
        <vt:i4>416</vt:i4>
      </vt:variant>
      <vt:variant>
        <vt:i4>0</vt:i4>
      </vt:variant>
      <vt:variant>
        <vt:i4>5</vt:i4>
      </vt:variant>
      <vt:variant>
        <vt:lpwstr/>
      </vt:variant>
      <vt:variant>
        <vt:lpwstr>_Toc152431185</vt:lpwstr>
      </vt:variant>
      <vt:variant>
        <vt:i4>2031665</vt:i4>
      </vt:variant>
      <vt:variant>
        <vt:i4>410</vt:i4>
      </vt:variant>
      <vt:variant>
        <vt:i4>0</vt:i4>
      </vt:variant>
      <vt:variant>
        <vt:i4>5</vt:i4>
      </vt:variant>
      <vt:variant>
        <vt:lpwstr/>
      </vt:variant>
      <vt:variant>
        <vt:lpwstr>_Toc152431184</vt:lpwstr>
      </vt:variant>
      <vt:variant>
        <vt:i4>2031665</vt:i4>
      </vt:variant>
      <vt:variant>
        <vt:i4>404</vt:i4>
      </vt:variant>
      <vt:variant>
        <vt:i4>0</vt:i4>
      </vt:variant>
      <vt:variant>
        <vt:i4>5</vt:i4>
      </vt:variant>
      <vt:variant>
        <vt:lpwstr/>
      </vt:variant>
      <vt:variant>
        <vt:lpwstr>_Toc152431183</vt:lpwstr>
      </vt:variant>
      <vt:variant>
        <vt:i4>2031665</vt:i4>
      </vt:variant>
      <vt:variant>
        <vt:i4>398</vt:i4>
      </vt:variant>
      <vt:variant>
        <vt:i4>0</vt:i4>
      </vt:variant>
      <vt:variant>
        <vt:i4>5</vt:i4>
      </vt:variant>
      <vt:variant>
        <vt:lpwstr/>
      </vt:variant>
      <vt:variant>
        <vt:lpwstr>_Toc152431182</vt:lpwstr>
      </vt:variant>
      <vt:variant>
        <vt:i4>2031665</vt:i4>
      </vt:variant>
      <vt:variant>
        <vt:i4>392</vt:i4>
      </vt:variant>
      <vt:variant>
        <vt:i4>0</vt:i4>
      </vt:variant>
      <vt:variant>
        <vt:i4>5</vt:i4>
      </vt:variant>
      <vt:variant>
        <vt:lpwstr/>
      </vt:variant>
      <vt:variant>
        <vt:lpwstr>_Toc152431181</vt:lpwstr>
      </vt:variant>
      <vt:variant>
        <vt:i4>2031665</vt:i4>
      </vt:variant>
      <vt:variant>
        <vt:i4>386</vt:i4>
      </vt:variant>
      <vt:variant>
        <vt:i4>0</vt:i4>
      </vt:variant>
      <vt:variant>
        <vt:i4>5</vt:i4>
      </vt:variant>
      <vt:variant>
        <vt:lpwstr/>
      </vt:variant>
      <vt:variant>
        <vt:lpwstr>_Toc152431180</vt:lpwstr>
      </vt:variant>
      <vt:variant>
        <vt:i4>1048625</vt:i4>
      </vt:variant>
      <vt:variant>
        <vt:i4>380</vt:i4>
      </vt:variant>
      <vt:variant>
        <vt:i4>0</vt:i4>
      </vt:variant>
      <vt:variant>
        <vt:i4>5</vt:i4>
      </vt:variant>
      <vt:variant>
        <vt:lpwstr/>
      </vt:variant>
      <vt:variant>
        <vt:lpwstr>_Toc152431179</vt:lpwstr>
      </vt:variant>
      <vt:variant>
        <vt:i4>1048625</vt:i4>
      </vt:variant>
      <vt:variant>
        <vt:i4>374</vt:i4>
      </vt:variant>
      <vt:variant>
        <vt:i4>0</vt:i4>
      </vt:variant>
      <vt:variant>
        <vt:i4>5</vt:i4>
      </vt:variant>
      <vt:variant>
        <vt:lpwstr/>
      </vt:variant>
      <vt:variant>
        <vt:lpwstr>_Toc152431178</vt:lpwstr>
      </vt:variant>
      <vt:variant>
        <vt:i4>1048625</vt:i4>
      </vt:variant>
      <vt:variant>
        <vt:i4>368</vt:i4>
      </vt:variant>
      <vt:variant>
        <vt:i4>0</vt:i4>
      </vt:variant>
      <vt:variant>
        <vt:i4>5</vt:i4>
      </vt:variant>
      <vt:variant>
        <vt:lpwstr/>
      </vt:variant>
      <vt:variant>
        <vt:lpwstr>_Toc152431177</vt:lpwstr>
      </vt:variant>
      <vt:variant>
        <vt:i4>1048625</vt:i4>
      </vt:variant>
      <vt:variant>
        <vt:i4>362</vt:i4>
      </vt:variant>
      <vt:variant>
        <vt:i4>0</vt:i4>
      </vt:variant>
      <vt:variant>
        <vt:i4>5</vt:i4>
      </vt:variant>
      <vt:variant>
        <vt:lpwstr/>
      </vt:variant>
      <vt:variant>
        <vt:lpwstr>_Toc152431176</vt:lpwstr>
      </vt:variant>
      <vt:variant>
        <vt:i4>1048625</vt:i4>
      </vt:variant>
      <vt:variant>
        <vt:i4>356</vt:i4>
      </vt:variant>
      <vt:variant>
        <vt:i4>0</vt:i4>
      </vt:variant>
      <vt:variant>
        <vt:i4>5</vt:i4>
      </vt:variant>
      <vt:variant>
        <vt:lpwstr/>
      </vt:variant>
      <vt:variant>
        <vt:lpwstr>_Toc152431175</vt:lpwstr>
      </vt:variant>
      <vt:variant>
        <vt:i4>1048625</vt:i4>
      </vt:variant>
      <vt:variant>
        <vt:i4>350</vt:i4>
      </vt:variant>
      <vt:variant>
        <vt:i4>0</vt:i4>
      </vt:variant>
      <vt:variant>
        <vt:i4>5</vt:i4>
      </vt:variant>
      <vt:variant>
        <vt:lpwstr/>
      </vt:variant>
      <vt:variant>
        <vt:lpwstr>_Toc152431174</vt:lpwstr>
      </vt:variant>
      <vt:variant>
        <vt:i4>1048625</vt:i4>
      </vt:variant>
      <vt:variant>
        <vt:i4>344</vt:i4>
      </vt:variant>
      <vt:variant>
        <vt:i4>0</vt:i4>
      </vt:variant>
      <vt:variant>
        <vt:i4>5</vt:i4>
      </vt:variant>
      <vt:variant>
        <vt:lpwstr/>
      </vt:variant>
      <vt:variant>
        <vt:lpwstr>_Toc152431173</vt:lpwstr>
      </vt:variant>
      <vt:variant>
        <vt:i4>1048625</vt:i4>
      </vt:variant>
      <vt:variant>
        <vt:i4>338</vt:i4>
      </vt:variant>
      <vt:variant>
        <vt:i4>0</vt:i4>
      </vt:variant>
      <vt:variant>
        <vt:i4>5</vt:i4>
      </vt:variant>
      <vt:variant>
        <vt:lpwstr/>
      </vt:variant>
      <vt:variant>
        <vt:lpwstr>_Toc152431172</vt:lpwstr>
      </vt:variant>
      <vt:variant>
        <vt:i4>1048625</vt:i4>
      </vt:variant>
      <vt:variant>
        <vt:i4>332</vt:i4>
      </vt:variant>
      <vt:variant>
        <vt:i4>0</vt:i4>
      </vt:variant>
      <vt:variant>
        <vt:i4>5</vt:i4>
      </vt:variant>
      <vt:variant>
        <vt:lpwstr/>
      </vt:variant>
      <vt:variant>
        <vt:lpwstr>_Toc152431171</vt:lpwstr>
      </vt:variant>
      <vt:variant>
        <vt:i4>1048625</vt:i4>
      </vt:variant>
      <vt:variant>
        <vt:i4>326</vt:i4>
      </vt:variant>
      <vt:variant>
        <vt:i4>0</vt:i4>
      </vt:variant>
      <vt:variant>
        <vt:i4>5</vt:i4>
      </vt:variant>
      <vt:variant>
        <vt:lpwstr/>
      </vt:variant>
      <vt:variant>
        <vt:lpwstr>_Toc152431170</vt:lpwstr>
      </vt:variant>
      <vt:variant>
        <vt:i4>1114161</vt:i4>
      </vt:variant>
      <vt:variant>
        <vt:i4>320</vt:i4>
      </vt:variant>
      <vt:variant>
        <vt:i4>0</vt:i4>
      </vt:variant>
      <vt:variant>
        <vt:i4>5</vt:i4>
      </vt:variant>
      <vt:variant>
        <vt:lpwstr/>
      </vt:variant>
      <vt:variant>
        <vt:lpwstr>_Toc152431169</vt:lpwstr>
      </vt:variant>
      <vt:variant>
        <vt:i4>1114161</vt:i4>
      </vt:variant>
      <vt:variant>
        <vt:i4>314</vt:i4>
      </vt:variant>
      <vt:variant>
        <vt:i4>0</vt:i4>
      </vt:variant>
      <vt:variant>
        <vt:i4>5</vt:i4>
      </vt:variant>
      <vt:variant>
        <vt:lpwstr/>
      </vt:variant>
      <vt:variant>
        <vt:lpwstr>_Toc152431168</vt:lpwstr>
      </vt:variant>
      <vt:variant>
        <vt:i4>1114161</vt:i4>
      </vt:variant>
      <vt:variant>
        <vt:i4>308</vt:i4>
      </vt:variant>
      <vt:variant>
        <vt:i4>0</vt:i4>
      </vt:variant>
      <vt:variant>
        <vt:i4>5</vt:i4>
      </vt:variant>
      <vt:variant>
        <vt:lpwstr/>
      </vt:variant>
      <vt:variant>
        <vt:lpwstr>_Toc152431167</vt:lpwstr>
      </vt:variant>
      <vt:variant>
        <vt:i4>1114161</vt:i4>
      </vt:variant>
      <vt:variant>
        <vt:i4>302</vt:i4>
      </vt:variant>
      <vt:variant>
        <vt:i4>0</vt:i4>
      </vt:variant>
      <vt:variant>
        <vt:i4>5</vt:i4>
      </vt:variant>
      <vt:variant>
        <vt:lpwstr/>
      </vt:variant>
      <vt:variant>
        <vt:lpwstr>_Toc152431166</vt:lpwstr>
      </vt:variant>
      <vt:variant>
        <vt:i4>1114161</vt:i4>
      </vt:variant>
      <vt:variant>
        <vt:i4>296</vt:i4>
      </vt:variant>
      <vt:variant>
        <vt:i4>0</vt:i4>
      </vt:variant>
      <vt:variant>
        <vt:i4>5</vt:i4>
      </vt:variant>
      <vt:variant>
        <vt:lpwstr/>
      </vt:variant>
      <vt:variant>
        <vt:lpwstr>_Toc152431165</vt:lpwstr>
      </vt:variant>
      <vt:variant>
        <vt:i4>1114161</vt:i4>
      </vt:variant>
      <vt:variant>
        <vt:i4>290</vt:i4>
      </vt:variant>
      <vt:variant>
        <vt:i4>0</vt:i4>
      </vt:variant>
      <vt:variant>
        <vt:i4>5</vt:i4>
      </vt:variant>
      <vt:variant>
        <vt:lpwstr/>
      </vt:variant>
      <vt:variant>
        <vt:lpwstr>_Toc152431164</vt:lpwstr>
      </vt:variant>
      <vt:variant>
        <vt:i4>1114161</vt:i4>
      </vt:variant>
      <vt:variant>
        <vt:i4>284</vt:i4>
      </vt:variant>
      <vt:variant>
        <vt:i4>0</vt:i4>
      </vt:variant>
      <vt:variant>
        <vt:i4>5</vt:i4>
      </vt:variant>
      <vt:variant>
        <vt:lpwstr/>
      </vt:variant>
      <vt:variant>
        <vt:lpwstr>_Toc152431163</vt:lpwstr>
      </vt:variant>
      <vt:variant>
        <vt:i4>1114161</vt:i4>
      </vt:variant>
      <vt:variant>
        <vt:i4>278</vt:i4>
      </vt:variant>
      <vt:variant>
        <vt:i4>0</vt:i4>
      </vt:variant>
      <vt:variant>
        <vt:i4>5</vt:i4>
      </vt:variant>
      <vt:variant>
        <vt:lpwstr/>
      </vt:variant>
      <vt:variant>
        <vt:lpwstr>_Toc152431162</vt:lpwstr>
      </vt:variant>
      <vt:variant>
        <vt:i4>1114161</vt:i4>
      </vt:variant>
      <vt:variant>
        <vt:i4>272</vt:i4>
      </vt:variant>
      <vt:variant>
        <vt:i4>0</vt:i4>
      </vt:variant>
      <vt:variant>
        <vt:i4>5</vt:i4>
      </vt:variant>
      <vt:variant>
        <vt:lpwstr/>
      </vt:variant>
      <vt:variant>
        <vt:lpwstr>_Toc152431161</vt:lpwstr>
      </vt:variant>
      <vt:variant>
        <vt:i4>1114161</vt:i4>
      </vt:variant>
      <vt:variant>
        <vt:i4>266</vt:i4>
      </vt:variant>
      <vt:variant>
        <vt:i4>0</vt:i4>
      </vt:variant>
      <vt:variant>
        <vt:i4>5</vt:i4>
      </vt:variant>
      <vt:variant>
        <vt:lpwstr/>
      </vt:variant>
      <vt:variant>
        <vt:lpwstr>_Toc152431160</vt:lpwstr>
      </vt:variant>
      <vt:variant>
        <vt:i4>1179697</vt:i4>
      </vt:variant>
      <vt:variant>
        <vt:i4>260</vt:i4>
      </vt:variant>
      <vt:variant>
        <vt:i4>0</vt:i4>
      </vt:variant>
      <vt:variant>
        <vt:i4>5</vt:i4>
      </vt:variant>
      <vt:variant>
        <vt:lpwstr/>
      </vt:variant>
      <vt:variant>
        <vt:lpwstr>_Toc152431159</vt:lpwstr>
      </vt:variant>
      <vt:variant>
        <vt:i4>1179697</vt:i4>
      </vt:variant>
      <vt:variant>
        <vt:i4>254</vt:i4>
      </vt:variant>
      <vt:variant>
        <vt:i4>0</vt:i4>
      </vt:variant>
      <vt:variant>
        <vt:i4>5</vt:i4>
      </vt:variant>
      <vt:variant>
        <vt:lpwstr/>
      </vt:variant>
      <vt:variant>
        <vt:lpwstr>_Toc152431158</vt:lpwstr>
      </vt:variant>
      <vt:variant>
        <vt:i4>1179697</vt:i4>
      </vt:variant>
      <vt:variant>
        <vt:i4>248</vt:i4>
      </vt:variant>
      <vt:variant>
        <vt:i4>0</vt:i4>
      </vt:variant>
      <vt:variant>
        <vt:i4>5</vt:i4>
      </vt:variant>
      <vt:variant>
        <vt:lpwstr/>
      </vt:variant>
      <vt:variant>
        <vt:lpwstr>_Toc152431157</vt:lpwstr>
      </vt:variant>
      <vt:variant>
        <vt:i4>1179697</vt:i4>
      </vt:variant>
      <vt:variant>
        <vt:i4>242</vt:i4>
      </vt:variant>
      <vt:variant>
        <vt:i4>0</vt:i4>
      </vt:variant>
      <vt:variant>
        <vt:i4>5</vt:i4>
      </vt:variant>
      <vt:variant>
        <vt:lpwstr/>
      </vt:variant>
      <vt:variant>
        <vt:lpwstr>_Toc152431156</vt:lpwstr>
      </vt:variant>
      <vt:variant>
        <vt:i4>1179697</vt:i4>
      </vt:variant>
      <vt:variant>
        <vt:i4>236</vt:i4>
      </vt:variant>
      <vt:variant>
        <vt:i4>0</vt:i4>
      </vt:variant>
      <vt:variant>
        <vt:i4>5</vt:i4>
      </vt:variant>
      <vt:variant>
        <vt:lpwstr/>
      </vt:variant>
      <vt:variant>
        <vt:lpwstr>_Toc152431155</vt:lpwstr>
      </vt:variant>
      <vt:variant>
        <vt:i4>1179697</vt:i4>
      </vt:variant>
      <vt:variant>
        <vt:i4>230</vt:i4>
      </vt:variant>
      <vt:variant>
        <vt:i4>0</vt:i4>
      </vt:variant>
      <vt:variant>
        <vt:i4>5</vt:i4>
      </vt:variant>
      <vt:variant>
        <vt:lpwstr/>
      </vt:variant>
      <vt:variant>
        <vt:lpwstr>_Toc152431154</vt:lpwstr>
      </vt:variant>
      <vt:variant>
        <vt:i4>1179697</vt:i4>
      </vt:variant>
      <vt:variant>
        <vt:i4>224</vt:i4>
      </vt:variant>
      <vt:variant>
        <vt:i4>0</vt:i4>
      </vt:variant>
      <vt:variant>
        <vt:i4>5</vt:i4>
      </vt:variant>
      <vt:variant>
        <vt:lpwstr/>
      </vt:variant>
      <vt:variant>
        <vt:lpwstr>_Toc152431153</vt:lpwstr>
      </vt:variant>
      <vt:variant>
        <vt:i4>1179697</vt:i4>
      </vt:variant>
      <vt:variant>
        <vt:i4>218</vt:i4>
      </vt:variant>
      <vt:variant>
        <vt:i4>0</vt:i4>
      </vt:variant>
      <vt:variant>
        <vt:i4>5</vt:i4>
      </vt:variant>
      <vt:variant>
        <vt:lpwstr/>
      </vt:variant>
      <vt:variant>
        <vt:lpwstr>_Toc152431152</vt:lpwstr>
      </vt:variant>
      <vt:variant>
        <vt:i4>1179697</vt:i4>
      </vt:variant>
      <vt:variant>
        <vt:i4>212</vt:i4>
      </vt:variant>
      <vt:variant>
        <vt:i4>0</vt:i4>
      </vt:variant>
      <vt:variant>
        <vt:i4>5</vt:i4>
      </vt:variant>
      <vt:variant>
        <vt:lpwstr/>
      </vt:variant>
      <vt:variant>
        <vt:lpwstr>_Toc152431151</vt:lpwstr>
      </vt:variant>
      <vt:variant>
        <vt:i4>1179697</vt:i4>
      </vt:variant>
      <vt:variant>
        <vt:i4>206</vt:i4>
      </vt:variant>
      <vt:variant>
        <vt:i4>0</vt:i4>
      </vt:variant>
      <vt:variant>
        <vt:i4>5</vt:i4>
      </vt:variant>
      <vt:variant>
        <vt:lpwstr/>
      </vt:variant>
      <vt:variant>
        <vt:lpwstr>_Toc152431150</vt:lpwstr>
      </vt:variant>
      <vt:variant>
        <vt:i4>1245233</vt:i4>
      </vt:variant>
      <vt:variant>
        <vt:i4>200</vt:i4>
      </vt:variant>
      <vt:variant>
        <vt:i4>0</vt:i4>
      </vt:variant>
      <vt:variant>
        <vt:i4>5</vt:i4>
      </vt:variant>
      <vt:variant>
        <vt:lpwstr/>
      </vt:variant>
      <vt:variant>
        <vt:lpwstr>_Toc152431149</vt:lpwstr>
      </vt:variant>
      <vt:variant>
        <vt:i4>1245233</vt:i4>
      </vt:variant>
      <vt:variant>
        <vt:i4>194</vt:i4>
      </vt:variant>
      <vt:variant>
        <vt:i4>0</vt:i4>
      </vt:variant>
      <vt:variant>
        <vt:i4>5</vt:i4>
      </vt:variant>
      <vt:variant>
        <vt:lpwstr/>
      </vt:variant>
      <vt:variant>
        <vt:lpwstr>_Toc152431148</vt:lpwstr>
      </vt:variant>
      <vt:variant>
        <vt:i4>1245233</vt:i4>
      </vt:variant>
      <vt:variant>
        <vt:i4>188</vt:i4>
      </vt:variant>
      <vt:variant>
        <vt:i4>0</vt:i4>
      </vt:variant>
      <vt:variant>
        <vt:i4>5</vt:i4>
      </vt:variant>
      <vt:variant>
        <vt:lpwstr/>
      </vt:variant>
      <vt:variant>
        <vt:lpwstr>_Toc152431147</vt:lpwstr>
      </vt:variant>
      <vt:variant>
        <vt:i4>1245233</vt:i4>
      </vt:variant>
      <vt:variant>
        <vt:i4>182</vt:i4>
      </vt:variant>
      <vt:variant>
        <vt:i4>0</vt:i4>
      </vt:variant>
      <vt:variant>
        <vt:i4>5</vt:i4>
      </vt:variant>
      <vt:variant>
        <vt:lpwstr/>
      </vt:variant>
      <vt:variant>
        <vt:lpwstr>_Toc152431146</vt:lpwstr>
      </vt:variant>
      <vt:variant>
        <vt:i4>1245233</vt:i4>
      </vt:variant>
      <vt:variant>
        <vt:i4>176</vt:i4>
      </vt:variant>
      <vt:variant>
        <vt:i4>0</vt:i4>
      </vt:variant>
      <vt:variant>
        <vt:i4>5</vt:i4>
      </vt:variant>
      <vt:variant>
        <vt:lpwstr/>
      </vt:variant>
      <vt:variant>
        <vt:lpwstr>_Toc152431145</vt:lpwstr>
      </vt:variant>
      <vt:variant>
        <vt:i4>1245233</vt:i4>
      </vt:variant>
      <vt:variant>
        <vt:i4>170</vt:i4>
      </vt:variant>
      <vt:variant>
        <vt:i4>0</vt:i4>
      </vt:variant>
      <vt:variant>
        <vt:i4>5</vt:i4>
      </vt:variant>
      <vt:variant>
        <vt:lpwstr/>
      </vt:variant>
      <vt:variant>
        <vt:lpwstr>_Toc152431144</vt:lpwstr>
      </vt:variant>
      <vt:variant>
        <vt:i4>1245233</vt:i4>
      </vt:variant>
      <vt:variant>
        <vt:i4>164</vt:i4>
      </vt:variant>
      <vt:variant>
        <vt:i4>0</vt:i4>
      </vt:variant>
      <vt:variant>
        <vt:i4>5</vt:i4>
      </vt:variant>
      <vt:variant>
        <vt:lpwstr/>
      </vt:variant>
      <vt:variant>
        <vt:lpwstr>_Toc152431143</vt:lpwstr>
      </vt:variant>
      <vt:variant>
        <vt:i4>1245233</vt:i4>
      </vt:variant>
      <vt:variant>
        <vt:i4>158</vt:i4>
      </vt:variant>
      <vt:variant>
        <vt:i4>0</vt:i4>
      </vt:variant>
      <vt:variant>
        <vt:i4>5</vt:i4>
      </vt:variant>
      <vt:variant>
        <vt:lpwstr/>
      </vt:variant>
      <vt:variant>
        <vt:lpwstr>_Toc152431142</vt:lpwstr>
      </vt:variant>
      <vt:variant>
        <vt:i4>1245233</vt:i4>
      </vt:variant>
      <vt:variant>
        <vt:i4>152</vt:i4>
      </vt:variant>
      <vt:variant>
        <vt:i4>0</vt:i4>
      </vt:variant>
      <vt:variant>
        <vt:i4>5</vt:i4>
      </vt:variant>
      <vt:variant>
        <vt:lpwstr/>
      </vt:variant>
      <vt:variant>
        <vt:lpwstr>_Toc152431141</vt:lpwstr>
      </vt:variant>
      <vt:variant>
        <vt:i4>1245233</vt:i4>
      </vt:variant>
      <vt:variant>
        <vt:i4>146</vt:i4>
      </vt:variant>
      <vt:variant>
        <vt:i4>0</vt:i4>
      </vt:variant>
      <vt:variant>
        <vt:i4>5</vt:i4>
      </vt:variant>
      <vt:variant>
        <vt:lpwstr/>
      </vt:variant>
      <vt:variant>
        <vt:lpwstr>_Toc152431140</vt:lpwstr>
      </vt:variant>
      <vt:variant>
        <vt:i4>1310769</vt:i4>
      </vt:variant>
      <vt:variant>
        <vt:i4>140</vt:i4>
      </vt:variant>
      <vt:variant>
        <vt:i4>0</vt:i4>
      </vt:variant>
      <vt:variant>
        <vt:i4>5</vt:i4>
      </vt:variant>
      <vt:variant>
        <vt:lpwstr/>
      </vt:variant>
      <vt:variant>
        <vt:lpwstr>_Toc152431139</vt:lpwstr>
      </vt:variant>
      <vt:variant>
        <vt:i4>1310769</vt:i4>
      </vt:variant>
      <vt:variant>
        <vt:i4>134</vt:i4>
      </vt:variant>
      <vt:variant>
        <vt:i4>0</vt:i4>
      </vt:variant>
      <vt:variant>
        <vt:i4>5</vt:i4>
      </vt:variant>
      <vt:variant>
        <vt:lpwstr/>
      </vt:variant>
      <vt:variant>
        <vt:lpwstr>_Toc152431138</vt:lpwstr>
      </vt:variant>
      <vt:variant>
        <vt:i4>1310769</vt:i4>
      </vt:variant>
      <vt:variant>
        <vt:i4>128</vt:i4>
      </vt:variant>
      <vt:variant>
        <vt:i4>0</vt:i4>
      </vt:variant>
      <vt:variant>
        <vt:i4>5</vt:i4>
      </vt:variant>
      <vt:variant>
        <vt:lpwstr/>
      </vt:variant>
      <vt:variant>
        <vt:lpwstr>_Toc152431137</vt:lpwstr>
      </vt:variant>
      <vt:variant>
        <vt:i4>1310769</vt:i4>
      </vt:variant>
      <vt:variant>
        <vt:i4>122</vt:i4>
      </vt:variant>
      <vt:variant>
        <vt:i4>0</vt:i4>
      </vt:variant>
      <vt:variant>
        <vt:i4>5</vt:i4>
      </vt:variant>
      <vt:variant>
        <vt:lpwstr/>
      </vt:variant>
      <vt:variant>
        <vt:lpwstr>_Toc152431136</vt:lpwstr>
      </vt:variant>
      <vt:variant>
        <vt:i4>1310769</vt:i4>
      </vt:variant>
      <vt:variant>
        <vt:i4>116</vt:i4>
      </vt:variant>
      <vt:variant>
        <vt:i4>0</vt:i4>
      </vt:variant>
      <vt:variant>
        <vt:i4>5</vt:i4>
      </vt:variant>
      <vt:variant>
        <vt:lpwstr/>
      </vt:variant>
      <vt:variant>
        <vt:lpwstr>_Toc152431135</vt:lpwstr>
      </vt:variant>
      <vt:variant>
        <vt:i4>1310769</vt:i4>
      </vt:variant>
      <vt:variant>
        <vt:i4>110</vt:i4>
      </vt:variant>
      <vt:variant>
        <vt:i4>0</vt:i4>
      </vt:variant>
      <vt:variant>
        <vt:i4>5</vt:i4>
      </vt:variant>
      <vt:variant>
        <vt:lpwstr/>
      </vt:variant>
      <vt:variant>
        <vt:lpwstr>_Toc152431134</vt:lpwstr>
      </vt:variant>
      <vt:variant>
        <vt:i4>1310769</vt:i4>
      </vt:variant>
      <vt:variant>
        <vt:i4>104</vt:i4>
      </vt:variant>
      <vt:variant>
        <vt:i4>0</vt:i4>
      </vt:variant>
      <vt:variant>
        <vt:i4>5</vt:i4>
      </vt:variant>
      <vt:variant>
        <vt:lpwstr/>
      </vt:variant>
      <vt:variant>
        <vt:lpwstr>_Toc152431133</vt:lpwstr>
      </vt:variant>
      <vt:variant>
        <vt:i4>1310769</vt:i4>
      </vt:variant>
      <vt:variant>
        <vt:i4>98</vt:i4>
      </vt:variant>
      <vt:variant>
        <vt:i4>0</vt:i4>
      </vt:variant>
      <vt:variant>
        <vt:i4>5</vt:i4>
      </vt:variant>
      <vt:variant>
        <vt:lpwstr/>
      </vt:variant>
      <vt:variant>
        <vt:lpwstr>_Toc152431132</vt:lpwstr>
      </vt:variant>
      <vt:variant>
        <vt:i4>1310769</vt:i4>
      </vt:variant>
      <vt:variant>
        <vt:i4>92</vt:i4>
      </vt:variant>
      <vt:variant>
        <vt:i4>0</vt:i4>
      </vt:variant>
      <vt:variant>
        <vt:i4>5</vt:i4>
      </vt:variant>
      <vt:variant>
        <vt:lpwstr/>
      </vt:variant>
      <vt:variant>
        <vt:lpwstr>_Toc152431131</vt:lpwstr>
      </vt:variant>
      <vt:variant>
        <vt:i4>1310769</vt:i4>
      </vt:variant>
      <vt:variant>
        <vt:i4>86</vt:i4>
      </vt:variant>
      <vt:variant>
        <vt:i4>0</vt:i4>
      </vt:variant>
      <vt:variant>
        <vt:i4>5</vt:i4>
      </vt:variant>
      <vt:variant>
        <vt:lpwstr/>
      </vt:variant>
      <vt:variant>
        <vt:lpwstr>_Toc152431130</vt:lpwstr>
      </vt:variant>
      <vt:variant>
        <vt:i4>1376305</vt:i4>
      </vt:variant>
      <vt:variant>
        <vt:i4>80</vt:i4>
      </vt:variant>
      <vt:variant>
        <vt:i4>0</vt:i4>
      </vt:variant>
      <vt:variant>
        <vt:i4>5</vt:i4>
      </vt:variant>
      <vt:variant>
        <vt:lpwstr/>
      </vt:variant>
      <vt:variant>
        <vt:lpwstr>_Toc152431129</vt:lpwstr>
      </vt:variant>
      <vt:variant>
        <vt:i4>1376305</vt:i4>
      </vt:variant>
      <vt:variant>
        <vt:i4>74</vt:i4>
      </vt:variant>
      <vt:variant>
        <vt:i4>0</vt:i4>
      </vt:variant>
      <vt:variant>
        <vt:i4>5</vt:i4>
      </vt:variant>
      <vt:variant>
        <vt:lpwstr/>
      </vt:variant>
      <vt:variant>
        <vt:lpwstr>_Toc152431128</vt:lpwstr>
      </vt:variant>
      <vt:variant>
        <vt:i4>1376305</vt:i4>
      </vt:variant>
      <vt:variant>
        <vt:i4>68</vt:i4>
      </vt:variant>
      <vt:variant>
        <vt:i4>0</vt:i4>
      </vt:variant>
      <vt:variant>
        <vt:i4>5</vt:i4>
      </vt:variant>
      <vt:variant>
        <vt:lpwstr/>
      </vt:variant>
      <vt:variant>
        <vt:lpwstr>_Toc152431127</vt:lpwstr>
      </vt:variant>
      <vt:variant>
        <vt:i4>1376305</vt:i4>
      </vt:variant>
      <vt:variant>
        <vt:i4>62</vt:i4>
      </vt:variant>
      <vt:variant>
        <vt:i4>0</vt:i4>
      </vt:variant>
      <vt:variant>
        <vt:i4>5</vt:i4>
      </vt:variant>
      <vt:variant>
        <vt:lpwstr/>
      </vt:variant>
      <vt:variant>
        <vt:lpwstr>_Toc152431126</vt:lpwstr>
      </vt:variant>
      <vt:variant>
        <vt:i4>1376305</vt:i4>
      </vt:variant>
      <vt:variant>
        <vt:i4>56</vt:i4>
      </vt:variant>
      <vt:variant>
        <vt:i4>0</vt:i4>
      </vt:variant>
      <vt:variant>
        <vt:i4>5</vt:i4>
      </vt:variant>
      <vt:variant>
        <vt:lpwstr/>
      </vt:variant>
      <vt:variant>
        <vt:lpwstr>_Toc152431125</vt:lpwstr>
      </vt:variant>
      <vt:variant>
        <vt:i4>1376305</vt:i4>
      </vt:variant>
      <vt:variant>
        <vt:i4>50</vt:i4>
      </vt:variant>
      <vt:variant>
        <vt:i4>0</vt:i4>
      </vt:variant>
      <vt:variant>
        <vt:i4>5</vt:i4>
      </vt:variant>
      <vt:variant>
        <vt:lpwstr/>
      </vt:variant>
      <vt:variant>
        <vt:lpwstr>_Toc152431124</vt:lpwstr>
      </vt:variant>
      <vt:variant>
        <vt:i4>1376305</vt:i4>
      </vt:variant>
      <vt:variant>
        <vt:i4>44</vt:i4>
      </vt:variant>
      <vt:variant>
        <vt:i4>0</vt:i4>
      </vt:variant>
      <vt:variant>
        <vt:i4>5</vt:i4>
      </vt:variant>
      <vt:variant>
        <vt:lpwstr/>
      </vt:variant>
      <vt:variant>
        <vt:lpwstr>_Toc152431123</vt:lpwstr>
      </vt:variant>
      <vt:variant>
        <vt:i4>1376305</vt:i4>
      </vt:variant>
      <vt:variant>
        <vt:i4>38</vt:i4>
      </vt:variant>
      <vt:variant>
        <vt:i4>0</vt:i4>
      </vt:variant>
      <vt:variant>
        <vt:i4>5</vt:i4>
      </vt:variant>
      <vt:variant>
        <vt:lpwstr/>
      </vt:variant>
      <vt:variant>
        <vt:lpwstr>_Toc152431122</vt:lpwstr>
      </vt:variant>
      <vt:variant>
        <vt:i4>1376305</vt:i4>
      </vt:variant>
      <vt:variant>
        <vt:i4>32</vt:i4>
      </vt:variant>
      <vt:variant>
        <vt:i4>0</vt:i4>
      </vt:variant>
      <vt:variant>
        <vt:i4>5</vt:i4>
      </vt:variant>
      <vt:variant>
        <vt:lpwstr/>
      </vt:variant>
      <vt:variant>
        <vt:lpwstr>_Toc152431121</vt:lpwstr>
      </vt:variant>
      <vt:variant>
        <vt:i4>1376305</vt:i4>
      </vt:variant>
      <vt:variant>
        <vt:i4>26</vt:i4>
      </vt:variant>
      <vt:variant>
        <vt:i4>0</vt:i4>
      </vt:variant>
      <vt:variant>
        <vt:i4>5</vt:i4>
      </vt:variant>
      <vt:variant>
        <vt:lpwstr/>
      </vt:variant>
      <vt:variant>
        <vt:lpwstr>_Toc152431120</vt:lpwstr>
      </vt:variant>
      <vt:variant>
        <vt:i4>1441841</vt:i4>
      </vt:variant>
      <vt:variant>
        <vt:i4>20</vt:i4>
      </vt:variant>
      <vt:variant>
        <vt:i4>0</vt:i4>
      </vt:variant>
      <vt:variant>
        <vt:i4>5</vt:i4>
      </vt:variant>
      <vt:variant>
        <vt:lpwstr/>
      </vt:variant>
      <vt:variant>
        <vt:lpwstr>_Toc152431119</vt:lpwstr>
      </vt:variant>
      <vt:variant>
        <vt:i4>1441841</vt:i4>
      </vt:variant>
      <vt:variant>
        <vt:i4>14</vt:i4>
      </vt:variant>
      <vt:variant>
        <vt:i4>0</vt:i4>
      </vt:variant>
      <vt:variant>
        <vt:i4>5</vt:i4>
      </vt:variant>
      <vt:variant>
        <vt:lpwstr/>
      </vt:variant>
      <vt:variant>
        <vt:lpwstr>_Toc152431118</vt:lpwstr>
      </vt:variant>
      <vt:variant>
        <vt:i4>1441841</vt:i4>
      </vt:variant>
      <vt:variant>
        <vt:i4>8</vt:i4>
      </vt:variant>
      <vt:variant>
        <vt:i4>0</vt:i4>
      </vt:variant>
      <vt:variant>
        <vt:i4>5</vt:i4>
      </vt:variant>
      <vt:variant>
        <vt:lpwstr/>
      </vt:variant>
      <vt:variant>
        <vt:lpwstr>_Toc152431117</vt:lpwstr>
      </vt:variant>
      <vt:variant>
        <vt:i4>1441841</vt:i4>
      </vt:variant>
      <vt:variant>
        <vt:i4>2</vt:i4>
      </vt:variant>
      <vt:variant>
        <vt:i4>0</vt:i4>
      </vt:variant>
      <vt:variant>
        <vt:i4>5</vt:i4>
      </vt:variant>
      <vt:variant>
        <vt:lpwstr/>
      </vt:variant>
      <vt:variant>
        <vt:lpwstr>_Toc152431116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cp:lastModifiedBy>Lê Minh Bảo</cp:lastModifiedBy>
  <cp:revision>221</cp:revision>
  <cp:lastPrinted>2023-12-02T14:28:00Z</cp:lastPrinted>
  <dcterms:created xsi:type="dcterms:W3CDTF">2023-12-03T11:21:00Z</dcterms:created>
  <dcterms:modified xsi:type="dcterms:W3CDTF">2023-12-02T14:32:00Z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0x0101000A31519FBF29E34CA9D51570948F53FB</vt:lpwstr>
  </property>
  <property fmtid="{D5CDD505-2E9C-101B-9397-08002B2CF9AE}" pid="3" name="GrammarlyDocumentId">
    <vt:lpwstr>9983b42f6c317beaf82b419f2ac7ea3fbf650c4e10cadac591473a9ddc2f21b2</vt:lpwstr>
  </property>
</Properties>
</file>