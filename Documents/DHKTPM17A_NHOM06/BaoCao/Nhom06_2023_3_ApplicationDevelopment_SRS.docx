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C4F1A" w14:textId="77777777" w:rsidR="007B6473" w:rsidRDefault="007B6473">
      <w:pPr>
        <w:pBdr>
          <w:top w:val="nil"/>
          <w:left w:val="nil"/>
          <w:bottom w:val="nil"/>
          <w:right w:val="nil"/>
          <w:between w:val="nil"/>
        </w:pBdr>
        <w:spacing w:after="120" w:line="240" w:lineRule="auto"/>
        <w:jc w:val="center"/>
        <w:rPr>
          <w:color w:val="5B9BD5"/>
        </w:rPr>
      </w:pPr>
    </w:p>
    <w:p w14:paraId="60337F9F" w14:textId="77777777" w:rsidR="007B6473" w:rsidRDefault="007B6473">
      <w:pPr>
        <w:pBdr>
          <w:top w:val="nil"/>
          <w:left w:val="nil"/>
          <w:bottom w:val="nil"/>
          <w:right w:val="nil"/>
          <w:between w:val="nil"/>
        </w:pBdr>
        <w:spacing w:after="120" w:line="240" w:lineRule="auto"/>
        <w:jc w:val="center"/>
        <w:rPr>
          <w:color w:val="5B9BD5"/>
        </w:rPr>
      </w:pPr>
    </w:p>
    <w:p w14:paraId="32B3D53F" w14:textId="77777777" w:rsidR="007B6473" w:rsidRDefault="007B6473">
      <w:pPr>
        <w:pBdr>
          <w:top w:val="nil"/>
          <w:left w:val="nil"/>
          <w:bottom w:val="nil"/>
          <w:right w:val="nil"/>
          <w:between w:val="nil"/>
        </w:pBdr>
        <w:spacing w:after="120" w:line="240" w:lineRule="auto"/>
        <w:jc w:val="center"/>
        <w:rPr>
          <w:color w:val="5B9BD5"/>
        </w:rPr>
      </w:pPr>
    </w:p>
    <w:p w14:paraId="3808AD9A" w14:textId="77777777" w:rsidR="007B6473" w:rsidRDefault="007B6473">
      <w:pPr>
        <w:pBdr>
          <w:top w:val="nil"/>
          <w:left w:val="nil"/>
          <w:bottom w:val="nil"/>
          <w:right w:val="nil"/>
          <w:between w:val="nil"/>
        </w:pBdr>
        <w:spacing w:after="120" w:line="240" w:lineRule="auto"/>
        <w:jc w:val="center"/>
        <w:rPr>
          <w:color w:val="5B9BD5"/>
        </w:rPr>
      </w:pPr>
    </w:p>
    <w:p w14:paraId="3FF8AD02" w14:textId="77777777" w:rsidR="007B6473" w:rsidRDefault="007B6473">
      <w:pPr>
        <w:pBdr>
          <w:top w:val="nil"/>
          <w:left w:val="nil"/>
          <w:bottom w:val="nil"/>
          <w:right w:val="nil"/>
          <w:between w:val="nil"/>
        </w:pBdr>
        <w:spacing w:after="120" w:line="240" w:lineRule="auto"/>
        <w:jc w:val="center"/>
        <w:rPr>
          <w:color w:val="5B9BD5"/>
        </w:rPr>
      </w:pPr>
    </w:p>
    <w:p w14:paraId="42120B2E" w14:textId="77777777" w:rsidR="007B6473" w:rsidRDefault="007B6473">
      <w:pPr>
        <w:pBdr>
          <w:top w:val="nil"/>
          <w:left w:val="nil"/>
          <w:bottom w:val="nil"/>
          <w:right w:val="nil"/>
          <w:between w:val="nil"/>
        </w:pBdr>
        <w:spacing w:after="120" w:line="240" w:lineRule="auto"/>
        <w:jc w:val="center"/>
        <w:rPr>
          <w:color w:val="5B9BD5"/>
        </w:rPr>
      </w:pPr>
    </w:p>
    <w:p w14:paraId="4943BB4D" w14:textId="77777777" w:rsidR="007B6473" w:rsidRDefault="007B6473">
      <w:pPr>
        <w:pBdr>
          <w:top w:val="nil"/>
          <w:left w:val="nil"/>
          <w:bottom w:val="nil"/>
          <w:right w:val="nil"/>
          <w:between w:val="nil"/>
        </w:pBdr>
        <w:spacing w:after="120" w:line="240" w:lineRule="auto"/>
        <w:jc w:val="center"/>
        <w:rPr>
          <w:color w:val="5B9BD5"/>
        </w:rPr>
      </w:pPr>
    </w:p>
    <w:p w14:paraId="46755FC6" w14:textId="77777777" w:rsidR="007B6473" w:rsidRDefault="00646F9F">
      <w:pPr>
        <w:pBdr>
          <w:top w:val="nil"/>
          <w:left w:val="nil"/>
          <w:bottom w:val="nil"/>
          <w:right w:val="nil"/>
          <w:between w:val="nil"/>
        </w:pBdr>
        <w:spacing w:after="120" w:line="240" w:lineRule="auto"/>
        <w:jc w:val="center"/>
        <w:rPr>
          <w:color w:val="5B9BD5"/>
        </w:rPr>
      </w:pPr>
      <w:r>
        <w:rPr>
          <w:noProof/>
        </w:rPr>
        <w:drawing>
          <wp:anchor distT="0" distB="0" distL="114300" distR="114300" simplePos="0" relativeHeight="251658240" behindDoc="0" locked="0" layoutInCell="1" hidden="0" allowOverlap="1" wp14:anchorId="7421689A" wp14:editId="40B6BFD3">
            <wp:simplePos x="0" y="0"/>
            <wp:positionH relativeFrom="column">
              <wp:posOffset>2061210</wp:posOffset>
            </wp:positionH>
            <wp:positionV relativeFrom="paragraph">
              <wp:posOffset>3194</wp:posOffset>
            </wp:positionV>
            <wp:extent cx="2389505" cy="996950"/>
            <wp:effectExtent l="0" t="0" r="0" b="0"/>
            <wp:wrapNone/>
            <wp:docPr id="1911386131" name="Picture 1911386131" descr="Standee main web"/>
            <wp:cNvGraphicFramePr/>
            <a:graphic xmlns:a="http://schemas.openxmlformats.org/drawingml/2006/main">
              <a:graphicData uri="http://schemas.openxmlformats.org/drawingml/2006/picture">
                <pic:pic xmlns:pic="http://schemas.openxmlformats.org/drawingml/2006/picture">
                  <pic:nvPicPr>
                    <pic:cNvPr id="0" name="image38.jpg" descr="Standee main web"/>
                    <pic:cNvPicPr preferRelativeResize="0"/>
                  </pic:nvPicPr>
                  <pic:blipFill>
                    <a:blip r:embed="rId12"/>
                    <a:srcRect/>
                    <a:stretch>
                      <a:fillRect/>
                    </a:stretch>
                  </pic:blipFill>
                  <pic:spPr>
                    <a:xfrm>
                      <a:off x="0" y="0"/>
                      <a:ext cx="2389505" cy="996950"/>
                    </a:xfrm>
                    <a:prstGeom prst="rect">
                      <a:avLst/>
                    </a:prstGeom>
                    <a:ln/>
                  </pic:spPr>
                </pic:pic>
              </a:graphicData>
            </a:graphic>
          </wp:anchor>
        </w:drawing>
      </w:r>
    </w:p>
    <w:p w14:paraId="1FE810DD" w14:textId="77777777" w:rsidR="007B6473" w:rsidRDefault="007B6473">
      <w:pPr>
        <w:pBdr>
          <w:top w:val="nil"/>
          <w:left w:val="nil"/>
          <w:bottom w:val="nil"/>
          <w:right w:val="nil"/>
          <w:between w:val="nil"/>
        </w:pBdr>
        <w:spacing w:after="120" w:line="240" w:lineRule="auto"/>
        <w:jc w:val="center"/>
        <w:rPr>
          <w:color w:val="5B9BD5"/>
        </w:rPr>
      </w:pPr>
    </w:p>
    <w:p w14:paraId="24DBB146" w14:textId="77777777" w:rsidR="007B6473" w:rsidRDefault="007B6473">
      <w:pPr>
        <w:pBdr>
          <w:top w:val="nil"/>
          <w:left w:val="nil"/>
          <w:bottom w:val="nil"/>
          <w:right w:val="nil"/>
          <w:between w:val="nil"/>
        </w:pBdr>
        <w:spacing w:after="120" w:line="240" w:lineRule="auto"/>
        <w:jc w:val="center"/>
        <w:rPr>
          <w:color w:val="5B9BD5"/>
        </w:rPr>
      </w:pPr>
    </w:p>
    <w:p w14:paraId="1B2C8CBE" w14:textId="77777777" w:rsidR="007B6473" w:rsidRDefault="007B6473">
      <w:pPr>
        <w:pBdr>
          <w:top w:val="nil"/>
          <w:left w:val="nil"/>
          <w:bottom w:val="nil"/>
          <w:right w:val="nil"/>
          <w:between w:val="nil"/>
        </w:pBdr>
        <w:spacing w:after="120" w:line="240" w:lineRule="auto"/>
        <w:jc w:val="center"/>
        <w:rPr>
          <w:color w:val="5B9BD5"/>
        </w:rPr>
      </w:pPr>
    </w:p>
    <w:p w14:paraId="17202559" w14:textId="77777777" w:rsidR="007B6473" w:rsidRDefault="007B6473">
      <w:pPr>
        <w:pBdr>
          <w:top w:val="nil"/>
          <w:left w:val="nil"/>
          <w:bottom w:val="nil"/>
          <w:right w:val="nil"/>
          <w:between w:val="nil"/>
        </w:pBdr>
        <w:spacing w:after="120" w:line="240" w:lineRule="auto"/>
        <w:jc w:val="center"/>
        <w:rPr>
          <w:color w:val="5B9BD5"/>
        </w:rPr>
      </w:pPr>
    </w:p>
    <w:p w14:paraId="47459662" w14:textId="77777777" w:rsidR="007B6473" w:rsidRDefault="00646F9F">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sz w:val="72"/>
          <w:szCs w:val="72"/>
        </w:rPr>
      </w:pPr>
      <w:r>
        <w:rPr>
          <w:rFonts w:ascii="Times New Roman" w:eastAsia="Times New Roman" w:hAnsi="Times New Roman" w:cs="Times New Roman"/>
          <w:b/>
          <w:smallCaps/>
          <w:sz w:val="72"/>
          <w:szCs w:val="72"/>
        </w:rPr>
        <w:t>ỨNG DỤNG QUẢN LÝ BÁN HÀNG TẠI CỬA HÀNG BÁN QUẦN ÁO THỜI TRANG</w:t>
      </w:r>
    </w:p>
    <w:p w14:paraId="53A6F947" w14:textId="77777777" w:rsidR="007B6473" w:rsidRDefault="00646F9F">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color w:val="000000"/>
          <w:sz w:val="72"/>
          <w:szCs w:val="72"/>
        </w:rPr>
        <w:t xml:space="preserve">- </w:t>
      </w:r>
    </w:p>
    <w:p w14:paraId="47B6042A" w14:textId="77777777" w:rsidR="007B6473" w:rsidRDefault="00646F9F">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color w:val="000000"/>
          <w:sz w:val="72"/>
          <w:szCs w:val="72"/>
        </w:rPr>
        <w:t>NHÓM</w:t>
      </w:r>
      <w:r>
        <w:rPr>
          <w:rFonts w:ascii="Times New Roman" w:eastAsia="Times New Roman" w:hAnsi="Times New Roman" w:cs="Times New Roman"/>
          <w:b/>
          <w:smallCaps/>
          <w:sz w:val="72"/>
          <w:szCs w:val="72"/>
        </w:rPr>
        <w:t xml:space="preserve"> 06</w:t>
      </w:r>
    </w:p>
    <w:p w14:paraId="2CCAA443" w14:textId="77777777" w:rsidR="007B6473" w:rsidRDefault="00646F9F">
      <w:pPr>
        <w:pBdr>
          <w:top w:val="nil"/>
          <w:left w:val="nil"/>
          <w:bottom w:val="nil"/>
          <w:right w:val="nil"/>
          <w:between w:val="nil"/>
        </w:pBdr>
        <w:spacing w:after="120" w:line="240" w:lineRule="auto"/>
        <w:jc w:val="center"/>
        <w:rPr>
          <w:color w:val="5B9BD5"/>
          <w:sz w:val="28"/>
          <w:szCs w:val="28"/>
        </w:rPr>
      </w:pPr>
      <w:r>
        <w:rPr>
          <w:rFonts w:ascii="Times New Roman" w:eastAsia="Times New Roman" w:hAnsi="Times New Roman" w:cs="Times New Roman"/>
          <w:color w:val="000000"/>
          <w:sz w:val="50"/>
          <w:szCs w:val="50"/>
        </w:rPr>
        <w:t>ĐẶC TẢ YÊU CẦU ỨNG DỤNG – V1.0</w:t>
      </w:r>
    </w:p>
    <w:p w14:paraId="750C727B" w14:textId="77777777" w:rsidR="007B6473" w:rsidRDefault="00646F9F">
      <w:pPr>
        <w:pBdr>
          <w:top w:val="nil"/>
          <w:left w:val="nil"/>
          <w:bottom w:val="nil"/>
          <w:right w:val="nil"/>
          <w:between w:val="nil"/>
        </w:pBdr>
        <w:spacing w:after="120" w:line="240" w:lineRule="auto"/>
        <w:jc w:val="center"/>
        <w:rPr>
          <w:color w:val="5B9BD5"/>
        </w:rPr>
      </w:pPr>
      <w:r>
        <w:rPr>
          <w:noProof/>
          <w:color w:val="5B9BD5"/>
        </w:rPr>
        <mc:AlternateContent>
          <mc:Choice Requires="wps">
            <w:drawing>
              <wp:anchor distT="0" distB="0" distL="114300" distR="114300" simplePos="0" relativeHeight="251658241" behindDoc="0" locked="0" layoutInCell="1" hidden="0" allowOverlap="1" wp14:anchorId="3DE9E070" wp14:editId="5053F9E9">
                <wp:simplePos x="0" y="0"/>
                <wp:positionH relativeFrom="margin">
                  <wp:align>center</wp:align>
                </wp:positionH>
                <wp:positionV relativeFrom="page">
                  <wp:posOffset>8516306</wp:posOffset>
                </wp:positionV>
                <wp:extent cx="6619875" cy="694400"/>
                <wp:effectExtent l="0" t="0" r="0" b="0"/>
                <wp:wrapNone/>
                <wp:docPr id="1911386081" name="Rectangle 1911386081"/>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3B5F1645" w14:textId="77777777" w:rsidR="007B6473" w:rsidRDefault="00646F9F">
                            <w:pPr>
                              <w:spacing w:after="40" w:line="240" w:lineRule="auto"/>
                              <w:jc w:val="center"/>
                              <w:textDirection w:val="btLr"/>
                            </w:pPr>
                            <w:r>
                              <w:rPr>
                                <w:rFonts w:ascii="Times New Roman" w:eastAsia="Times New Roman" w:hAnsi="Times New Roman" w:cs="Times New Roman"/>
                                <w:smallCaps/>
                                <w:color w:val="000000"/>
                                <w:sz w:val="26"/>
                              </w:rPr>
                              <w:t>TP HỒ CHÍ MINH, THÁNG 09 NĂM 2023</w:t>
                            </w:r>
                          </w:p>
                          <w:p w14:paraId="49E62850" w14:textId="77777777" w:rsidR="007B6473" w:rsidRDefault="00646F9F">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1DA55756" w14:textId="77777777" w:rsidR="007B6473" w:rsidRDefault="00646F9F">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wps:txbx>
                      <wps:bodyPr spcFirstLastPara="1" wrap="square" lIns="0" tIns="0" rIns="0" bIns="0" anchor="b" anchorCtr="0">
                        <a:noAutofit/>
                      </wps:bodyPr>
                    </wps:wsp>
                  </a:graphicData>
                </a:graphic>
              </wp:anchor>
            </w:drawing>
          </mc:Choice>
          <mc:Fallback>
            <w:pict>
              <v:rect w14:anchorId="3DE9E070" id="Rectangle 1911386081" o:spid="_x0000_s1026" style="position:absolute;left:0;text-align:left;margin-left:0;margin-top:670.6pt;width:521.25pt;height:54.7pt;z-index:251658241;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" filled="f" stroked="f">
                <v:textbox inset="0,0,0,0">
                  <w:txbxContent>
                    <w:p w14:paraId="3B5F1645" w14:textId="77777777" w:rsidR="007B6473" w:rsidRDefault="00646F9F">
                      <w:pPr>
                        <w:spacing w:after="40" w:line="240" w:lineRule="auto"/>
                        <w:jc w:val="center"/>
                        <w:textDirection w:val="btLr"/>
                      </w:pPr>
                      <w:r>
                        <w:rPr>
                          <w:rFonts w:ascii="Times New Roman" w:eastAsia="Times New Roman" w:hAnsi="Times New Roman" w:cs="Times New Roman"/>
                          <w:smallCaps/>
                          <w:color w:val="000000"/>
                          <w:sz w:val="26"/>
                        </w:rPr>
                        <w:t>TP HỒ CHÍ MINH, THÁNG 09 NĂM 2023</w:t>
                      </w:r>
                    </w:p>
                    <w:p w14:paraId="49E62850" w14:textId="77777777" w:rsidR="007B6473" w:rsidRDefault="00646F9F">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1DA55756" w14:textId="77777777" w:rsidR="007B6473" w:rsidRDefault="00646F9F">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v:textbox>
                <w10:wrap anchorx="margin" anchory="page"/>
              </v:rect>
            </w:pict>
          </mc:Fallback>
        </mc:AlternateContent>
      </w:r>
    </w:p>
    <w:p w14:paraId="6A95F65B" w14:textId="7B8E701D" w:rsidR="005676C1" w:rsidRDefault="00646F9F">
      <w:r>
        <w:br w:type="page"/>
      </w:r>
    </w:p>
    <w:p w14:paraId="285554AB" w14:textId="77777777" w:rsidR="00EA4CC1" w:rsidRDefault="00EA4CC1" w:rsidP="00EA4CC1">
      <w:pPr>
        <w:jc w:val="center"/>
        <w:rPr>
          <w:rFonts w:asciiTheme="majorHAnsi" w:hAnsiTheme="majorHAnsi" w:cstheme="majorHAnsi"/>
          <w:b/>
          <w:bCs/>
          <w:sz w:val="28"/>
          <w:szCs w:val="28"/>
        </w:rPr>
      </w:pPr>
      <w:bookmarkStart w:id="0" w:name="_Toc146233516"/>
      <w:bookmarkStart w:id="1" w:name="_Toc146317969"/>
      <w:bookmarkStart w:id="2" w:name="_Toc152431116"/>
      <w:r w:rsidRPr="00EA4CC1">
        <w:rPr>
          <w:rFonts w:asciiTheme="majorHAnsi" w:hAnsiTheme="majorHAnsi" w:cstheme="majorHAnsi"/>
          <w:b/>
          <w:bCs/>
          <w:sz w:val="28"/>
          <w:szCs w:val="28"/>
        </w:rPr>
        <w:lastRenderedPageBreak/>
        <w:t>Nội dung</w:t>
      </w:r>
    </w:p>
    <w:p w14:paraId="3C9AE4F8" w14:textId="5D56507D" w:rsidR="006F0BC1" w:rsidRDefault="003D718F">
      <w:pPr>
        <w:pStyle w:val="TOC1"/>
        <w:tabs>
          <w:tab w:val="left" w:pos="440"/>
          <w:tab w:val="right" w:leader="dot" w:pos="10245"/>
        </w:tabs>
        <w:rPr>
          <w:rFonts w:asciiTheme="minorHAnsi" w:eastAsiaTheme="minorEastAsia" w:hAnsiTheme="minorHAnsi" w:cstheme="minorBidi"/>
          <w:noProof/>
          <w:kern w:val="2"/>
          <w:sz w:val="24"/>
          <w:szCs w:val="24"/>
          <w:lang w:eastAsia="en-US"/>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\t "top1,1,Top2,2,Top3,3" </w:instrText>
      </w:r>
      <w:r>
        <w:rPr>
          <w:rFonts w:asciiTheme="majorHAnsi" w:hAnsiTheme="majorHAnsi" w:cstheme="majorHAnsi"/>
          <w:b/>
          <w:bCs/>
          <w:sz w:val="28"/>
          <w:szCs w:val="28"/>
        </w:rPr>
        <w:fldChar w:fldCharType="separate"/>
      </w:r>
      <w:hyperlink w:anchor="_Toc153383703" w:history="1">
        <w:r w:rsidR="006F0BC1" w:rsidRPr="00E93A0E">
          <w:rPr>
            <w:rStyle w:val="Hyperlink"/>
            <w:noProof/>
          </w:rPr>
          <w:t>1.</w:t>
        </w:r>
        <w:r w:rsidR="006F0BC1">
          <w:rPr>
            <w:rFonts w:asciiTheme="minorHAnsi" w:eastAsiaTheme="minorEastAsia" w:hAnsiTheme="minorHAnsi" w:cstheme="minorBidi"/>
            <w:noProof/>
            <w:kern w:val="2"/>
            <w:sz w:val="24"/>
            <w:szCs w:val="24"/>
            <w:lang w:eastAsia="en-US"/>
            <w14:ligatures w14:val="standardContextual"/>
          </w:rPr>
          <w:tab/>
        </w:r>
        <w:r w:rsidR="006F0BC1" w:rsidRPr="00E93A0E">
          <w:rPr>
            <w:rStyle w:val="Hyperlink"/>
            <w:noProof/>
          </w:rPr>
          <w:t>GIỚI THIỆU CHUNG</w:t>
        </w:r>
        <w:r w:rsidR="006F0BC1">
          <w:rPr>
            <w:noProof/>
            <w:webHidden/>
          </w:rPr>
          <w:tab/>
        </w:r>
        <w:r w:rsidR="006F0BC1">
          <w:rPr>
            <w:noProof/>
            <w:webHidden/>
          </w:rPr>
          <w:fldChar w:fldCharType="begin"/>
        </w:r>
        <w:r w:rsidR="006F0BC1">
          <w:rPr>
            <w:noProof/>
            <w:webHidden/>
          </w:rPr>
          <w:instrText xml:space="preserve"> PAGEREF _Toc153383703 \h </w:instrText>
        </w:r>
        <w:r w:rsidR="006F0BC1">
          <w:rPr>
            <w:noProof/>
            <w:webHidden/>
          </w:rPr>
        </w:r>
        <w:r w:rsidR="006F0BC1">
          <w:rPr>
            <w:noProof/>
            <w:webHidden/>
          </w:rPr>
          <w:fldChar w:fldCharType="separate"/>
        </w:r>
        <w:r w:rsidR="00422362">
          <w:rPr>
            <w:noProof/>
            <w:webHidden/>
          </w:rPr>
          <w:t>4</w:t>
        </w:r>
        <w:r w:rsidR="006F0BC1">
          <w:rPr>
            <w:noProof/>
            <w:webHidden/>
          </w:rPr>
          <w:fldChar w:fldCharType="end"/>
        </w:r>
      </w:hyperlink>
    </w:p>
    <w:p w14:paraId="1D4EE067" w14:textId="5803B41A"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04" w:history="1">
        <w:r w:rsidRPr="00E93A0E">
          <w:rPr>
            <w:rStyle w:val="Hyperlink"/>
            <w:noProof/>
          </w:rPr>
          <w:t>1.1.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Mục đích</w:t>
        </w:r>
        <w:r>
          <w:rPr>
            <w:noProof/>
            <w:webHidden/>
          </w:rPr>
          <w:tab/>
        </w:r>
        <w:r>
          <w:rPr>
            <w:noProof/>
            <w:webHidden/>
          </w:rPr>
          <w:fldChar w:fldCharType="begin"/>
        </w:r>
        <w:r>
          <w:rPr>
            <w:noProof/>
            <w:webHidden/>
          </w:rPr>
          <w:instrText xml:space="preserve"> PAGEREF _Toc153383704 \h </w:instrText>
        </w:r>
        <w:r>
          <w:rPr>
            <w:noProof/>
            <w:webHidden/>
          </w:rPr>
        </w:r>
        <w:r>
          <w:rPr>
            <w:noProof/>
            <w:webHidden/>
          </w:rPr>
          <w:fldChar w:fldCharType="separate"/>
        </w:r>
        <w:r w:rsidR="00422362">
          <w:rPr>
            <w:noProof/>
            <w:webHidden/>
          </w:rPr>
          <w:t>4</w:t>
        </w:r>
        <w:r>
          <w:rPr>
            <w:noProof/>
            <w:webHidden/>
          </w:rPr>
          <w:fldChar w:fldCharType="end"/>
        </w:r>
      </w:hyperlink>
    </w:p>
    <w:p w14:paraId="76038EE1" w14:textId="10368EFA"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05" w:history="1">
        <w:r w:rsidRPr="00E93A0E">
          <w:rPr>
            <w:rStyle w:val="Hyperlink"/>
            <w:noProof/>
          </w:rPr>
          <w:t>1.2.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Phạm vi</w:t>
        </w:r>
        <w:r>
          <w:rPr>
            <w:noProof/>
            <w:webHidden/>
          </w:rPr>
          <w:tab/>
        </w:r>
        <w:r>
          <w:rPr>
            <w:noProof/>
            <w:webHidden/>
          </w:rPr>
          <w:fldChar w:fldCharType="begin"/>
        </w:r>
        <w:r>
          <w:rPr>
            <w:noProof/>
            <w:webHidden/>
          </w:rPr>
          <w:instrText xml:space="preserve"> PAGEREF _Toc153383705 \h </w:instrText>
        </w:r>
        <w:r>
          <w:rPr>
            <w:noProof/>
            <w:webHidden/>
          </w:rPr>
        </w:r>
        <w:r>
          <w:rPr>
            <w:noProof/>
            <w:webHidden/>
          </w:rPr>
          <w:fldChar w:fldCharType="separate"/>
        </w:r>
        <w:r w:rsidR="00422362">
          <w:rPr>
            <w:noProof/>
            <w:webHidden/>
          </w:rPr>
          <w:t>5</w:t>
        </w:r>
        <w:r>
          <w:rPr>
            <w:noProof/>
            <w:webHidden/>
          </w:rPr>
          <w:fldChar w:fldCharType="end"/>
        </w:r>
      </w:hyperlink>
    </w:p>
    <w:p w14:paraId="018D482D" w14:textId="651BB40B"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06" w:history="1">
        <w:r w:rsidRPr="00E93A0E">
          <w:rPr>
            <w:rStyle w:val="Hyperlink"/>
            <w:noProof/>
          </w:rPr>
          <w:t>1.3.</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Các định nghĩa, thuật ngữ, từ viết tắt</w:t>
        </w:r>
        <w:r>
          <w:rPr>
            <w:noProof/>
            <w:webHidden/>
          </w:rPr>
          <w:tab/>
        </w:r>
        <w:r>
          <w:rPr>
            <w:noProof/>
            <w:webHidden/>
          </w:rPr>
          <w:fldChar w:fldCharType="begin"/>
        </w:r>
        <w:r>
          <w:rPr>
            <w:noProof/>
            <w:webHidden/>
          </w:rPr>
          <w:instrText xml:space="preserve"> PAGEREF _Toc153383706 \h </w:instrText>
        </w:r>
        <w:r>
          <w:rPr>
            <w:noProof/>
            <w:webHidden/>
          </w:rPr>
        </w:r>
        <w:r>
          <w:rPr>
            <w:noProof/>
            <w:webHidden/>
          </w:rPr>
          <w:fldChar w:fldCharType="separate"/>
        </w:r>
        <w:r w:rsidR="00422362">
          <w:rPr>
            <w:noProof/>
            <w:webHidden/>
          </w:rPr>
          <w:t>5</w:t>
        </w:r>
        <w:r>
          <w:rPr>
            <w:noProof/>
            <w:webHidden/>
          </w:rPr>
          <w:fldChar w:fldCharType="end"/>
        </w:r>
      </w:hyperlink>
    </w:p>
    <w:p w14:paraId="24169255" w14:textId="3B1FE132"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07" w:history="1">
        <w:r w:rsidRPr="00E93A0E">
          <w:rPr>
            <w:rStyle w:val="Hyperlink"/>
            <w:noProof/>
          </w:rPr>
          <w:t>1.4.</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Tài liệu tham khảo</w:t>
        </w:r>
        <w:r>
          <w:rPr>
            <w:noProof/>
            <w:webHidden/>
          </w:rPr>
          <w:tab/>
        </w:r>
        <w:r>
          <w:rPr>
            <w:noProof/>
            <w:webHidden/>
          </w:rPr>
          <w:fldChar w:fldCharType="begin"/>
        </w:r>
        <w:r>
          <w:rPr>
            <w:noProof/>
            <w:webHidden/>
          </w:rPr>
          <w:instrText xml:space="preserve"> PAGEREF _Toc153383707 \h </w:instrText>
        </w:r>
        <w:r>
          <w:rPr>
            <w:noProof/>
            <w:webHidden/>
          </w:rPr>
        </w:r>
        <w:r>
          <w:rPr>
            <w:noProof/>
            <w:webHidden/>
          </w:rPr>
          <w:fldChar w:fldCharType="separate"/>
        </w:r>
        <w:r w:rsidR="00422362">
          <w:rPr>
            <w:noProof/>
            <w:webHidden/>
          </w:rPr>
          <w:t>5</w:t>
        </w:r>
        <w:r>
          <w:rPr>
            <w:noProof/>
            <w:webHidden/>
          </w:rPr>
          <w:fldChar w:fldCharType="end"/>
        </w:r>
      </w:hyperlink>
    </w:p>
    <w:p w14:paraId="10F89243" w14:textId="4AE4D631"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08" w:history="1">
        <w:r w:rsidRPr="00E93A0E">
          <w:rPr>
            <w:rStyle w:val="Hyperlink"/>
            <w:noProof/>
          </w:rPr>
          <w:t>1.5.</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hình Use case</w:t>
        </w:r>
        <w:r>
          <w:rPr>
            <w:noProof/>
            <w:webHidden/>
          </w:rPr>
          <w:tab/>
        </w:r>
        <w:r>
          <w:rPr>
            <w:noProof/>
            <w:webHidden/>
          </w:rPr>
          <w:fldChar w:fldCharType="begin"/>
        </w:r>
        <w:r>
          <w:rPr>
            <w:noProof/>
            <w:webHidden/>
          </w:rPr>
          <w:instrText xml:space="preserve"> PAGEREF _Toc153383708 \h </w:instrText>
        </w:r>
        <w:r>
          <w:rPr>
            <w:noProof/>
            <w:webHidden/>
          </w:rPr>
        </w:r>
        <w:r>
          <w:rPr>
            <w:noProof/>
            <w:webHidden/>
          </w:rPr>
          <w:fldChar w:fldCharType="separate"/>
        </w:r>
        <w:r w:rsidR="00422362">
          <w:rPr>
            <w:noProof/>
            <w:webHidden/>
          </w:rPr>
          <w:t>6</w:t>
        </w:r>
        <w:r>
          <w:rPr>
            <w:noProof/>
            <w:webHidden/>
          </w:rPr>
          <w:fldChar w:fldCharType="end"/>
        </w:r>
      </w:hyperlink>
    </w:p>
    <w:p w14:paraId="2B0FC8FB" w14:textId="58435114"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09" w:history="1">
        <w:r w:rsidRPr="00E93A0E">
          <w:rPr>
            <w:rStyle w:val="Hyperlink"/>
            <w:noProof/>
          </w:rPr>
          <w:t>1.6.</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Danh sách các tác nhân và mô tả</w:t>
        </w:r>
        <w:r>
          <w:rPr>
            <w:noProof/>
            <w:webHidden/>
          </w:rPr>
          <w:tab/>
        </w:r>
        <w:r>
          <w:rPr>
            <w:noProof/>
            <w:webHidden/>
          </w:rPr>
          <w:fldChar w:fldCharType="begin"/>
        </w:r>
        <w:r>
          <w:rPr>
            <w:noProof/>
            <w:webHidden/>
          </w:rPr>
          <w:instrText xml:space="preserve"> PAGEREF _Toc153383709 \h </w:instrText>
        </w:r>
        <w:r>
          <w:rPr>
            <w:noProof/>
            <w:webHidden/>
          </w:rPr>
        </w:r>
        <w:r>
          <w:rPr>
            <w:noProof/>
            <w:webHidden/>
          </w:rPr>
          <w:fldChar w:fldCharType="separate"/>
        </w:r>
        <w:r w:rsidR="00422362">
          <w:rPr>
            <w:noProof/>
            <w:webHidden/>
          </w:rPr>
          <w:t>7</w:t>
        </w:r>
        <w:r>
          <w:rPr>
            <w:noProof/>
            <w:webHidden/>
          </w:rPr>
          <w:fldChar w:fldCharType="end"/>
        </w:r>
      </w:hyperlink>
    </w:p>
    <w:p w14:paraId="179DFC99" w14:textId="3C36E2DF"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10" w:history="1">
        <w:r w:rsidRPr="00E93A0E">
          <w:rPr>
            <w:rStyle w:val="Hyperlink"/>
            <w:noProof/>
          </w:rPr>
          <w:t>1.7.</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Danh sách Use case và mô tả</w:t>
        </w:r>
        <w:r>
          <w:rPr>
            <w:noProof/>
            <w:webHidden/>
          </w:rPr>
          <w:tab/>
        </w:r>
        <w:r>
          <w:rPr>
            <w:noProof/>
            <w:webHidden/>
          </w:rPr>
          <w:fldChar w:fldCharType="begin"/>
        </w:r>
        <w:r>
          <w:rPr>
            <w:noProof/>
            <w:webHidden/>
          </w:rPr>
          <w:instrText xml:space="preserve"> PAGEREF _Toc153383710 \h </w:instrText>
        </w:r>
        <w:r>
          <w:rPr>
            <w:noProof/>
            <w:webHidden/>
          </w:rPr>
        </w:r>
        <w:r>
          <w:rPr>
            <w:noProof/>
            <w:webHidden/>
          </w:rPr>
          <w:fldChar w:fldCharType="separate"/>
        </w:r>
        <w:r w:rsidR="00422362">
          <w:rPr>
            <w:noProof/>
            <w:webHidden/>
          </w:rPr>
          <w:t>7</w:t>
        </w:r>
        <w:r>
          <w:rPr>
            <w:noProof/>
            <w:webHidden/>
          </w:rPr>
          <w:fldChar w:fldCharType="end"/>
        </w:r>
      </w:hyperlink>
    </w:p>
    <w:p w14:paraId="22F02647" w14:textId="448111CC"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11" w:history="1">
        <w:r w:rsidRPr="00E93A0E">
          <w:rPr>
            <w:rStyle w:val="Hyperlink"/>
            <w:noProof/>
          </w:rPr>
          <w:t>1.8.</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Các điều kiện phụ thuộc</w:t>
        </w:r>
        <w:r>
          <w:rPr>
            <w:noProof/>
            <w:webHidden/>
          </w:rPr>
          <w:tab/>
        </w:r>
        <w:r>
          <w:rPr>
            <w:noProof/>
            <w:webHidden/>
          </w:rPr>
          <w:fldChar w:fldCharType="begin"/>
        </w:r>
        <w:r>
          <w:rPr>
            <w:noProof/>
            <w:webHidden/>
          </w:rPr>
          <w:instrText xml:space="preserve"> PAGEREF _Toc153383711 \h </w:instrText>
        </w:r>
        <w:r>
          <w:rPr>
            <w:noProof/>
            <w:webHidden/>
          </w:rPr>
        </w:r>
        <w:r>
          <w:rPr>
            <w:noProof/>
            <w:webHidden/>
          </w:rPr>
          <w:fldChar w:fldCharType="separate"/>
        </w:r>
        <w:r w:rsidR="00422362">
          <w:rPr>
            <w:noProof/>
            <w:webHidden/>
          </w:rPr>
          <w:t>10</w:t>
        </w:r>
        <w:r>
          <w:rPr>
            <w:noProof/>
            <w:webHidden/>
          </w:rPr>
          <w:fldChar w:fldCharType="end"/>
        </w:r>
      </w:hyperlink>
    </w:p>
    <w:p w14:paraId="71F945D3" w14:textId="2CA2C0A0" w:rsidR="006F0BC1" w:rsidRDefault="006F0BC1">
      <w:pPr>
        <w:pStyle w:val="TOC1"/>
        <w:tabs>
          <w:tab w:val="left" w:pos="44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12" w:history="1">
        <w:r w:rsidRPr="00E93A0E">
          <w:rPr>
            <w:rStyle w:val="Hyperlink"/>
            <w:noProof/>
          </w:rPr>
          <w:t>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ĐẶC TẢ CÁC YÊU CẦU CHỨC NĂNG (FUNCTIONAL)</w:t>
        </w:r>
        <w:r>
          <w:rPr>
            <w:noProof/>
            <w:webHidden/>
          </w:rPr>
          <w:tab/>
        </w:r>
        <w:r>
          <w:rPr>
            <w:noProof/>
            <w:webHidden/>
          </w:rPr>
          <w:fldChar w:fldCharType="begin"/>
        </w:r>
        <w:r>
          <w:rPr>
            <w:noProof/>
            <w:webHidden/>
          </w:rPr>
          <w:instrText xml:space="preserve"> PAGEREF _Toc153383712 \h </w:instrText>
        </w:r>
        <w:r>
          <w:rPr>
            <w:noProof/>
            <w:webHidden/>
          </w:rPr>
        </w:r>
        <w:r>
          <w:rPr>
            <w:noProof/>
            <w:webHidden/>
          </w:rPr>
          <w:fldChar w:fldCharType="separate"/>
        </w:r>
        <w:r w:rsidR="00422362">
          <w:rPr>
            <w:noProof/>
            <w:webHidden/>
          </w:rPr>
          <w:t>11</w:t>
        </w:r>
        <w:r>
          <w:rPr>
            <w:noProof/>
            <w:webHidden/>
          </w:rPr>
          <w:fldChar w:fldCharType="end"/>
        </w:r>
      </w:hyperlink>
    </w:p>
    <w:p w14:paraId="02F8918D" w14:textId="5FA45C79"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13" w:history="1">
        <w:r w:rsidRPr="00E93A0E">
          <w:rPr>
            <w:rStyle w:val="Hyperlink"/>
            <w:noProof/>
          </w:rPr>
          <w:t>2.1.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UC001_Đăng Nhập</w:t>
        </w:r>
        <w:r>
          <w:rPr>
            <w:noProof/>
            <w:webHidden/>
          </w:rPr>
          <w:tab/>
        </w:r>
        <w:r>
          <w:rPr>
            <w:noProof/>
            <w:webHidden/>
          </w:rPr>
          <w:fldChar w:fldCharType="begin"/>
        </w:r>
        <w:r>
          <w:rPr>
            <w:noProof/>
            <w:webHidden/>
          </w:rPr>
          <w:instrText xml:space="preserve"> PAGEREF _Toc153383713 \h </w:instrText>
        </w:r>
        <w:r>
          <w:rPr>
            <w:noProof/>
            <w:webHidden/>
          </w:rPr>
        </w:r>
        <w:r>
          <w:rPr>
            <w:noProof/>
            <w:webHidden/>
          </w:rPr>
          <w:fldChar w:fldCharType="separate"/>
        </w:r>
        <w:r w:rsidR="00422362">
          <w:rPr>
            <w:noProof/>
            <w:webHidden/>
          </w:rPr>
          <w:t>11</w:t>
        </w:r>
        <w:r>
          <w:rPr>
            <w:noProof/>
            <w:webHidden/>
          </w:rPr>
          <w:fldChar w:fldCharType="end"/>
        </w:r>
      </w:hyperlink>
    </w:p>
    <w:p w14:paraId="14F47AA8" w14:textId="264A24E2"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14" w:history="1">
        <w:r w:rsidRPr="00E93A0E">
          <w:rPr>
            <w:rStyle w:val="Hyperlink"/>
            <w:noProof/>
          </w:rPr>
          <w:t>2.1.1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UC001</w:t>
        </w:r>
        <w:r>
          <w:rPr>
            <w:noProof/>
            <w:webHidden/>
          </w:rPr>
          <w:tab/>
        </w:r>
        <w:r>
          <w:rPr>
            <w:noProof/>
            <w:webHidden/>
          </w:rPr>
          <w:fldChar w:fldCharType="begin"/>
        </w:r>
        <w:r>
          <w:rPr>
            <w:noProof/>
            <w:webHidden/>
          </w:rPr>
          <w:instrText xml:space="preserve"> PAGEREF _Toc153383714 \h </w:instrText>
        </w:r>
        <w:r>
          <w:rPr>
            <w:noProof/>
            <w:webHidden/>
          </w:rPr>
        </w:r>
        <w:r>
          <w:rPr>
            <w:noProof/>
            <w:webHidden/>
          </w:rPr>
          <w:fldChar w:fldCharType="separate"/>
        </w:r>
        <w:r w:rsidR="00422362">
          <w:rPr>
            <w:noProof/>
            <w:webHidden/>
          </w:rPr>
          <w:t>11</w:t>
        </w:r>
        <w:r>
          <w:rPr>
            <w:noProof/>
            <w:webHidden/>
          </w:rPr>
          <w:fldChar w:fldCharType="end"/>
        </w:r>
      </w:hyperlink>
    </w:p>
    <w:p w14:paraId="02124DDD" w14:textId="0E6C2449"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15" w:history="1">
        <w:r w:rsidRPr="00E93A0E">
          <w:rPr>
            <w:rStyle w:val="Hyperlink"/>
            <w:noProof/>
          </w:rPr>
          <w:t>2.1.2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_Toc153383715 \h </w:instrText>
        </w:r>
        <w:r>
          <w:rPr>
            <w:noProof/>
            <w:webHidden/>
          </w:rPr>
        </w:r>
        <w:r>
          <w:rPr>
            <w:noProof/>
            <w:webHidden/>
          </w:rPr>
          <w:fldChar w:fldCharType="separate"/>
        </w:r>
        <w:r w:rsidR="00422362">
          <w:rPr>
            <w:noProof/>
            <w:webHidden/>
          </w:rPr>
          <w:t>12</w:t>
        </w:r>
        <w:r>
          <w:rPr>
            <w:noProof/>
            <w:webHidden/>
          </w:rPr>
          <w:fldChar w:fldCharType="end"/>
        </w:r>
      </w:hyperlink>
    </w:p>
    <w:p w14:paraId="1341BEB3" w14:textId="79D68A8C"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16" w:history="1">
        <w:r w:rsidRPr="00E93A0E">
          <w:rPr>
            <w:rStyle w:val="Hyperlink"/>
            <w:noProof/>
          </w:rPr>
          <w:t>2.2.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UC002_Thêm Quần Áo</w:t>
        </w:r>
        <w:r>
          <w:rPr>
            <w:noProof/>
            <w:webHidden/>
          </w:rPr>
          <w:tab/>
        </w:r>
        <w:r>
          <w:rPr>
            <w:noProof/>
            <w:webHidden/>
          </w:rPr>
          <w:fldChar w:fldCharType="begin"/>
        </w:r>
        <w:r>
          <w:rPr>
            <w:noProof/>
            <w:webHidden/>
          </w:rPr>
          <w:instrText xml:space="preserve"> PAGEREF _Toc153383716 \h </w:instrText>
        </w:r>
        <w:r>
          <w:rPr>
            <w:noProof/>
            <w:webHidden/>
          </w:rPr>
        </w:r>
        <w:r>
          <w:rPr>
            <w:noProof/>
            <w:webHidden/>
          </w:rPr>
          <w:fldChar w:fldCharType="separate"/>
        </w:r>
        <w:r w:rsidR="00422362">
          <w:rPr>
            <w:noProof/>
            <w:webHidden/>
          </w:rPr>
          <w:t>13</w:t>
        </w:r>
        <w:r>
          <w:rPr>
            <w:noProof/>
            <w:webHidden/>
          </w:rPr>
          <w:fldChar w:fldCharType="end"/>
        </w:r>
      </w:hyperlink>
    </w:p>
    <w:p w14:paraId="5C3DA156" w14:textId="0503804E"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17" w:history="1">
        <w:r w:rsidRPr="00E93A0E">
          <w:rPr>
            <w:rStyle w:val="Hyperlink"/>
            <w:noProof/>
          </w:rPr>
          <w:t>2.2.1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UC002</w:t>
        </w:r>
        <w:r>
          <w:rPr>
            <w:noProof/>
            <w:webHidden/>
          </w:rPr>
          <w:tab/>
        </w:r>
        <w:r>
          <w:rPr>
            <w:noProof/>
            <w:webHidden/>
          </w:rPr>
          <w:fldChar w:fldCharType="begin"/>
        </w:r>
        <w:r>
          <w:rPr>
            <w:noProof/>
            <w:webHidden/>
          </w:rPr>
          <w:instrText xml:space="preserve"> PAGEREF _Toc153383717 \h </w:instrText>
        </w:r>
        <w:r>
          <w:rPr>
            <w:noProof/>
            <w:webHidden/>
          </w:rPr>
        </w:r>
        <w:r>
          <w:rPr>
            <w:noProof/>
            <w:webHidden/>
          </w:rPr>
          <w:fldChar w:fldCharType="separate"/>
        </w:r>
        <w:r w:rsidR="00422362">
          <w:rPr>
            <w:noProof/>
            <w:webHidden/>
          </w:rPr>
          <w:t>13</w:t>
        </w:r>
        <w:r>
          <w:rPr>
            <w:noProof/>
            <w:webHidden/>
          </w:rPr>
          <w:fldChar w:fldCharType="end"/>
        </w:r>
      </w:hyperlink>
    </w:p>
    <w:p w14:paraId="43633596" w14:textId="16B75736"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18" w:history="1">
        <w:r w:rsidRPr="00E93A0E">
          <w:rPr>
            <w:rStyle w:val="Hyperlink"/>
            <w:noProof/>
          </w:rPr>
          <w:t>2.2.2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_Toc153383718 \h </w:instrText>
        </w:r>
        <w:r>
          <w:rPr>
            <w:noProof/>
            <w:webHidden/>
          </w:rPr>
        </w:r>
        <w:r>
          <w:rPr>
            <w:noProof/>
            <w:webHidden/>
          </w:rPr>
          <w:fldChar w:fldCharType="separate"/>
        </w:r>
        <w:r w:rsidR="00422362">
          <w:rPr>
            <w:noProof/>
            <w:webHidden/>
          </w:rPr>
          <w:t>15</w:t>
        </w:r>
        <w:r>
          <w:rPr>
            <w:noProof/>
            <w:webHidden/>
          </w:rPr>
          <w:fldChar w:fldCharType="end"/>
        </w:r>
      </w:hyperlink>
    </w:p>
    <w:p w14:paraId="500B910F" w14:textId="2494D9DF"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19" w:history="1">
        <w:r w:rsidRPr="00E93A0E">
          <w:rPr>
            <w:rStyle w:val="Hyperlink"/>
            <w:noProof/>
          </w:rPr>
          <w:t>2.3.</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UC003_Cập nhật quần áo</w:t>
        </w:r>
        <w:r>
          <w:rPr>
            <w:noProof/>
            <w:webHidden/>
          </w:rPr>
          <w:tab/>
        </w:r>
        <w:r>
          <w:rPr>
            <w:noProof/>
            <w:webHidden/>
          </w:rPr>
          <w:fldChar w:fldCharType="begin"/>
        </w:r>
        <w:r>
          <w:rPr>
            <w:noProof/>
            <w:webHidden/>
          </w:rPr>
          <w:instrText xml:space="preserve"> PAGEREF _Toc153383719 \h </w:instrText>
        </w:r>
        <w:r>
          <w:rPr>
            <w:noProof/>
            <w:webHidden/>
          </w:rPr>
        </w:r>
        <w:r>
          <w:rPr>
            <w:noProof/>
            <w:webHidden/>
          </w:rPr>
          <w:fldChar w:fldCharType="separate"/>
        </w:r>
        <w:r w:rsidR="00422362">
          <w:rPr>
            <w:noProof/>
            <w:webHidden/>
          </w:rPr>
          <w:t>16</w:t>
        </w:r>
        <w:r>
          <w:rPr>
            <w:noProof/>
            <w:webHidden/>
          </w:rPr>
          <w:fldChar w:fldCharType="end"/>
        </w:r>
      </w:hyperlink>
    </w:p>
    <w:p w14:paraId="66C8D6EC" w14:textId="5B10E9EC"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20" w:history="1">
        <w:r w:rsidRPr="00E93A0E">
          <w:rPr>
            <w:rStyle w:val="Hyperlink"/>
            <w:noProof/>
          </w:rPr>
          <w:t>2.3.1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UC003</w:t>
        </w:r>
        <w:r>
          <w:rPr>
            <w:noProof/>
            <w:webHidden/>
          </w:rPr>
          <w:tab/>
        </w:r>
        <w:r>
          <w:rPr>
            <w:noProof/>
            <w:webHidden/>
          </w:rPr>
          <w:fldChar w:fldCharType="begin"/>
        </w:r>
        <w:r>
          <w:rPr>
            <w:noProof/>
            <w:webHidden/>
          </w:rPr>
          <w:instrText xml:space="preserve"> PAGEREF _Toc153383720 \h </w:instrText>
        </w:r>
        <w:r>
          <w:rPr>
            <w:noProof/>
            <w:webHidden/>
          </w:rPr>
        </w:r>
        <w:r>
          <w:rPr>
            <w:noProof/>
            <w:webHidden/>
          </w:rPr>
          <w:fldChar w:fldCharType="separate"/>
        </w:r>
        <w:r w:rsidR="00422362">
          <w:rPr>
            <w:noProof/>
            <w:webHidden/>
          </w:rPr>
          <w:t>16</w:t>
        </w:r>
        <w:r>
          <w:rPr>
            <w:noProof/>
            <w:webHidden/>
          </w:rPr>
          <w:fldChar w:fldCharType="end"/>
        </w:r>
      </w:hyperlink>
    </w:p>
    <w:p w14:paraId="41E9F9D8" w14:textId="76EEC724"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21" w:history="1">
        <w:r w:rsidRPr="00E93A0E">
          <w:rPr>
            <w:rStyle w:val="Hyperlink"/>
            <w:noProof/>
          </w:rPr>
          <w:t>2.3.2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_Toc153383721 \h </w:instrText>
        </w:r>
        <w:r>
          <w:rPr>
            <w:noProof/>
            <w:webHidden/>
          </w:rPr>
        </w:r>
        <w:r>
          <w:rPr>
            <w:noProof/>
            <w:webHidden/>
          </w:rPr>
          <w:fldChar w:fldCharType="separate"/>
        </w:r>
        <w:r w:rsidR="00422362">
          <w:rPr>
            <w:noProof/>
            <w:webHidden/>
          </w:rPr>
          <w:t>18</w:t>
        </w:r>
        <w:r>
          <w:rPr>
            <w:noProof/>
            <w:webHidden/>
          </w:rPr>
          <w:fldChar w:fldCharType="end"/>
        </w:r>
      </w:hyperlink>
    </w:p>
    <w:p w14:paraId="4822B2B4" w14:textId="4D7A5F4D"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22" w:history="1">
        <w:r w:rsidRPr="00E93A0E">
          <w:rPr>
            <w:rStyle w:val="Hyperlink"/>
            <w:noProof/>
          </w:rPr>
          <w:t>2.4.</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UC004_Xem Quần Áo</w:t>
        </w:r>
        <w:r>
          <w:rPr>
            <w:noProof/>
            <w:webHidden/>
          </w:rPr>
          <w:tab/>
        </w:r>
        <w:r>
          <w:rPr>
            <w:noProof/>
            <w:webHidden/>
          </w:rPr>
          <w:fldChar w:fldCharType="begin"/>
        </w:r>
        <w:r>
          <w:rPr>
            <w:noProof/>
            <w:webHidden/>
          </w:rPr>
          <w:instrText xml:space="preserve"> PAGEREF _Toc153383722 \h </w:instrText>
        </w:r>
        <w:r>
          <w:rPr>
            <w:noProof/>
            <w:webHidden/>
          </w:rPr>
        </w:r>
        <w:r>
          <w:rPr>
            <w:noProof/>
            <w:webHidden/>
          </w:rPr>
          <w:fldChar w:fldCharType="separate"/>
        </w:r>
        <w:r w:rsidR="00422362">
          <w:rPr>
            <w:noProof/>
            <w:webHidden/>
          </w:rPr>
          <w:t>20</w:t>
        </w:r>
        <w:r>
          <w:rPr>
            <w:noProof/>
            <w:webHidden/>
          </w:rPr>
          <w:fldChar w:fldCharType="end"/>
        </w:r>
      </w:hyperlink>
    </w:p>
    <w:p w14:paraId="762E780E" w14:textId="2192587C"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23" w:history="1">
        <w:r w:rsidRPr="00E93A0E">
          <w:rPr>
            <w:rStyle w:val="Hyperlink"/>
            <w:noProof/>
          </w:rPr>
          <w:t>2.4.1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UC004</w:t>
        </w:r>
        <w:r>
          <w:rPr>
            <w:noProof/>
            <w:webHidden/>
          </w:rPr>
          <w:tab/>
        </w:r>
        <w:r>
          <w:rPr>
            <w:noProof/>
            <w:webHidden/>
          </w:rPr>
          <w:fldChar w:fldCharType="begin"/>
        </w:r>
        <w:r>
          <w:rPr>
            <w:noProof/>
            <w:webHidden/>
          </w:rPr>
          <w:instrText xml:space="preserve"> PAGEREF _Toc153383723 \h </w:instrText>
        </w:r>
        <w:r>
          <w:rPr>
            <w:noProof/>
            <w:webHidden/>
          </w:rPr>
        </w:r>
        <w:r>
          <w:rPr>
            <w:noProof/>
            <w:webHidden/>
          </w:rPr>
          <w:fldChar w:fldCharType="separate"/>
        </w:r>
        <w:r w:rsidR="00422362">
          <w:rPr>
            <w:noProof/>
            <w:webHidden/>
          </w:rPr>
          <w:t>20</w:t>
        </w:r>
        <w:r>
          <w:rPr>
            <w:noProof/>
            <w:webHidden/>
          </w:rPr>
          <w:fldChar w:fldCharType="end"/>
        </w:r>
      </w:hyperlink>
    </w:p>
    <w:p w14:paraId="6FC0BB07" w14:textId="2B6BAB11"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24" w:history="1">
        <w:r w:rsidRPr="00E93A0E">
          <w:rPr>
            <w:rStyle w:val="Hyperlink"/>
            <w:noProof/>
          </w:rPr>
          <w:t>2.4.2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_Toc153383724 \h </w:instrText>
        </w:r>
        <w:r>
          <w:rPr>
            <w:noProof/>
            <w:webHidden/>
          </w:rPr>
        </w:r>
        <w:r>
          <w:rPr>
            <w:noProof/>
            <w:webHidden/>
          </w:rPr>
          <w:fldChar w:fldCharType="separate"/>
        </w:r>
        <w:r w:rsidR="00422362">
          <w:rPr>
            <w:noProof/>
            <w:webHidden/>
          </w:rPr>
          <w:t>21</w:t>
        </w:r>
        <w:r>
          <w:rPr>
            <w:noProof/>
            <w:webHidden/>
          </w:rPr>
          <w:fldChar w:fldCharType="end"/>
        </w:r>
      </w:hyperlink>
    </w:p>
    <w:p w14:paraId="4FD3E4D1" w14:textId="5EAC4900"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25" w:history="1">
        <w:r w:rsidRPr="00E93A0E">
          <w:rPr>
            <w:rStyle w:val="Hyperlink"/>
            <w:noProof/>
          </w:rPr>
          <w:t>2.5.</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UC005_Tìm Kiếm Quần Áo</w:t>
        </w:r>
        <w:r>
          <w:rPr>
            <w:noProof/>
            <w:webHidden/>
          </w:rPr>
          <w:tab/>
        </w:r>
        <w:r>
          <w:rPr>
            <w:noProof/>
            <w:webHidden/>
          </w:rPr>
          <w:fldChar w:fldCharType="begin"/>
        </w:r>
        <w:r>
          <w:rPr>
            <w:noProof/>
            <w:webHidden/>
          </w:rPr>
          <w:instrText xml:space="preserve"> PAGEREF _Toc153383725 \h </w:instrText>
        </w:r>
        <w:r>
          <w:rPr>
            <w:noProof/>
            <w:webHidden/>
          </w:rPr>
        </w:r>
        <w:r>
          <w:rPr>
            <w:noProof/>
            <w:webHidden/>
          </w:rPr>
          <w:fldChar w:fldCharType="separate"/>
        </w:r>
        <w:r w:rsidR="00422362">
          <w:rPr>
            <w:noProof/>
            <w:webHidden/>
          </w:rPr>
          <w:t>22</w:t>
        </w:r>
        <w:r>
          <w:rPr>
            <w:noProof/>
            <w:webHidden/>
          </w:rPr>
          <w:fldChar w:fldCharType="end"/>
        </w:r>
      </w:hyperlink>
    </w:p>
    <w:p w14:paraId="0EFE07B6" w14:textId="56BC3E51"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26" w:history="1">
        <w:r w:rsidRPr="00E93A0E">
          <w:rPr>
            <w:rStyle w:val="Hyperlink"/>
            <w:noProof/>
          </w:rPr>
          <w:t>2.5.1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UC005</w:t>
        </w:r>
        <w:r>
          <w:rPr>
            <w:noProof/>
            <w:webHidden/>
          </w:rPr>
          <w:tab/>
        </w:r>
        <w:r>
          <w:rPr>
            <w:noProof/>
            <w:webHidden/>
          </w:rPr>
          <w:fldChar w:fldCharType="begin"/>
        </w:r>
        <w:r>
          <w:rPr>
            <w:noProof/>
            <w:webHidden/>
          </w:rPr>
          <w:instrText xml:space="preserve"> PAGEREF _Toc153383726 \h </w:instrText>
        </w:r>
        <w:r>
          <w:rPr>
            <w:noProof/>
            <w:webHidden/>
          </w:rPr>
        </w:r>
        <w:r>
          <w:rPr>
            <w:noProof/>
            <w:webHidden/>
          </w:rPr>
          <w:fldChar w:fldCharType="separate"/>
        </w:r>
        <w:r w:rsidR="00422362">
          <w:rPr>
            <w:noProof/>
            <w:webHidden/>
          </w:rPr>
          <w:t>22</w:t>
        </w:r>
        <w:r>
          <w:rPr>
            <w:noProof/>
            <w:webHidden/>
          </w:rPr>
          <w:fldChar w:fldCharType="end"/>
        </w:r>
      </w:hyperlink>
    </w:p>
    <w:p w14:paraId="427A862B" w14:textId="0117592D"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27" w:history="1">
        <w:r w:rsidRPr="00E93A0E">
          <w:rPr>
            <w:rStyle w:val="Hyperlink"/>
            <w:noProof/>
          </w:rPr>
          <w:t>2.5.2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_Toc153383727 \h </w:instrText>
        </w:r>
        <w:r>
          <w:rPr>
            <w:noProof/>
            <w:webHidden/>
          </w:rPr>
        </w:r>
        <w:r>
          <w:rPr>
            <w:noProof/>
            <w:webHidden/>
          </w:rPr>
          <w:fldChar w:fldCharType="separate"/>
        </w:r>
        <w:r w:rsidR="00422362">
          <w:rPr>
            <w:noProof/>
            <w:webHidden/>
          </w:rPr>
          <w:t>23</w:t>
        </w:r>
        <w:r>
          <w:rPr>
            <w:noProof/>
            <w:webHidden/>
          </w:rPr>
          <w:fldChar w:fldCharType="end"/>
        </w:r>
      </w:hyperlink>
    </w:p>
    <w:p w14:paraId="7179EA2C" w14:textId="546DEE6B"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28" w:history="1">
        <w:r w:rsidRPr="00E93A0E">
          <w:rPr>
            <w:rStyle w:val="Hyperlink"/>
            <w:noProof/>
          </w:rPr>
          <w:t>2.6.</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UC006_Lập Hóa Đơn</w:t>
        </w:r>
        <w:r>
          <w:rPr>
            <w:noProof/>
            <w:webHidden/>
          </w:rPr>
          <w:tab/>
        </w:r>
        <w:r>
          <w:rPr>
            <w:noProof/>
            <w:webHidden/>
          </w:rPr>
          <w:fldChar w:fldCharType="begin"/>
        </w:r>
        <w:r>
          <w:rPr>
            <w:noProof/>
            <w:webHidden/>
          </w:rPr>
          <w:instrText xml:space="preserve"> PAGEREF _Toc153383728 \h </w:instrText>
        </w:r>
        <w:r>
          <w:rPr>
            <w:noProof/>
            <w:webHidden/>
          </w:rPr>
        </w:r>
        <w:r>
          <w:rPr>
            <w:noProof/>
            <w:webHidden/>
          </w:rPr>
          <w:fldChar w:fldCharType="separate"/>
        </w:r>
        <w:r w:rsidR="00422362">
          <w:rPr>
            <w:noProof/>
            <w:webHidden/>
          </w:rPr>
          <w:t>25</w:t>
        </w:r>
        <w:r>
          <w:rPr>
            <w:noProof/>
            <w:webHidden/>
          </w:rPr>
          <w:fldChar w:fldCharType="end"/>
        </w:r>
      </w:hyperlink>
    </w:p>
    <w:p w14:paraId="6D198FEB" w14:textId="43AB0A9E"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29" w:history="1">
        <w:r w:rsidRPr="00E93A0E">
          <w:rPr>
            <w:rStyle w:val="Hyperlink"/>
            <w:noProof/>
          </w:rPr>
          <w:t>2.6.1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UC006</w:t>
        </w:r>
        <w:r>
          <w:rPr>
            <w:noProof/>
            <w:webHidden/>
          </w:rPr>
          <w:tab/>
        </w:r>
        <w:r>
          <w:rPr>
            <w:noProof/>
            <w:webHidden/>
          </w:rPr>
          <w:fldChar w:fldCharType="begin"/>
        </w:r>
        <w:r>
          <w:rPr>
            <w:noProof/>
            <w:webHidden/>
          </w:rPr>
          <w:instrText xml:space="preserve"> PAGEREF _Toc153383729 \h </w:instrText>
        </w:r>
        <w:r>
          <w:rPr>
            <w:noProof/>
            <w:webHidden/>
          </w:rPr>
        </w:r>
        <w:r>
          <w:rPr>
            <w:noProof/>
            <w:webHidden/>
          </w:rPr>
          <w:fldChar w:fldCharType="separate"/>
        </w:r>
        <w:r w:rsidR="00422362">
          <w:rPr>
            <w:noProof/>
            <w:webHidden/>
          </w:rPr>
          <w:t>25</w:t>
        </w:r>
        <w:r>
          <w:rPr>
            <w:noProof/>
            <w:webHidden/>
          </w:rPr>
          <w:fldChar w:fldCharType="end"/>
        </w:r>
      </w:hyperlink>
    </w:p>
    <w:p w14:paraId="08B326FB" w14:textId="3F4BAF44"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30" w:history="1">
        <w:r w:rsidRPr="00E93A0E">
          <w:rPr>
            <w:rStyle w:val="Hyperlink"/>
            <w:noProof/>
          </w:rPr>
          <w:t>2.6.2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_Toc153383730 \h </w:instrText>
        </w:r>
        <w:r>
          <w:rPr>
            <w:noProof/>
            <w:webHidden/>
          </w:rPr>
        </w:r>
        <w:r>
          <w:rPr>
            <w:noProof/>
            <w:webHidden/>
          </w:rPr>
          <w:fldChar w:fldCharType="separate"/>
        </w:r>
        <w:r w:rsidR="00422362">
          <w:rPr>
            <w:noProof/>
            <w:webHidden/>
          </w:rPr>
          <w:t>27</w:t>
        </w:r>
        <w:r>
          <w:rPr>
            <w:noProof/>
            <w:webHidden/>
          </w:rPr>
          <w:fldChar w:fldCharType="end"/>
        </w:r>
      </w:hyperlink>
    </w:p>
    <w:p w14:paraId="5BEB215B" w14:textId="016231C2"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31" w:history="1">
        <w:r w:rsidRPr="00E93A0E">
          <w:rPr>
            <w:rStyle w:val="Hyperlink"/>
            <w:noProof/>
          </w:rPr>
          <w:t>2.7.</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UC007_Tìm Kiếm Hóa Đơn</w:t>
        </w:r>
        <w:r>
          <w:rPr>
            <w:noProof/>
            <w:webHidden/>
          </w:rPr>
          <w:tab/>
        </w:r>
        <w:r>
          <w:rPr>
            <w:noProof/>
            <w:webHidden/>
          </w:rPr>
          <w:fldChar w:fldCharType="begin"/>
        </w:r>
        <w:r>
          <w:rPr>
            <w:noProof/>
            <w:webHidden/>
          </w:rPr>
          <w:instrText xml:space="preserve"> PAGEREF _Toc153383731 \h </w:instrText>
        </w:r>
        <w:r>
          <w:rPr>
            <w:noProof/>
            <w:webHidden/>
          </w:rPr>
        </w:r>
        <w:r>
          <w:rPr>
            <w:noProof/>
            <w:webHidden/>
          </w:rPr>
          <w:fldChar w:fldCharType="separate"/>
        </w:r>
        <w:r w:rsidR="00422362">
          <w:rPr>
            <w:noProof/>
            <w:webHidden/>
          </w:rPr>
          <w:t>29</w:t>
        </w:r>
        <w:r>
          <w:rPr>
            <w:noProof/>
            <w:webHidden/>
          </w:rPr>
          <w:fldChar w:fldCharType="end"/>
        </w:r>
      </w:hyperlink>
    </w:p>
    <w:p w14:paraId="666B8669" w14:textId="50AAA343"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32" w:history="1">
        <w:r w:rsidRPr="00E93A0E">
          <w:rPr>
            <w:rStyle w:val="Hyperlink"/>
            <w:noProof/>
          </w:rPr>
          <w:t>2.7.1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UC007</w:t>
        </w:r>
        <w:r>
          <w:rPr>
            <w:noProof/>
            <w:webHidden/>
          </w:rPr>
          <w:tab/>
        </w:r>
        <w:r>
          <w:rPr>
            <w:noProof/>
            <w:webHidden/>
          </w:rPr>
          <w:fldChar w:fldCharType="begin"/>
        </w:r>
        <w:r>
          <w:rPr>
            <w:noProof/>
            <w:webHidden/>
          </w:rPr>
          <w:instrText xml:space="preserve"> PAGEREF _Toc153383732 \h </w:instrText>
        </w:r>
        <w:r>
          <w:rPr>
            <w:noProof/>
            <w:webHidden/>
          </w:rPr>
        </w:r>
        <w:r>
          <w:rPr>
            <w:noProof/>
            <w:webHidden/>
          </w:rPr>
          <w:fldChar w:fldCharType="separate"/>
        </w:r>
        <w:r w:rsidR="00422362">
          <w:rPr>
            <w:noProof/>
            <w:webHidden/>
          </w:rPr>
          <w:t>29</w:t>
        </w:r>
        <w:r>
          <w:rPr>
            <w:noProof/>
            <w:webHidden/>
          </w:rPr>
          <w:fldChar w:fldCharType="end"/>
        </w:r>
      </w:hyperlink>
    </w:p>
    <w:p w14:paraId="461048A1" w14:textId="4438E4BF"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33" w:history="1">
        <w:r w:rsidRPr="00E93A0E">
          <w:rPr>
            <w:rStyle w:val="Hyperlink"/>
            <w:noProof/>
          </w:rPr>
          <w:t>2.7.2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_Toc153383733 \h </w:instrText>
        </w:r>
        <w:r>
          <w:rPr>
            <w:noProof/>
            <w:webHidden/>
          </w:rPr>
        </w:r>
        <w:r>
          <w:rPr>
            <w:noProof/>
            <w:webHidden/>
          </w:rPr>
          <w:fldChar w:fldCharType="separate"/>
        </w:r>
        <w:r w:rsidR="00422362">
          <w:rPr>
            <w:noProof/>
            <w:webHidden/>
          </w:rPr>
          <w:t>30</w:t>
        </w:r>
        <w:r>
          <w:rPr>
            <w:noProof/>
            <w:webHidden/>
          </w:rPr>
          <w:fldChar w:fldCharType="end"/>
        </w:r>
      </w:hyperlink>
    </w:p>
    <w:p w14:paraId="79BF2433" w14:textId="4D01C86A"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34" w:history="1">
        <w:r w:rsidRPr="00E93A0E">
          <w:rPr>
            <w:rStyle w:val="Hyperlink"/>
            <w:noProof/>
          </w:rPr>
          <w:t>2.8.</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 xml:space="preserve">UC008_Xem </w:t>
        </w:r>
        <w:r w:rsidRPr="00E93A0E">
          <w:rPr>
            <w:rStyle w:val="Hyperlink"/>
            <w:bCs/>
            <w:noProof/>
          </w:rPr>
          <w:t>Hóa Đơn</w:t>
        </w:r>
        <w:r>
          <w:rPr>
            <w:noProof/>
            <w:webHidden/>
          </w:rPr>
          <w:tab/>
        </w:r>
        <w:r>
          <w:rPr>
            <w:noProof/>
            <w:webHidden/>
          </w:rPr>
          <w:fldChar w:fldCharType="begin"/>
        </w:r>
        <w:r>
          <w:rPr>
            <w:noProof/>
            <w:webHidden/>
          </w:rPr>
          <w:instrText xml:space="preserve"> PAGEREF _Toc153383734 \h </w:instrText>
        </w:r>
        <w:r>
          <w:rPr>
            <w:noProof/>
            <w:webHidden/>
          </w:rPr>
        </w:r>
        <w:r>
          <w:rPr>
            <w:noProof/>
            <w:webHidden/>
          </w:rPr>
          <w:fldChar w:fldCharType="separate"/>
        </w:r>
        <w:r w:rsidR="00422362">
          <w:rPr>
            <w:noProof/>
            <w:webHidden/>
          </w:rPr>
          <w:t>31</w:t>
        </w:r>
        <w:r>
          <w:rPr>
            <w:noProof/>
            <w:webHidden/>
          </w:rPr>
          <w:fldChar w:fldCharType="end"/>
        </w:r>
      </w:hyperlink>
    </w:p>
    <w:p w14:paraId="34DC9EF5" w14:textId="3A7759DD"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35" w:history="1">
        <w:r w:rsidRPr="00E93A0E">
          <w:rPr>
            <w:rStyle w:val="Hyperlink"/>
            <w:noProof/>
          </w:rPr>
          <w:t>2.8.1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UC008</w:t>
        </w:r>
        <w:r>
          <w:rPr>
            <w:noProof/>
            <w:webHidden/>
          </w:rPr>
          <w:tab/>
        </w:r>
        <w:r>
          <w:rPr>
            <w:noProof/>
            <w:webHidden/>
          </w:rPr>
          <w:fldChar w:fldCharType="begin"/>
        </w:r>
        <w:r>
          <w:rPr>
            <w:noProof/>
            <w:webHidden/>
          </w:rPr>
          <w:instrText xml:space="preserve"> PAGEREF _Toc153383735 \h </w:instrText>
        </w:r>
        <w:r>
          <w:rPr>
            <w:noProof/>
            <w:webHidden/>
          </w:rPr>
        </w:r>
        <w:r>
          <w:rPr>
            <w:noProof/>
            <w:webHidden/>
          </w:rPr>
          <w:fldChar w:fldCharType="separate"/>
        </w:r>
        <w:r w:rsidR="00422362">
          <w:rPr>
            <w:noProof/>
            <w:webHidden/>
          </w:rPr>
          <w:t>31</w:t>
        </w:r>
        <w:r>
          <w:rPr>
            <w:noProof/>
            <w:webHidden/>
          </w:rPr>
          <w:fldChar w:fldCharType="end"/>
        </w:r>
      </w:hyperlink>
    </w:p>
    <w:p w14:paraId="0ECADC2C" w14:textId="36DC6EDF"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36" w:history="1">
        <w:r w:rsidRPr="00E93A0E">
          <w:rPr>
            <w:rStyle w:val="Hyperlink"/>
            <w:noProof/>
          </w:rPr>
          <w:t>2.8.2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_Toc153383736 \h </w:instrText>
        </w:r>
        <w:r>
          <w:rPr>
            <w:noProof/>
            <w:webHidden/>
          </w:rPr>
        </w:r>
        <w:r>
          <w:rPr>
            <w:noProof/>
            <w:webHidden/>
          </w:rPr>
          <w:fldChar w:fldCharType="separate"/>
        </w:r>
        <w:r w:rsidR="00422362">
          <w:rPr>
            <w:noProof/>
            <w:webHidden/>
          </w:rPr>
          <w:t>32</w:t>
        </w:r>
        <w:r>
          <w:rPr>
            <w:noProof/>
            <w:webHidden/>
          </w:rPr>
          <w:fldChar w:fldCharType="end"/>
        </w:r>
      </w:hyperlink>
    </w:p>
    <w:p w14:paraId="176D3C2F" w14:textId="37E736B3" w:rsidR="006F0BC1" w:rsidRDefault="006F0BC1">
      <w:pPr>
        <w:pStyle w:val="TOC2"/>
        <w:tabs>
          <w:tab w:val="left" w:pos="88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37" w:history="1">
        <w:r w:rsidRPr="00E93A0E">
          <w:rPr>
            <w:rStyle w:val="Hyperlink"/>
            <w:noProof/>
          </w:rPr>
          <w:t>2.9.</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UC009_Thêm Khách Hàng</w:t>
        </w:r>
        <w:r>
          <w:rPr>
            <w:noProof/>
            <w:webHidden/>
          </w:rPr>
          <w:tab/>
        </w:r>
        <w:r>
          <w:rPr>
            <w:noProof/>
            <w:webHidden/>
          </w:rPr>
          <w:fldChar w:fldCharType="begin"/>
        </w:r>
        <w:r>
          <w:rPr>
            <w:noProof/>
            <w:webHidden/>
          </w:rPr>
          <w:instrText xml:space="preserve"> PAGEREF _Toc153383737 \h </w:instrText>
        </w:r>
        <w:r>
          <w:rPr>
            <w:noProof/>
            <w:webHidden/>
          </w:rPr>
        </w:r>
        <w:r>
          <w:rPr>
            <w:noProof/>
            <w:webHidden/>
          </w:rPr>
          <w:fldChar w:fldCharType="separate"/>
        </w:r>
        <w:r w:rsidR="00422362">
          <w:rPr>
            <w:noProof/>
            <w:webHidden/>
          </w:rPr>
          <w:t>33</w:t>
        </w:r>
        <w:r>
          <w:rPr>
            <w:noProof/>
            <w:webHidden/>
          </w:rPr>
          <w:fldChar w:fldCharType="end"/>
        </w:r>
      </w:hyperlink>
    </w:p>
    <w:p w14:paraId="54AA9364" w14:textId="3DF43368"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38" w:history="1">
        <w:r w:rsidRPr="00E93A0E">
          <w:rPr>
            <w:rStyle w:val="Hyperlink"/>
            <w:noProof/>
          </w:rPr>
          <w:t>2.9.1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UC009</w:t>
        </w:r>
        <w:r>
          <w:rPr>
            <w:noProof/>
            <w:webHidden/>
          </w:rPr>
          <w:tab/>
        </w:r>
        <w:r>
          <w:rPr>
            <w:noProof/>
            <w:webHidden/>
          </w:rPr>
          <w:fldChar w:fldCharType="begin"/>
        </w:r>
        <w:r>
          <w:rPr>
            <w:noProof/>
            <w:webHidden/>
          </w:rPr>
          <w:instrText xml:space="preserve"> PAGEREF _Toc153383738 \h </w:instrText>
        </w:r>
        <w:r>
          <w:rPr>
            <w:noProof/>
            <w:webHidden/>
          </w:rPr>
        </w:r>
        <w:r>
          <w:rPr>
            <w:noProof/>
            <w:webHidden/>
          </w:rPr>
          <w:fldChar w:fldCharType="separate"/>
        </w:r>
        <w:r w:rsidR="00422362">
          <w:rPr>
            <w:noProof/>
            <w:webHidden/>
          </w:rPr>
          <w:t>33</w:t>
        </w:r>
        <w:r>
          <w:rPr>
            <w:noProof/>
            <w:webHidden/>
          </w:rPr>
          <w:fldChar w:fldCharType="end"/>
        </w:r>
      </w:hyperlink>
    </w:p>
    <w:p w14:paraId="2EE545A3" w14:textId="27CC09A5"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39" w:history="1">
        <w:r w:rsidRPr="00E93A0E">
          <w:rPr>
            <w:rStyle w:val="Hyperlink"/>
            <w:noProof/>
          </w:rPr>
          <w:t>2.9.2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_Toc153383739 \h </w:instrText>
        </w:r>
        <w:r>
          <w:rPr>
            <w:noProof/>
            <w:webHidden/>
          </w:rPr>
        </w:r>
        <w:r>
          <w:rPr>
            <w:noProof/>
            <w:webHidden/>
          </w:rPr>
          <w:fldChar w:fldCharType="separate"/>
        </w:r>
        <w:r w:rsidR="00422362">
          <w:rPr>
            <w:noProof/>
            <w:webHidden/>
          </w:rPr>
          <w:t>34</w:t>
        </w:r>
        <w:r>
          <w:rPr>
            <w:noProof/>
            <w:webHidden/>
          </w:rPr>
          <w:fldChar w:fldCharType="end"/>
        </w:r>
      </w:hyperlink>
    </w:p>
    <w:p w14:paraId="2CAD3DAE" w14:textId="1F903AFA"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40" w:history="1">
        <w:r w:rsidRPr="00E93A0E">
          <w:rPr>
            <w:rStyle w:val="Hyperlink"/>
            <w:noProof/>
          </w:rPr>
          <w:t>2.10.</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UC010_Cập Nhật Thông Tin Khách Hàng</w:t>
        </w:r>
        <w:r>
          <w:rPr>
            <w:noProof/>
            <w:webHidden/>
          </w:rPr>
          <w:tab/>
        </w:r>
        <w:r>
          <w:rPr>
            <w:noProof/>
            <w:webHidden/>
          </w:rPr>
          <w:fldChar w:fldCharType="begin"/>
        </w:r>
        <w:r>
          <w:rPr>
            <w:noProof/>
            <w:webHidden/>
          </w:rPr>
          <w:instrText xml:space="preserve"> PAGEREF _Toc153383740 \h </w:instrText>
        </w:r>
        <w:r>
          <w:rPr>
            <w:noProof/>
            <w:webHidden/>
          </w:rPr>
        </w:r>
        <w:r>
          <w:rPr>
            <w:noProof/>
            <w:webHidden/>
          </w:rPr>
          <w:fldChar w:fldCharType="separate"/>
        </w:r>
        <w:r w:rsidR="00422362">
          <w:rPr>
            <w:noProof/>
            <w:webHidden/>
          </w:rPr>
          <w:t>35</w:t>
        </w:r>
        <w:r>
          <w:rPr>
            <w:noProof/>
            <w:webHidden/>
          </w:rPr>
          <w:fldChar w:fldCharType="end"/>
        </w:r>
      </w:hyperlink>
    </w:p>
    <w:p w14:paraId="0D241049" w14:textId="77D67EB1"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41" w:history="1">
        <w:r w:rsidRPr="00E93A0E">
          <w:rPr>
            <w:rStyle w:val="Hyperlink"/>
            <w:noProof/>
          </w:rPr>
          <w:t>2.10.1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UC010</w:t>
        </w:r>
        <w:r>
          <w:rPr>
            <w:noProof/>
            <w:webHidden/>
          </w:rPr>
          <w:tab/>
        </w:r>
        <w:r>
          <w:rPr>
            <w:noProof/>
            <w:webHidden/>
          </w:rPr>
          <w:fldChar w:fldCharType="begin"/>
        </w:r>
        <w:r>
          <w:rPr>
            <w:noProof/>
            <w:webHidden/>
          </w:rPr>
          <w:instrText xml:space="preserve"> PAGEREF _Toc153383741 \h </w:instrText>
        </w:r>
        <w:r>
          <w:rPr>
            <w:noProof/>
            <w:webHidden/>
          </w:rPr>
        </w:r>
        <w:r>
          <w:rPr>
            <w:noProof/>
            <w:webHidden/>
          </w:rPr>
          <w:fldChar w:fldCharType="separate"/>
        </w:r>
        <w:r w:rsidR="00422362">
          <w:rPr>
            <w:noProof/>
            <w:webHidden/>
          </w:rPr>
          <w:t>35</w:t>
        </w:r>
        <w:r>
          <w:rPr>
            <w:noProof/>
            <w:webHidden/>
          </w:rPr>
          <w:fldChar w:fldCharType="end"/>
        </w:r>
      </w:hyperlink>
    </w:p>
    <w:p w14:paraId="3B916C5A" w14:textId="49E8CCF5"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42" w:history="1">
        <w:r w:rsidRPr="00E93A0E">
          <w:rPr>
            <w:rStyle w:val="Hyperlink"/>
            <w:noProof/>
          </w:rPr>
          <w:t>2.10.2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_Toc153383742 \h </w:instrText>
        </w:r>
        <w:r>
          <w:rPr>
            <w:noProof/>
            <w:webHidden/>
          </w:rPr>
        </w:r>
        <w:r>
          <w:rPr>
            <w:noProof/>
            <w:webHidden/>
          </w:rPr>
          <w:fldChar w:fldCharType="separate"/>
        </w:r>
        <w:r w:rsidR="00422362">
          <w:rPr>
            <w:noProof/>
            <w:webHidden/>
          </w:rPr>
          <w:t>37</w:t>
        </w:r>
        <w:r>
          <w:rPr>
            <w:noProof/>
            <w:webHidden/>
          </w:rPr>
          <w:fldChar w:fldCharType="end"/>
        </w:r>
      </w:hyperlink>
    </w:p>
    <w:p w14:paraId="54F69C80" w14:textId="7099BBA8"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43" w:history="1">
        <w:r w:rsidRPr="00E93A0E">
          <w:rPr>
            <w:rStyle w:val="Hyperlink"/>
            <w:noProof/>
          </w:rPr>
          <w:t>2.11.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UC011_Tìm Kiếm Khách Hàng</w:t>
        </w:r>
        <w:r>
          <w:rPr>
            <w:noProof/>
            <w:webHidden/>
          </w:rPr>
          <w:tab/>
        </w:r>
        <w:r>
          <w:rPr>
            <w:noProof/>
            <w:webHidden/>
          </w:rPr>
          <w:fldChar w:fldCharType="begin"/>
        </w:r>
        <w:r>
          <w:rPr>
            <w:noProof/>
            <w:webHidden/>
          </w:rPr>
          <w:instrText xml:space="preserve"> PAGEREF _Toc153383743 \h </w:instrText>
        </w:r>
        <w:r>
          <w:rPr>
            <w:noProof/>
            <w:webHidden/>
          </w:rPr>
        </w:r>
        <w:r>
          <w:rPr>
            <w:noProof/>
            <w:webHidden/>
          </w:rPr>
          <w:fldChar w:fldCharType="separate"/>
        </w:r>
        <w:r w:rsidR="00422362">
          <w:rPr>
            <w:noProof/>
            <w:webHidden/>
          </w:rPr>
          <w:t>38</w:t>
        </w:r>
        <w:r>
          <w:rPr>
            <w:noProof/>
            <w:webHidden/>
          </w:rPr>
          <w:fldChar w:fldCharType="end"/>
        </w:r>
      </w:hyperlink>
    </w:p>
    <w:p w14:paraId="13DEB23E" w14:textId="0EB2DA7E"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44" w:history="1">
        <w:r w:rsidRPr="00E93A0E">
          <w:rPr>
            <w:rStyle w:val="Hyperlink"/>
            <w:noProof/>
          </w:rPr>
          <w:t>2.11.1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 xml:space="preserve">Mô tả use case </w:t>
        </w:r>
        <w:r w:rsidRPr="00E93A0E">
          <w:rPr>
            <w:rStyle w:val="Hyperlink"/>
            <w:bCs/>
            <w:noProof/>
          </w:rPr>
          <w:t>UC011</w:t>
        </w:r>
        <w:r>
          <w:rPr>
            <w:noProof/>
            <w:webHidden/>
          </w:rPr>
          <w:tab/>
        </w:r>
        <w:r>
          <w:rPr>
            <w:noProof/>
            <w:webHidden/>
          </w:rPr>
          <w:fldChar w:fldCharType="begin"/>
        </w:r>
        <w:r>
          <w:rPr>
            <w:noProof/>
            <w:webHidden/>
          </w:rPr>
          <w:instrText xml:space="preserve"> PAGEREF _Toc153383744 \h </w:instrText>
        </w:r>
        <w:r>
          <w:rPr>
            <w:noProof/>
            <w:webHidden/>
          </w:rPr>
        </w:r>
        <w:r>
          <w:rPr>
            <w:noProof/>
            <w:webHidden/>
          </w:rPr>
          <w:fldChar w:fldCharType="separate"/>
        </w:r>
        <w:r w:rsidR="00422362">
          <w:rPr>
            <w:noProof/>
            <w:webHidden/>
          </w:rPr>
          <w:t>38</w:t>
        </w:r>
        <w:r>
          <w:rPr>
            <w:noProof/>
            <w:webHidden/>
          </w:rPr>
          <w:fldChar w:fldCharType="end"/>
        </w:r>
      </w:hyperlink>
    </w:p>
    <w:p w14:paraId="6168C2E6" w14:textId="636B38A2"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45" w:history="1">
        <w:r w:rsidRPr="00E93A0E">
          <w:rPr>
            <w:rStyle w:val="Hyperlink"/>
            <w:noProof/>
          </w:rPr>
          <w:t>2.11.2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_Toc153383745 \h </w:instrText>
        </w:r>
        <w:r>
          <w:rPr>
            <w:noProof/>
            <w:webHidden/>
          </w:rPr>
        </w:r>
        <w:r>
          <w:rPr>
            <w:noProof/>
            <w:webHidden/>
          </w:rPr>
          <w:fldChar w:fldCharType="separate"/>
        </w:r>
        <w:r w:rsidR="00422362">
          <w:rPr>
            <w:noProof/>
            <w:webHidden/>
          </w:rPr>
          <w:t>40</w:t>
        </w:r>
        <w:r>
          <w:rPr>
            <w:noProof/>
            <w:webHidden/>
          </w:rPr>
          <w:fldChar w:fldCharType="end"/>
        </w:r>
      </w:hyperlink>
    </w:p>
    <w:p w14:paraId="0B09CB3F" w14:textId="7BC81A80"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46" w:history="1">
        <w:r w:rsidRPr="00E93A0E">
          <w:rPr>
            <w:rStyle w:val="Hyperlink"/>
            <w:noProof/>
          </w:rPr>
          <w:t>2.12.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UC012_Xem Thông Tin Khách Hàng</w:t>
        </w:r>
        <w:r>
          <w:rPr>
            <w:noProof/>
            <w:webHidden/>
          </w:rPr>
          <w:tab/>
        </w:r>
        <w:r>
          <w:rPr>
            <w:noProof/>
            <w:webHidden/>
          </w:rPr>
          <w:fldChar w:fldCharType="begin"/>
        </w:r>
        <w:r>
          <w:rPr>
            <w:noProof/>
            <w:webHidden/>
          </w:rPr>
          <w:instrText xml:space="preserve"> PAGEREF _Toc153383746 \h </w:instrText>
        </w:r>
        <w:r>
          <w:rPr>
            <w:noProof/>
            <w:webHidden/>
          </w:rPr>
        </w:r>
        <w:r>
          <w:rPr>
            <w:noProof/>
            <w:webHidden/>
          </w:rPr>
          <w:fldChar w:fldCharType="separate"/>
        </w:r>
        <w:r w:rsidR="00422362">
          <w:rPr>
            <w:noProof/>
            <w:webHidden/>
          </w:rPr>
          <w:t>41</w:t>
        </w:r>
        <w:r>
          <w:rPr>
            <w:noProof/>
            <w:webHidden/>
          </w:rPr>
          <w:fldChar w:fldCharType="end"/>
        </w:r>
      </w:hyperlink>
    </w:p>
    <w:p w14:paraId="11C6F3A0" w14:textId="0EE0E0CB"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47" w:history="1">
        <w:r w:rsidRPr="00E93A0E">
          <w:rPr>
            <w:rStyle w:val="Hyperlink"/>
            <w:noProof/>
          </w:rPr>
          <w:t>2.12.1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UC012</w:t>
        </w:r>
        <w:r>
          <w:rPr>
            <w:noProof/>
            <w:webHidden/>
          </w:rPr>
          <w:tab/>
        </w:r>
        <w:r>
          <w:rPr>
            <w:noProof/>
            <w:webHidden/>
          </w:rPr>
          <w:fldChar w:fldCharType="begin"/>
        </w:r>
        <w:r>
          <w:rPr>
            <w:noProof/>
            <w:webHidden/>
          </w:rPr>
          <w:instrText xml:space="preserve"> PAGEREF _Toc153383747 \h </w:instrText>
        </w:r>
        <w:r>
          <w:rPr>
            <w:noProof/>
            <w:webHidden/>
          </w:rPr>
        </w:r>
        <w:r>
          <w:rPr>
            <w:noProof/>
            <w:webHidden/>
          </w:rPr>
          <w:fldChar w:fldCharType="separate"/>
        </w:r>
        <w:r w:rsidR="00422362">
          <w:rPr>
            <w:noProof/>
            <w:webHidden/>
          </w:rPr>
          <w:t>41</w:t>
        </w:r>
        <w:r>
          <w:rPr>
            <w:noProof/>
            <w:webHidden/>
          </w:rPr>
          <w:fldChar w:fldCharType="end"/>
        </w:r>
      </w:hyperlink>
    </w:p>
    <w:p w14:paraId="187CFC65" w14:textId="3799793B"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48" w:history="1">
        <w:r w:rsidRPr="00E93A0E">
          <w:rPr>
            <w:rStyle w:val="Hyperlink"/>
            <w:noProof/>
          </w:rPr>
          <w:t>2.12.2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_Toc153383748 \h </w:instrText>
        </w:r>
        <w:r>
          <w:rPr>
            <w:noProof/>
            <w:webHidden/>
          </w:rPr>
        </w:r>
        <w:r>
          <w:rPr>
            <w:noProof/>
            <w:webHidden/>
          </w:rPr>
          <w:fldChar w:fldCharType="separate"/>
        </w:r>
        <w:r w:rsidR="00422362">
          <w:rPr>
            <w:noProof/>
            <w:webHidden/>
          </w:rPr>
          <w:t>42</w:t>
        </w:r>
        <w:r>
          <w:rPr>
            <w:noProof/>
            <w:webHidden/>
          </w:rPr>
          <w:fldChar w:fldCharType="end"/>
        </w:r>
      </w:hyperlink>
    </w:p>
    <w:p w14:paraId="0DEB7C2C" w14:textId="630BAB87"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49" w:history="1">
        <w:r w:rsidRPr="00E93A0E">
          <w:rPr>
            <w:rStyle w:val="Hyperlink"/>
            <w:noProof/>
          </w:rPr>
          <w:t>2.13.</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 xml:space="preserve">UC013_Thêm </w:t>
        </w:r>
        <w:r w:rsidRPr="00E93A0E">
          <w:rPr>
            <w:rStyle w:val="Hyperlink"/>
            <w:bCs/>
            <w:noProof/>
          </w:rPr>
          <w:t>Nhân Viên</w:t>
        </w:r>
        <w:r>
          <w:rPr>
            <w:noProof/>
            <w:webHidden/>
          </w:rPr>
          <w:tab/>
        </w:r>
        <w:r>
          <w:rPr>
            <w:noProof/>
            <w:webHidden/>
          </w:rPr>
          <w:fldChar w:fldCharType="begin"/>
        </w:r>
        <w:r>
          <w:rPr>
            <w:noProof/>
            <w:webHidden/>
          </w:rPr>
          <w:instrText xml:space="preserve"> PAGEREF _Toc153383749 \h </w:instrText>
        </w:r>
        <w:r>
          <w:rPr>
            <w:noProof/>
            <w:webHidden/>
          </w:rPr>
        </w:r>
        <w:r>
          <w:rPr>
            <w:noProof/>
            <w:webHidden/>
          </w:rPr>
          <w:fldChar w:fldCharType="separate"/>
        </w:r>
        <w:r w:rsidR="00422362">
          <w:rPr>
            <w:noProof/>
            <w:webHidden/>
          </w:rPr>
          <w:t>43</w:t>
        </w:r>
        <w:r>
          <w:rPr>
            <w:noProof/>
            <w:webHidden/>
          </w:rPr>
          <w:fldChar w:fldCharType="end"/>
        </w:r>
      </w:hyperlink>
    </w:p>
    <w:p w14:paraId="1E07506B" w14:textId="58C0B22C"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50" w:history="1">
        <w:r w:rsidRPr="00E93A0E">
          <w:rPr>
            <w:rStyle w:val="Hyperlink"/>
            <w:noProof/>
          </w:rPr>
          <w:t>2.13.1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UC013</w:t>
        </w:r>
        <w:r>
          <w:rPr>
            <w:noProof/>
            <w:webHidden/>
          </w:rPr>
          <w:tab/>
        </w:r>
        <w:r>
          <w:rPr>
            <w:noProof/>
            <w:webHidden/>
          </w:rPr>
          <w:fldChar w:fldCharType="begin"/>
        </w:r>
        <w:r>
          <w:rPr>
            <w:noProof/>
            <w:webHidden/>
          </w:rPr>
          <w:instrText xml:space="preserve"> PAGEREF _Toc153383750 \h </w:instrText>
        </w:r>
        <w:r>
          <w:rPr>
            <w:noProof/>
            <w:webHidden/>
          </w:rPr>
        </w:r>
        <w:r>
          <w:rPr>
            <w:noProof/>
            <w:webHidden/>
          </w:rPr>
          <w:fldChar w:fldCharType="separate"/>
        </w:r>
        <w:r w:rsidR="00422362">
          <w:rPr>
            <w:noProof/>
            <w:webHidden/>
          </w:rPr>
          <w:t>43</w:t>
        </w:r>
        <w:r>
          <w:rPr>
            <w:noProof/>
            <w:webHidden/>
          </w:rPr>
          <w:fldChar w:fldCharType="end"/>
        </w:r>
      </w:hyperlink>
    </w:p>
    <w:p w14:paraId="19A4E7B3" w14:textId="18197866"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51" w:history="1">
        <w:r w:rsidRPr="00E93A0E">
          <w:rPr>
            <w:rStyle w:val="Hyperlink"/>
            <w:noProof/>
          </w:rPr>
          <w:t>2.13.2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_Toc153383751 \h </w:instrText>
        </w:r>
        <w:r>
          <w:rPr>
            <w:noProof/>
            <w:webHidden/>
          </w:rPr>
        </w:r>
        <w:r>
          <w:rPr>
            <w:noProof/>
            <w:webHidden/>
          </w:rPr>
          <w:fldChar w:fldCharType="separate"/>
        </w:r>
        <w:r w:rsidR="00422362">
          <w:rPr>
            <w:noProof/>
            <w:webHidden/>
          </w:rPr>
          <w:t>44</w:t>
        </w:r>
        <w:r>
          <w:rPr>
            <w:noProof/>
            <w:webHidden/>
          </w:rPr>
          <w:fldChar w:fldCharType="end"/>
        </w:r>
      </w:hyperlink>
    </w:p>
    <w:p w14:paraId="665974CC" w14:textId="6110CB9F"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52" w:history="1">
        <w:r w:rsidRPr="00E93A0E">
          <w:rPr>
            <w:rStyle w:val="Hyperlink"/>
            <w:noProof/>
          </w:rPr>
          <w:t>2.14.</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UC014_Xem Thông Tin Nhân Viên</w:t>
        </w:r>
        <w:r>
          <w:rPr>
            <w:noProof/>
            <w:webHidden/>
          </w:rPr>
          <w:tab/>
        </w:r>
        <w:r>
          <w:rPr>
            <w:noProof/>
            <w:webHidden/>
          </w:rPr>
          <w:fldChar w:fldCharType="begin"/>
        </w:r>
        <w:r>
          <w:rPr>
            <w:noProof/>
            <w:webHidden/>
          </w:rPr>
          <w:instrText xml:space="preserve"> PAGEREF _Toc153383752 \h </w:instrText>
        </w:r>
        <w:r>
          <w:rPr>
            <w:noProof/>
            <w:webHidden/>
          </w:rPr>
        </w:r>
        <w:r>
          <w:rPr>
            <w:noProof/>
            <w:webHidden/>
          </w:rPr>
          <w:fldChar w:fldCharType="separate"/>
        </w:r>
        <w:r w:rsidR="00422362">
          <w:rPr>
            <w:noProof/>
            <w:webHidden/>
          </w:rPr>
          <w:t>45</w:t>
        </w:r>
        <w:r>
          <w:rPr>
            <w:noProof/>
            <w:webHidden/>
          </w:rPr>
          <w:fldChar w:fldCharType="end"/>
        </w:r>
      </w:hyperlink>
    </w:p>
    <w:p w14:paraId="10E2ADD9" w14:textId="7F57A662"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53" w:history="1">
        <w:r w:rsidRPr="00E93A0E">
          <w:rPr>
            <w:rStyle w:val="Hyperlink"/>
            <w:noProof/>
          </w:rPr>
          <w:t>2.14.1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UC014</w:t>
        </w:r>
        <w:r>
          <w:rPr>
            <w:noProof/>
            <w:webHidden/>
          </w:rPr>
          <w:tab/>
        </w:r>
        <w:r>
          <w:rPr>
            <w:noProof/>
            <w:webHidden/>
          </w:rPr>
          <w:fldChar w:fldCharType="begin"/>
        </w:r>
        <w:r>
          <w:rPr>
            <w:noProof/>
            <w:webHidden/>
          </w:rPr>
          <w:instrText xml:space="preserve"> PAGEREF _Toc153383753 \h </w:instrText>
        </w:r>
        <w:r>
          <w:rPr>
            <w:noProof/>
            <w:webHidden/>
          </w:rPr>
        </w:r>
        <w:r>
          <w:rPr>
            <w:noProof/>
            <w:webHidden/>
          </w:rPr>
          <w:fldChar w:fldCharType="separate"/>
        </w:r>
        <w:r w:rsidR="00422362">
          <w:rPr>
            <w:noProof/>
            <w:webHidden/>
          </w:rPr>
          <w:t>45</w:t>
        </w:r>
        <w:r>
          <w:rPr>
            <w:noProof/>
            <w:webHidden/>
          </w:rPr>
          <w:fldChar w:fldCharType="end"/>
        </w:r>
      </w:hyperlink>
    </w:p>
    <w:p w14:paraId="63341B59" w14:textId="1A5D278D"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54" w:history="1">
        <w:r w:rsidRPr="00E93A0E">
          <w:rPr>
            <w:rStyle w:val="Hyperlink"/>
            <w:noProof/>
          </w:rPr>
          <w:t>2.14.2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_Toc153383754 \h </w:instrText>
        </w:r>
        <w:r>
          <w:rPr>
            <w:noProof/>
            <w:webHidden/>
          </w:rPr>
        </w:r>
        <w:r>
          <w:rPr>
            <w:noProof/>
            <w:webHidden/>
          </w:rPr>
          <w:fldChar w:fldCharType="separate"/>
        </w:r>
        <w:r w:rsidR="00422362">
          <w:rPr>
            <w:noProof/>
            <w:webHidden/>
          </w:rPr>
          <w:t>46</w:t>
        </w:r>
        <w:r>
          <w:rPr>
            <w:noProof/>
            <w:webHidden/>
          </w:rPr>
          <w:fldChar w:fldCharType="end"/>
        </w:r>
      </w:hyperlink>
    </w:p>
    <w:p w14:paraId="610A040A" w14:textId="1247B49E"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55" w:history="1">
        <w:r w:rsidRPr="00E93A0E">
          <w:rPr>
            <w:rStyle w:val="Hyperlink"/>
            <w:noProof/>
          </w:rPr>
          <w:t>2.15.</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UC015_Tìm Kiếm Nhân Viên</w:t>
        </w:r>
        <w:r>
          <w:rPr>
            <w:noProof/>
            <w:webHidden/>
          </w:rPr>
          <w:tab/>
        </w:r>
        <w:r>
          <w:rPr>
            <w:noProof/>
            <w:webHidden/>
          </w:rPr>
          <w:fldChar w:fldCharType="begin"/>
        </w:r>
        <w:r>
          <w:rPr>
            <w:noProof/>
            <w:webHidden/>
          </w:rPr>
          <w:instrText xml:space="preserve"> PAGEREF _Toc153383755 \h </w:instrText>
        </w:r>
        <w:r>
          <w:rPr>
            <w:noProof/>
            <w:webHidden/>
          </w:rPr>
        </w:r>
        <w:r>
          <w:rPr>
            <w:noProof/>
            <w:webHidden/>
          </w:rPr>
          <w:fldChar w:fldCharType="separate"/>
        </w:r>
        <w:r w:rsidR="00422362">
          <w:rPr>
            <w:noProof/>
            <w:webHidden/>
          </w:rPr>
          <w:t>47</w:t>
        </w:r>
        <w:r>
          <w:rPr>
            <w:noProof/>
            <w:webHidden/>
          </w:rPr>
          <w:fldChar w:fldCharType="end"/>
        </w:r>
      </w:hyperlink>
    </w:p>
    <w:p w14:paraId="5849E440" w14:textId="7708E930"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56" w:history="1">
        <w:r w:rsidRPr="00E93A0E">
          <w:rPr>
            <w:rStyle w:val="Hyperlink"/>
            <w:noProof/>
          </w:rPr>
          <w:t>2.15.1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UC015</w:t>
        </w:r>
        <w:r>
          <w:rPr>
            <w:noProof/>
            <w:webHidden/>
          </w:rPr>
          <w:tab/>
        </w:r>
        <w:r>
          <w:rPr>
            <w:noProof/>
            <w:webHidden/>
          </w:rPr>
          <w:fldChar w:fldCharType="begin"/>
        </w:r>
        <w:r>
          <w:rPr>
            <w:noProof/>
            <w:webHidden/>
          </w:rPr>
          <w:instrText xml:space="preserve"> PAGEREF _Toc153383756 \h </w:instrText>
        </w:r>
        <w:r>
          <w:rPr>
            <w:noProof/>
            <w:webHidden/>
          </w:rPr>
        </w:r>
        <w:r>
          <w:rPr>
            <w:noProof/>
            <w:webHidden/>
          </w:rPr>
          <w:fldChar w:fldCharType="separate"/>
        </w:r>
        <w:r w:rsidR="00422362">
          <w:rPr>
            <w:noProof/>
            <w:webHidden/>
          </w:rPr>
          <w:t>47</w:t>
        </w:r>
        <w:r>
          <w:rPr>
            <w:noProof/>
            <w:webHidden/>
          </w:rPr>
          <w:fldChar w:fldCharType="end"/>
        </w:r>
      </w:hyperlink>
    </w:p>
    <w:p w14:paraId="25C64551" w14:textId="528E5A45"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57" w:history="1">
        <w:r w:rsidRPr="00E93A0E">
          <w:rPr>
            <w:rStyle w:val="Hyperlink"/>
            <w:noProof/>
          </w:rPr>
          <w:t>2.15.2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_Toc153383757 \h </w:instrText>
        </w:r>
        <w:r>
          <w:rPr>
            <w:noProof/>
            <w:webHidden/>
          </w:rPr>
        </w:r>
        <w:r>
          <w:rPr>
            <w:noProof/>
            <w:webHidden/>
          </w:rPr>
          <w:fldChar w:fldCharType="separate"/>
        </w:r>
        <w:r w:rsidR="00422362">
          <w:rPr>
            <w:noProof/>
            <w:webHidden/>
          </w:rPr>
          <w:t>48</w:t>
        </w:r>
        <w:r>
          <w:rPr>
            <w:noProof/>
            <w:webHidden/>
          </w:rPr>
          <w:fldChar w:fldCharType="end"/>
        </w:r>
      </w:hyperlink>
    </w:p>
    <w:p w14:paraId="425DF4A4" w14:textId="77AFE4E2"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58" w:history="1">
        <w:r w:rsidRPr="00E93A0E">
          <w:rPr>
            <w:rStyle w:val="Hyperlink"/>
            <w:noProof/>
          </w:rPr>
          <w:t>2.16.</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UC016_Cập Nhật Thông Tin Nhân Viên</w:t>
        </w:r>
        <w:r>
          <w:rPr>
            <w:noProof/>
            <w:webHidden/>
          </w:rPr>
          <w:tab/>
        </w:r>
        <w:r>
          <w:rPr>
            <w:noProof/>
            <w:webHidden/>
          </w:rPr>
          <w:fldChar w:fldCharType="begin"/>
        </w:r>
        <w:r>
          <w:rPr>
            <w:noProof/>
            <w:webHidden/>
          </w:rPr>
          <w:instrText xml:space="preserve"> PAGEREF _Toc153383758 \h </w:instrText>
        </w:r>
        <w:r>
          <w:rPr>
            <w:noProof/>
            <w:webHidden/>
          </w:rPr>
        </w:r>
        <w:r>
          <w:rPr>
            <w:noProof/>
            <w:webHidden/>
          </w:rPr>
          <w:fldChar w:fldCharType="separate"/>
        </w:r>
        <w:r w:rsidR="00422362">
          <w:rPr>
            <w:noProof/>
            <w:webHidden/>
          </w:rPr>
          <w:t>49</w:t>
        </w:r>
        <w:r>
          <w:rPr>
            <w:noProof/>
            <w:webHidden/>
          </w:rPr>
          <w:fldChar w:fldCharType="end"/>
        </w:r>
      </w:hyperlink>
    </w:p>
    <w:p w14:paraId="297F049B" w14:textId="61C03DCD"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59" w:history="1">
        <w:r w:rsidRPr="00E93A0E">
          <w:rPr>
            <w:rStyle w:val="Hyperlink"/>
            <w:noProof/>
          </w:rPr>
          <w:t>2.16.1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UC016</w:t>
        </w:r>
        <w:r>
          <w:rPr>
            <w:noProof/>
            <w:webHidden/>
          </w:rPr>
          <w:tab/>
        </w:r>
        <w:r>
          <w:rPr>
            <w:noProof/>
            <w:webHidden/>
          </w:rPr>
          <w:fldChar w:fldCharType="begin"/>
        </w:r>
        <w:r>
          <w:rPr>
            <w:noProof/>
            <w:webHidden/>
          </w:rPr>
          <w:instrText xml:space="preserve"> PAGEREF _Toc153383759 \h </w:instrText>
        </w:r>
        <w:r>
          <w:rPr>
            <w:noProof/>
            <w:webHidden/>
          </w:rPr>
        </w:r>
        <w:r>
          <w:rPr>
            <w:noProof/>
            <w:webHidden/>
          </w:rPr>
          <w:fldChar w:fldCharType="separate"/>
        </w:r>
        <w:r w:rsidR="00422362">
          <w:rPr>
            <w:noProof/>
            <w:webHidden/>
          </w:rPr>
          <w:t>49</w:t>
        </w:r>
        <w:r>
          <w:rPr>
            <w:noProof/>
            <w:webHidden/>
          </w:rPr>
          <w:fldChar w:fldCharType="end"/>
        </w:r>
      </w:hyperlink>
    </w:p>
    <w:p w14:paraId="08E07DA9" w14:textId="2407416A"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60" w:history="1">
        <w:r w:rsidRPr="00E93A0E">
          <w:rPr>
            <w:rStyle w:val="Hyperlink"/>
            <w:noProof/>
          </w:rPr>
          <w:t>2.16.2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_Toc153383760 \h </w:instrText>
        </w:r>
        <w:r>
          <w:rPr>
            <w:noProof/>
            <w:webHidden/>
          </w:rPr>
        </w:r>
        <w:r>
          <w:rPr>
            <w:noProof/>
            <w:webHidden/>
          </w:rPr>
          <w:fldChar w:fldCharType="separate"/>
        </w:r>
        <w:r w:rsidR="00422362">
          <w:rPr>
            <w:noProof/>
            <w:webHidden/>
          </w:rPr>
          <w:t>50</w:t>
        </w:r>
        <w:r>
          <w:rPr>
            <w:noProof/>
            <w:webHidden/>
          </w:rPr>
          <w:fldChar w:fldCharType="end"/>
        </w:r>
      </w:hyperlink>
    </w:p>
    <w:p w14:paraId="27417D95" w14:textId="590B0091"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61" w:history="1">
        <w:r w:rsidRPr="00E93A0E">
          <w:rPr>
            <w:rStyle w:val="Hyperlink"/>
            <w:noProof/>
          </w:rPr>
          <w:t>2.17.</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UC017_Thêm Nhà Cung Cấp</w:t>
        </w:r>
        <w:r>
          <w:rPr>
            <w:noProof/>
            <w:webHidden/>
          </w:rPr>
          <w:tab/>
        </w:r>
        <w:r>
          <w:rPr>
            <w:noProof/>
            <w:webHidden/>
          </w:rPr>
          <w:fldChar w:fldCharType="begin"/>
        </w:r>
        <w:r>
          <w:rPr>
            <w:noProof/>
            <w:webHidden/>
          </w:rPr>
          <w:instrText xml:space="preserve"> PAGEREF _Toc153383761 \h </w:instrText>
        </w:r>
        <w:r>
          <w:rPr>
            <w:noProof/>
            <w:webHidden/>
          </w:rPr>
        </w:r>
        <w:r>
          <w:rPr>
            <w:noProof/>
            <w:webHidden/>
          </w:rPr>
          <w:fldChar w:fldCharType="separate"/>
        </w:r>
        <w:r w:rsidR="00422362">
          <w:rPr>
            <w:noProof/>
            <w:webHidden/>
          </w:rPr>
          <w:t>51</w:t>
        </w:r>
        <w:r>
          <w:rPr>
            <w:noProof/>
            <w:webHidden/>
          </w:rPr>
          <w:fldChar w:fldCharType="end"/>
        </w:r>
      </w:hyperlink>
    </w:p>
    <w:p w14:paraId="167B9805" w14:textId="24565A94"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62" w:history="1">
        <w:r w:rsidRPr="00E93A0E">
          <w:rPr>
            <w:rStyle w:val="Hyperlink"/>
            <w:noProof/>
          </w:rPr>
          <w:t>2.17.1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UC017</w:t>
        </w:r>
        <w:r>
          <w:rPr>
            <w:noProof/>
            <w:webHidden/>
          </w:rPr>
          <w:tab/>
        </w:r>
        <w:r>
          <w:rPr>
            <w:noProof/>
            <w:webHidden/>
          </w:rPr>
          <w:fldChar w:fldCharType="begin"/>
        </w:r>
        <w:r>
          <w:rPr>
            <w:noProof/>
            <w:webHidden/>
          </w:rPr>
          <w:instrText xml:space="preserve"> PAGEREF _Toc153383762 \h </w:instrText>
        </w:r>
        <w:r>
          <w:rPr>
            <w:noProof/>
            <w:webHidden/>
          </w:rPr>
        </w:r>
        <w:r>
          <w:rPr>
            <w:noProof/>
            <w:webHidden/>
          </w:rPr>
          <w:fldChar w:fldCharType="separate"/>
        </w:r>
        <w:r w:rsidR="00422362">
          <w:rPr>
            <w:noProof/>
            <w:webHidden/>
          </w:rPr>
          <w:t>51</w:t>
        </w:r>
        <w:r>
          <w:rPr>
            <w:noProof/>
            <w:webHidden/>
          </w:rPr>
          <w:fldChar w:fldCharType="end"/>
        </w:r>
      </w:hyperlink>
    </w:p>
    <w:p w14:paraId="1E83B7F5" w14:textId="17712921"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63" w:history="1">
        <w:r w:rsidRPr="00E93A0E">
          <w:rPr>
            <w:rStyle w:val="Hyperlink"/>
            <w:noProof/>
          </w:rPr>
          <w:t>2.17.2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_Toc153383763 \h </w:instrText>
        </w:r>
        <w:r>
          <w:rPr>
            <w:noProof/>
            <w:webHidden/>
          </w:rPr>
        </w:r>
        <w:r>
          <w:rPr>
            <w:noProof/>
            <w:webHidden/>
          </w:rPr>
          <w:fldChar w:fldCharType="separate"/>
        </w:r>
        <w:r w:rsidR="00422362">
          <w:rPr>
            <w:noProof/>
            <w:webHidden/>
          </w:rPr>
          <w:t>53</w:t>
        </w:r>
        <w:r>
          <w:rPr>
            <w:noProof/>
            <w:webHidden/>
          </w:rPr>
          <w:fldChar w:fldCharType="end"/>
        </w:r>
      </w:hyperlink>
    </w:p>
    <w:p w14:paraId="3E34F810" w14:textId="1D7C36DB"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64" w:history="1">
        <w:r w:rsidRPr="00E93A0E">
          <w:rPr>
            <w:rStyle w:val="Hyperlink"/>
            <w:noProof/>
          </w:rPr>
          <w:t>2.18.</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UC018_Tìm Nhà Cung Cấp</w:t>
        </w:r>
        <w:r>
          <w:rPr>
            <w:noProof/>
            <w:webHidden/>
          </w:rPr>
          <w:tab/>
        </w:r>
        <w:r>
          <w:rPr>
            <w:noProof/>
            <w:webHidden/>
          </w:rPr>
          <w:fldChar w:fldCharType="begin"/>
        </w:r>
        <w:r>
          <w:rPr>
            <w:noProof/>
            <w:webHidden/>
          </w:rPr>
          <w:instrText xml:space="preserve"> PAGEREF _Toc153383764 \h </w:instrText>
        </w:r>
        <w:r>
          <w:rPr>
            <w:noProof/>
            <w:webHidden/>
          </w:rPr>
        </w:r>
        <w:r>
          <w:rPr>
            <w:noProof/>
            <w:webHidden/>
          </w:rPr>
          <w:fldChar w:fldCharType="separate"/>
        </w:r>
        <w:r w:rsidR="00422362">
          <w:rPr>
            <w:noProof/>
            <w:webHidden/>
          </w:rPr>
          <w:t>54</w:t>
        </w:r>
        <w:r>
          <w:rPr>
            <w:noProof/>
            <w:webHidden/>
          </w:rPr>
          <w:fldChar w:fldCharType="end"/>
        </w:r>
      </w:hyperlink>
    </w:p>
    <w:p w14:paraId="111D5149" w14:textId="63210644"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65" w:history="1">
        <w:r w:rsidRPr="00E93A0E">
          <w:rPr>
            <w:rStyle w:val="Hyperlink"/>
            <w:noProof/>
          </w:rPr>
          <w:t>2.18.1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UC018</w:t>
        </w:r>
        <w:r>
          <w:rPr>
            <w:noProof/>
            <w:webHidden/>
          </w:rPr>
          <w:tab/>
        </w:r>
        <w:r>
          <w:rPr>
            <w:noProof/>
            <w:webHidden/>
          </w:rPr>
          <w:fldChar w:fldCharType="begin"/>
        </w:r>
        <w:r>
          <w:rPr>
            <w:noProof/>
            <w:webHidden/>
          </w:rPr>
          <w:instrText xml:space="preserve"> PAGEREF _Toc153383765 \h </w:instrText>
        </w:r>
        <w:r>
          <w:rPr>
            <w:noProof/>
            <w:webHidden/>
          </w:rPr>
        </w:r>
        <w:r>
          <w:rPr>
            <w:noProof/>
            <w:webHidden/>
          </w:rPr>
          <w:fldChar w:fldCharType="separate"/>
        </w:r>
        <w:r w:rsidR="00422362">
          <w:rPr>
            <w:noProof/>
            <w:webHidden/>
          </w:rPr>
          <w:t>54</w:t>
        </w:r>
        <w:r>
          <w:rPr>
            <w:noProof/>
            <w:webHidden/>
          </w:rPr>
          <w:fldChar w:fldCharType="end"/>
        </w:r>
      </w:hyperlink>
    </w:p>
    <w:p w14:paraId="2CC41E56" w14:textId="0E57FE2C"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66" w:history="1">
        <w:r w:rsidRPr="00E93A0E">
          <w:rPr>
            <w:rStyle w:val="Hyperlink"/>
            <w:noProof/>
          </w:rPr>
          <w:t>2.18.2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_Toc153383766 \h </w:instrText>
        </w:r>
        <w:r>
          <w:rPr>
            <w:noProof/>
            <w:webHidden/>
          </w:rPr>
        </w:r>
        <w:r>
          <w:rPr>
            <w:noProof/>
            <w:webHidden/>
          </w:rPr>
          <w:fldChar w:fldCharType="separate"/>
        </w:r>
        <w:r w:rsidR="00422362">
          <w:rPr>
            <w:noProof/>
            <w:webHidden/>
          </w:rPr>
          <w:t>55</w:t>
        </w:r>
        <w:r>
          <w:rPr>
            <w:noProof/>
            <w:webHidden/>
          </w:rPr>
          <w:fldChar w:fldCharType="end"/>
        </w:r>
      </w:hyperlink>
    </w:p>
    <w:p w14:paraId="7ACC8149" w14:textId="09CDEE52"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67" w:history="1">
        <w:r w:rsidRPr="00E93A0E">
          <w:rPr>
            <w:rStyle w:val="Hyperlink"/>
            <w:noProof/>
          </w:rPr>
          <w:t>2.19.</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UC019_Xem Nhà Cung Cấp</w:t>
        </w:r>
        <w:r>
          <w:rPr>
            <w:noProof/>
            <w:webHidden/>
          </w:rPr>
          <w:tab/>
        </w:r>
        <w:r>
          <w:rPr>
            <w:noProof/>
            <w:webHidden/>
          </w:rPr>
          <w:fldChar w:fldCharType="begin"/>
        </w:r>
        <w:r>
          <w:rPr>
            <w:noProof/>
            <w:webHidden/>
          </w:rPr>
          <w:instrText xml:space="preserve"> PAGEREF _Toc153383767 \h </w:instrText>
        </w:r>
        <w:r>
          <w:rPr>
            <w:noProof/>
            <w:webHidden/>
          </w:rPr>
        </w:r>
        <w:r>
          <w:rPr>
            <w:noProof/>
            <w:webHidden/>
          </w:rPr>
          <w:fldChar w:fldCharType="separate"/>
        </w:r>
        <w:r w:rsidR="00422362">
          <w:rPr>
            <w:noProof/>
            <w:webHidden/>
          </w:rPr>
          <w:t>56</w:t>
        </w:r>
        <w:r>
          <w:rPr>
            <w:noProof/>
            <w:webHidden/>
          </w:rPr>
          <w:fldChar w:fldCharType="end"/>
        </w:r>
      </w:hyperlink>
    </w:p>
    <w:p w14:paraId="1288C8A1" w14:textId="740261AF"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68" w:history="1">
        <w:r w:rsidRPr="00E93A0E">
          <w:rPr>
            <w:rStyle w:val="Hyperlink"/>
            <w:noProof/>
          </w:rPr>
          <w:t>2.19.1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UC019</w:t>
        </w:r>
        <w:r>
          <w:rPr>
            <w:noProof/>
            <w:webHidden/>
          </w:rPr>
          <w:tab/>
        </w:r>
        <w:r>
          <w:rPr>
            <w:noProof/>
            <w:webHidden/>
          </w:rPr>
          <w:fldChar w:fldCharType="begin"/>
        </w:r>
        <w:r>
          <w:rPr>
            <w:noProof/>
            <w:webHidden/>
          </w:rPr>
          <w:instrText xml:space="preserve"> PAGEREF _Toc153383768 \h </w:instrText>
        </w:r>
        <w:r>
          <w:rPr>
            <w:noProof/>
            <w:webHidden/>
          </w:rPr>
        </w:r>
        <w:r>
          <w:rPr>
            <w:noProof/>
            <w:webHidden/>
          </w:rPr>
          <w:fldChar w:fldCharType="separate"/>
        </w:r>
        <w:r w:rsidR="00422362">
          <w:rPr>
            <w:noProof/>
            <w:webHidden/>
          </w:rPr>
          <w:t>56</w:t>
        </w:r>
        <w:r>
          <w:rPr>
            <w:noProof/>
            <w:webHidden/>
          </w:rPr>
          <w:fldChar w:fldCharType="end"/>
        </w:r>
      </w:hyperlink>
    </w:p>
    <w:p w14:paraId="24858CC0" w14:textId="0269B5E3"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69" w:history="1">
        <w:r w:rsidRPr="00E93A0E">
          <w:rPr>
            <w:rStyle w:val="Hyperlink"/>
            <w:noProof/>
          </w:rPr>
          <w:t>2.19.2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_Toc153383769 \h </w:instrText>
        </w:r>
        <w:r>
          <w:rPr>
            <w:noProof/>
            <w:webHidden/>
          </w:rPr>
        </w:r>
        <w:r>
          <w:rPr>
            <w:noProof/>
            <w:webHidden/>
          </w:rPr>
          <w:fldChar w:fldCharType="separate"/>
        </w:r>
        <w:r w:rsidR="00422362">
          <w:rPr>
            <w:noProof/>
            <w:webHidden/>
          </w:rPr>
          <w:t>57</w:t>
        </w:r>
        <w:r>
          <w:rPr>
            <w:noProof/>
            <w:webHidden/>
          </w:rPr>
          <w:fldChar w:fldCharType="end"/>
        </w:r>
      </w:hyperlink>
    </w:p>
    <w:p w14:paraId="3275676F" w14:textId="655DE270"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70" w:history="1">
        <w:r w:rsidRPr="00E93A0E">
          <w:rPr>
            <w:rStyle w:val="Hyperlink"/>
            <w:noProof/>
          </w:rPr>
          <w:t>2.20.</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UC020_Cập Nhật Nhà Cung Cấp</w:t>
        </w:r>
        <w:r>
          <w:rPr>
            <w:noProof/>
            <w:webHidden/>
          </w:rPr>
          <w:tab/>
        </w:r>
        <w:r>
          <w:rPr>
            <w:noProof/>
            <w:webHidden/>
          </w:rPr>
          <w:fldChar w:fldCharType="begin"/>
        </w:r>
        <w:r>
          <w:rPr>
            <w:noProof/>
            <w:webHidden/>
          </w:rPr>
          <w:instrText xml:space="preserve"> PAGEREF _Toc153383770 \h </w:instrText>
        </w:r>
        <w:r>
          <w:rPr>
            <w:noProof/>
            <w:webHidden/>
          </w:rPr>
        </w:r>
        <w:r>
          <w:rPr>
            <w:noProof/>
            <w:webHidden/>
          </w:rPr>
          <w:fldChar w:fldCharType="separate"/>
        </w:r>
        <w:r w:rsidR="00422362">
          <w:rPr>
            <w:noProof/>
            <w:webHidden/>
          </w:rPr>
          <w:t>58</w:t>
        </w:r>
        <w:r>
          <w:rPr>
            <w:noProof/>
            <w:webHidden/>
          </w:rPr>
          <w:fldChar w:fldCharType="end"/>
        </w:r>
      </w:hyperlink>
    </w:p>
    <w:p w14:paraId="5D0DE451" w14:textId="6307F01B"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71" w:history="1">
        <w:r w:rsidRPr="00E93A0E">
          <w:rPr>
            <w:rStyle w:val="Hyperlink"/>
            <w:noProof/>
          </w:rPr>
          <w:t>2.20.1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UC020</w:t>
        </w:r>
        <w:r>
          <w:rPr>
            <w:noProof/>
            <w:webHidden/>
          </w:rPr>
          <w:tab/>
        </w:r>
        <w:r>
          <w:rPr>
            <w:noProof/>
            <w:webHidden/>
          </w:rPr>
          <w:fldChar w:fldCharType="begin"/>
        </w:r>
        <w:r>
          <w:rPr>
            <w:noProof/>
            <w:webHidden/>
          </w:rPr>
          <w:instrText xml:space="preserve"> PAGEREF _Toc153383771 \h </w:instrText>
        </w:r>
        <w:r>
          <w:rPr>
            <w:noProof/>
            <w:webHidden/>
          </w:rPr>
        </w:r>
        <w:r>
          <w:rPr>
            <w:noProof/>
            <w:webHidden/>
          </w:rPr>
          <w:fldChar w:fldCharType="separate"/>
        </w:r>
        <w:r w:rsidR="00422362">
          <w:rPr>
            <w:noProof/>
            <w:webHidden/>
          </w:rPr>
          <w:t>58</w:t>
        </w:r>
        <w:r>
          <w:rPr>
            <w:noProof/>
            <w:webHidden/>
          </w:rPr>
          <w:fldChar w:fldCharType="end"/>
        </w:r>
      </w:hyperlink>
    </w:p>
    <w:p w14:paraId="78FCCCD7" w14:textId="212DC1E8"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72" w:history="1">
        <w:r w:rsidRPr="00E93A0E">
          <w:rPr>
            <w:rStyle w:val="Hyperlink"/>
            <w:noProof/>
          </w:rPr>
          <w:t>2.20.2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_Toc153383772 \h </w:instrText>
        </w:r>
        <w:r>
          <w:rPr>
            <w:noProof/>
            <w:webHidden/>
          </w:rPr>
        </w:r>
        <w:r>
          <w:rPr>
            <w:noProof/>
            <w:webHidden/>
          </w:rPr>
          <w:fldChar w:fldCharType="separate"/>
        </w:r>
        <w:r w:rsidR="00422362">
          <w:rPr>
            <w:noProof/>
            <w:webHidden/>
          </w:rPr>
          <w:t>59</w:t>
        </w:r>
        <w:r>
          <w:rPr>
            <w:noProof/>
            <w:webHidden/>
          </w:rPr>
          <w:fldChar w:fldCharType="end"/>
        </w:r>
      </w:hyperlink>
    </w:p>
    <w:p w14:paraId="154B5702" w14:textId="5F21B29B"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73" w:history="1">
        <w:r w:rsidRPr="00E93A0E">
          <w:rPr>
            <w:rStyle w:val="Hyperlink"/>
            <w:noProof/>
          </w:rPr>
          <w:t>2.21.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UC021_Thống Kê Quần Áo</w:t>
        </w:r>
        <w:r>
          <w:rPr>
            <w:noProof/>
            <w:webHidden/>
          </w:rPr>
          <w:tab/>
        </w:r>
        <w:r>
          <w:rPr>
            <w:noProof/>
            <w:webHidden/>
          </w:rPr>
          <w:fldChar w:fldCharType="begin"/>
        </w:r>
        <w:r>
          <w:rPr>
            <w:noProof/>
            <w:webHidden/>
          </w:rPr>
          <w:instrText xml:space="preserve"> PAGEREF _Toc153383773 \h </w:instrText>
        </w:r>
        <w:r>
          <w:rPr>
            <w:noProof/>
            <w:webHidden/>
          </w:rPr>
        </w:r>
        <w:r>
          <w:rPr>
            <w:noProof/>
            <w:webHidden/>
          </w:rPr>
          <w:fldChar w:fldCharType="separate"/>
        </w:r>
        <w:r w:rsidR="00422362">
          <w:rPr>
            <w:noProof/>
            <w:webHidden/>
          </w:rPr>
          <w:t>60</w:t>
        </w:r>
        <w:r>
          <w:rPr>
            <w:noProof/>
            <w:webHidden/>
          </w:rPr>
          <w:fldChar w:fldCharType="end"/>
        </w:r>
      </w:hyperlink>
    </w:p>
    <w:p w14:paraId="0655A7CB" w14:textId="34FB6756"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74" w:history="1">
        <w:r w:rsidRPr="00E93A0E">
          <w:rPr>
            <w:rStyle w:val="Hyperlink"/>
            <w:noProof/>
          </w:rPr>
          <w:t>2.21.1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UC021</w:t>
        </w:r>
        <w:r>
          <w:rPr>
            <w:noProof/>
            <w:webHidden/>
          </w:rPr>
          <w:tab/>
        </w:r>
        <w:r>
          <w:rPr>
            <w:noProof/>
            <w:webHidden/>
          </w:rPr>
          <w:fldChar w:fldCharType="begin"/>
        </w:r>
        <w:r>
          <w:rPr>
            <w:noProof/>
            <w:webHidden/>
          </w:rPr>
          <w:instrText xml:space="preserve"> PAGEREF _Toc153383774 \h </w:instrText>
        </w:r>
        <w:r>
          <w:rPr>
            <w:noProof/>
            <w:webHidden/>
          </w:rPr>
        </w:r>
        <w:r>
          <w:rPr>
            <w:noProof/>
            <w:webHidden/>
          </w:rPr>
          <w:fldChar w:fldCharType="separate"/>
        </w:r>
        <w:r w:rsidR="00422362">
          <w:rPr>
            <w:noProof/>
            <w:webHidden/>
          </w:rPr>
          <w:t>60</w:t>
        </w:r>
        <w:r>
          <w:rPr>
            <w:noProof/>
            <w:webHidden/>
          </w:rPr>
          <w:fldChar w:fldCharType="end"/>
        </w:r>
      </w:hyperlink>
    </w:p>
    <w:p w14:paraId="1F12D5D7" w14:textId="50C457DF"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75" w:history="1">
        <w:r w:rsidRPr="00E93A0E">
          <w:rPr>
            <w:rStyle w:val="Hyperlink"/>
            <w:noProof/>
          </w:rPr>
          <w:t>2.21.2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_Toc153383775 \h </w:instrText>
        </w:r>
        <w:r>
          <w:rPr>
            <w:noProof/>
            <w:webHidden/>
          </w:rPr>
        </w:r>
        <w:r>
          <w:rPr>
            <w:noProof/>
            <w:webHidden/>
          </w:rPr>
          <w:fldChar w:fldCharType="separate"/>
        </w:r>
        <w:r w:rsidR="00422362">
          <w:rPr>
            <w:noProof/>
            <w:webHidden/>
          </w:rPr>
          <w:t>62</w:t>
        </w:r>
        <w:r>
          <w:rPr>
            <w:noProof/>
            <w:webHidden/>
          </w:rPr>
          <w:fldChar w:fldCharType="end"/>
        </w:r>
      </w:hyperlink>
    </w:p>
    <w:p w14:paraId="30A24A56" w14:textId="22C1E57D"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76" w:history="1">
        <w:r w:rsidRPr="00E93A0E">
          <w:rPr>
            <w:rStyle w:val="Hyperlink"/>
            <w:noProof/>
          </w:rPr>
          <w:t>2.22.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UC022_Thống Kê Doanh Thu</w:t>
        </w:r>
        <w:r>
          <w:rPr>
            <w:noProof/>
            <w:webHidden/>
          </w:rPr>
          <w:tab/>
        </w:r>
        <w:r>
          <w:rPr>
            <w:noProof/>
            <w:webHidden/>
          </w:rPr>
          <w:fldChar w:fldCharType="begin"/>
        </w:r>
        <w:r>
          <w:rPr>
            <w:noProof/>
            <w:webHidden/>
          </w:rPr>
          <w:instrText xml:space="preserve"> PAGEREF _Toc153383776 \h </w:instrText>
        </w:r>
        <w:r>
          <w:rPr>
            <w:noProof/>
            <w:webHidden/>
          </w:rPr>
        </w:r>
        <w:r>
          <w:rPr>
            <w:noProof/>
            <w:webHidden/>
          </w:rPr>
          <w:fldChar w:fldCharType="separate"/>
        </w:r>
        <w:r w:rsidR="00422362">
          <w:rPr>
            <w:noProof/>
            <w:webHidden/>
          </w:rPr>
          <w:t>63</w:t>
        </w:r>
        <w:r>
          <w:rPr>
            <w:noProof/>
            <w:webHidden/>
          </w:rPr>
          <w:fldChar w:fldCharType="end"/>
        </w:r>
      </w:hyperlink>
    </w:p>
    <w:p w14:paraId="5D0A85AE" w14:textId="6BA8D438"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77" w:history="1">
        <w:r w:rsidRPr="00E93A0E">
          <w:rPr>
            <w:rStyle w:val="Hyperlink"/>
            <w:noProof/>
          </w:rPr>
          <w:t>2.22.1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UC022</w:t>
        </w:r>
        <w:r>
          <w:rPr>
            <w:noProof/>
            <w:webHidden/>
          </w:rPr>
          <w:tab/>
        </w:r>
        <w:r>
          <w:rPr>
            <w:noProof/>
            <w:webHidden/>
          </w:rPr>
          <w:fldChar w:fldCharType="begin"/>
        </w:r>
        <w:r>
          <w:rPr>
            <w:noProof/>
            <w:webHidden/>
          </w:rPr>
          <w:instrText xml:space="preserve"> PAGEREF _Toc153383777 \h </w:instrText>
        </w:r>
        <w:r>
          <w:rPr>
            <w:noProof/>
            <w:webHidden/>
          </w:rPr>
        </w:r>
        <w:r>
          <w:rPr>
            <w:noProof/>
            <w:webHidden/>
          </w:rPr>
          <w:fldChar w:fldCharType="separate"/>
        </w:r>
        <w:r w:rsidR="00422362">
          <w:rPr>
            <w:noProof/>
            <w:webHidden/>
          </w:rPr>
          <w:t>63</w:t>
        </w:r>
        <w:r>
          <w:rPr>
            <w:noProof/>
            <w:webHidden/>
          </w:rPr>
          <w:fldChar w:fldCharType="end"/>
        </w:r>
      </w:hyperlink>
    </w:p>
    <w:p w14:paraId="77B74624" w14:textId="76479AD0"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78" w:history="1">
        <w:r w:rsidRPr="00E93A0E">
          <w:rPr>
            <w:rStyle w:val="Hyperlink"/>
            <w:noProof/>
          </w:rPr>
          <w:t>2.22.2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_Toc153383778 \h </w:instrText>
        </w:r>
        <w:r>
          <w:rPr>
            <w:noProof/>
            <w:webHidden/>
          </w:rPr>
        </w:r>
        <w:r>
          <w:rPr>
            <w:noProof/>
            <w:webHidden/>
          </w:rPr>
          <w:fldChar w:fldCharType="separate"/>
        </w:r>
        <w:r w:rsidR="00422362">
          <w:rPr>
            <w:noProof/>
            <w:webHidden/>
          </w:rPr>
          <w:t>64</w:t>
        </w:r>
        <w:r>
          <w:rPr>
            <w:noProof/>
            <w:webHidden/>
          </w:rPr>
          <w:fldChar w:fldCharType="end"/>
        </w:r>
      </w:hyperlink>
    </w:p>
    <w:p w14:paraId="4D0ABC6D" w14:textId="25A206A5"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79" w:history="1">
        <w:r w:rsidRPr="00E93A0E">
          <w:rPr>
            <w:rStyle w:val="Hyperlink"/>
            <w:noProof/>
          </w:rPr>
          <w:t>2.23.</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UC023_Thống Kê Khách Hàng</w:t>
        </w:r>
        <w:r>
          <w:rPr>
            <w:noProof/>
            <w:webHidden/>
          </w:rPr>
          <w:tab/>
        </w:r>
        <w:r>
          <w:rPr>
            <w:noProof/>
            <w:webHidden/>
          </w:rPr>
          <w:fldChar w:fldCharType="begin"/>
        </w:r>
        <w:r>
          <w:rPr>
            <w:noProof/>
            <w:webHidden/>
          </w:rPr>
          <w:instrText xml:space="preserve"> PAGEREF _Toc153383779 \h </w:instrText>
        </w:r>
        <w:r>
          <w:rPr>
            <w:noProof/>
            <w:webHidden/>
          </w:rPr>
        </w:r>
        <w:r>
          <w:rPr>
            <w:noProof/>
            <w:webHidden/>
          </w:rPr>
          <w:fldChar w:fldCharType="separate"/>
        </w:r>
        <w:r w:rsidR="00422362">
          <w:rPr>
            <w:noProof/>
            <w:webHidden/>
          </w:rPr>
          <w:t>64</w:t>
        </w:r>
        <w:r>
          <w:rPr>
            <w:noProof/>
            <w:webHidden/>
          </w:rPr>
          <w:fldChar w:fldCharType="end"/>
        </w:r>
      </w:hyperlink>
    </w:p>
    <w:p w14:paraId="2FEB8A6C" w14:textId="2CE6AE42"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80" w:history="1">
        <w:r w:rsidRPr="00E93A0E">
          <w:rPr>
            <w:rStyle w:val="Hyperlink"/>
            <w:noProof/>
          </w:rPr>
          <w:t>2.23.1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UC023</w:t>
        </w:r>
        <w:r>
          <w:rPr>
            <w:noProof/>
            <w:webHidden/>
          </w:rPr>
          <w:tab/>
        </w:r>
        <w:r>
          <w:rPr>
            <w:noProof/>
            <w:webHidden/>
          </w:rPr>
          <w:fldChar w:fldCharType="begin"/>
        </w:r>
        <w:r>
          <w:rPr>
            <w:noProof/>
            <w:webHidden/>
          </w:rPr>
          <w:instrText xml:space="preserve"> PAGEREF _Toc153383780 \h </w:instrText>
        </w:r>
        <w:r>
          <w:rPr>
            <w:noProof/>
            <w:webHidden/>
          </w:rPr>
        </w:r>
        <w:r>
          <w:rPr>
            <w:noProof/>
            <w:webHidden/>
          </w:rPr>
          <w:fldChar w:fldCharType="separate"/>
        </w:r>
        <w:r w:rsidR="00422362">
          <w:rPr>
            <w:noProof/>
            <w:webHidden/>
          </w:rPr>
          <w:t>64</w:t>
        </w:r>
        <w:r>
          <w:rPr>
            <w:noProof/>
            <w:webHidden/>
          </w:rPr>
          <w:fldChar w:fldCharType="end"/>
        </w:r>
      </w:hyperlink>
    </w:p>
    <w:p w14:paraId="7A2A2F7E" w14:textId="302BF77A"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81" w:history="1">
        <w:r w:rsidRPr="00E93A0E">
          <w:rPr>
            <w:rStyle w:val="Hyperlink"/>
            <w:noProof/>
          </w:rPr>
          <w:t>2.23.2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_Toc153383781 \h </w:instrText>
        </w:r>
        <w:r>
          <w:rPr>
            <w:noProof/>
            <w:webHidden/>
          </w:rPr>
        </w:r>
        <w:r>
          <w:rPr>
            <w:noProof/>
            <w:webHidden/>
          </w:rPr>
          <w:fldChar w:fldCharType="separate"/>
        </w:r>
        <w:r w:rsidR="00422362">
          <w:rPr>
            <w:noProof/>
            <w:webHidden/>
          </w:rPr>
          <w:t>65</w:t>
        </w:r>
        <w:r>
          <w:rPr>
            <w:noProof/>
            <w:webHidden/>
          </w:rPr>
          <w:fldChar w:fldCharType="end"/>
        </w:r>
      </w:hyperlink>
    </w:p>
    <w:p w14:paraId="3F6CE1F2" w14:textId="21129053"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82" w:history="1">
        <w:r w:rsidRPr="00E93A0E">
          <w:rPr>
            <w:rStyle w:val="Hyperlink"/>
            <w:noProof/>
          </w:rPr>
          <w:t>2.24.</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UC024_Thêm Mới Chương Trình Khuyến Mãi</w:t>
        </w:r>
        <w:r>
          <w:rPr>
            <w:noProof/>
            <w:webHidden/>
          </w:rPr>
          <w:tab/>
        </w:r>
        <w:r>
          <w:rPr>
            <w:noProof/>
            <w:webHidden/>
          </w:rPr>
          <w:fldChar w:fldCharType="begin"/>
        </w:r>
        <w:r>
          <w:rPr>
            <w:noProof/>
            <w:webHidden/>
          </w:rPr>
          <w:instrText xml:space="preserve"> PAGEREF _Toc153383782 \h </w:instrText>
        </w:r>
        <w:r>
          <w:rPr>
            <w:noProof/>
            <w:webHidden/>
          </w:rPr>
        </w:r>
        <w:r>
          <w:rPr>
            <w:noProof/>
            <w:webHidden/>
          </w:rPr>
          <w:fldChar w:fldCharType="separate"/>
        </w:r>
        <w:r w:rsidR="00422362">
          <w:rPr>
            <w:noProof/>
            <w:webHidden/>
          </w:rPr>
          <w:t>66</w:t>
        </w:r>
        <w:r>
          <w:rPr>
            <w:noProof/>
            <w:webHidden/>
          </w:rPr>
          <w:fldChar w:fldCharType="end"/>
        </w:r>
      </w:hyperlink>
    </w:p>
    <w:p w14:paraId="4F24CD6A" w14:textId="4D2778F5"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83" w:history="1">
        <w:r w:rsidRPr="00E93A0E">
          <w:rPr>
            <w:rStyle w:val="Hyperlink"/>
            <w:noProof/>
          </w:rPr>
          <w:t>2.24.1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UC024</w:t>
        </w:r>
        <w:r>
          <w:rPr>
            <w:noProof/>
            <w:webHidden/>
          </w:rPr>
          <w:tab/>
        </w:r>
        <w:r>
          <w:rPr>
            <w:noProof/>
            <w:webHidden/>
          </w:rPr>
          <w:fldChar w:fldCharType="begin"/>
        </w:r>
        <w:r>
          <w:rPr>
            <w:noProof/>
            <w:webHidden/>
          </w:rPr>
          <w:instrText xml:space="preserve"> PAGEREF _Toc153383783 \h </w:instrText>
        </w:r>
        <w:r>
          <w:rPr>
            <w:noProof/>
            <w:webHidden/>
          </w:rPr>
        </w:r>
        <w:r>
          <w:rPr>
            <w:noProof/>
            <w:webHidden/>
          </w:rPr>
          <w:fldChar w:fldCharType="separate"/>
        </w:r>
        <w:r w:rsidR="00422362">
          <w:rPr>
            <w:noProof/>
            <w:webHidden/>
          </w:rPr>
          <w:t>66</w:t>
        </w:r>
        <w:r>
          <w:rPr>
            <w:noProof/>
            <w:webHidden/>
          </w:rPr>
          <w:fldChar w:fldCharType="end"/>
        </w:r>
      </w:hyperlink>
    </w:p>
    <w:p w14:paraId="51E946CE" w14:textId="1885483C"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84" w:history="1">
        <w:r w:rsidRPr="00E93A0E">
          <w:rPr>
            <w:rStyle w:val="Hyperlink"/>
            <w:noProof/>
          </w:rPr>
          <w:t>2.24.2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_Toc153383784 \h </w:instrText>
        </w:r>
        <w:r>
          <w:rPr>
            <w:noProof/>
            <w:webHidden/>
          </w:rPr>
        </w:r>
        <w:r>
          <w:rPr>
            <w:noProof/>
            <w:webHidden/>
          </w:rPr>
          <w:fldChar w:fldCharType="separate"/>
        </w:r>
        <w:r w:rsidR="00422362">
          <w:rPr>
            <w:noProof/>
            <w:webHidden/>
          </w:rPr>
          <w:t>68</w:t>
        </w:r>
        <w:r>
          <w:rPr>
            <w:noProof/>
            <w:webHidden/>
          </w:rPr>
          <w:fldChar w:fldCharType="end"/>
        </w:r>
      </w:hyperlink>
    </w:p>
    <w:p w14:paraId="7D4E2ADE" w14:textId="0D8430A2" w:rsidR="006F0BC1" w:rsidRDefault="006F0BC1">
      <w:pPr>
        <w:pStyle w:val="TOC3"/>
        <w:tabs>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85" w:history="1">
        <w:r w:rsidRPr="00E93A0E">
          <w:rPr>
            <w:rStyle w:val="Hyperlink"/>
            <w:noProof/>
          </w:rPr>
          <w:t>Activity</w:t>
        </w:r>
        <w:r>
          <w:rPr>
            <w:noProof/>
            <w:webHidden/>
          </w:rPr>
          <w:tab/>
        </w:r>
        <w:r>
          <w:rPr>
            <w:noProof/>
            <w:webHidden/>
          </w:rPr>
          <w:fldChar w:fldCharType="begin"/>
        </w:r>
        <w:r>
          <w:rPr>
            <w:noProof/>
            <w:webHidden/>
          </w:rPr>
          <w:instrText xml:space="preserve"> PAGEREF _Toc153383785 \h </w:instrText>
        </w:r>
        <w:r>
          <w:rPr>
            <w:noProof/>
            <w:webHidden/>
          </w:rPr>
        </w:r>
        <w:r>
          <w:rPr>
            <w:noProof/>
            <w:webHidden/>
          </w:rPr>
          <w:fldChar w:fldCharType="separate"/>
        </w:r>
        <w:r w:rsidR="00422362">
          <w:rPr>
            <w:noProof/>
            <w:webHidden/>
          </w:rPr>
          <w:t>68</w:t>
        </w:r>
        <w:r>
          <w:rPr>
            <w:noProof/>
            <w:webHidden/>
          </w:rPr>
          <w:fldChar w:fldCharType="end"/>
        </w:r>
      </w:hyperlink>
    </w:p>
    <w:p w14:paraId="3ACF8547" w14:textId="7A36DAAA" w:rsidR="006F0BC1" w:rsidRDefault="006F0BC1">
      <w:pPr>
        <w:pStyle w:val="TOC3"/>
        <w:tabs>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86" w:history="1">
        <w:r w:rsidRPr="00E93A0E">
          <w:rPr>
            <w:rStyle w:val="Hyperlink"/>
            <w:noProof/>
          </w:rPr>
          <w:t>Sequence</w:t>
        </w:r>
        <w:r>
          <w:rPr>
            <w:noProof/>
            <w:webHidden/>
          </w:rPr>
          <w:tab/>
        </w:r>
        <w:r>
          <w:rPr>
            <w:noProof/>
            <w:webHidden/>
          </w:rPr>
          <w:fldChar w:fldCharType="begin"/>
        </w:r>
        <w:r>
          <w:rPr>
            <w:noProof/>
            <w:webHidden/>
          </w:rPr>
          <w:instrText xml:space="preserve"> PAGEREF _Toc153383786 \h </w:instrText>
        </w:r>
        <w:r>
          <w:rPr>
            <w:noProof/>
            <w:webHidden/>
          </w:rPr>
        </w:r>
        <w:r>
          <w:rPr>
            <w:noProof/>
            <w:webHidden/>
          </w:rPr>
          <w:fldChar w:fldCharType="separate"/>
        </w:r>
        <w:r w:rsidR="00422362">
          <w:rPr>
            <w:noProof/>
            <w:webHidden/>
          </w:rPr>
          <w:t>69</w:t>
        </w:r>
        <w:r>
          <w:rPr>
            <w:noProof/>
            <w:webHidden/>
          </w:rPr>
          <w:fldChar w:fldCharType="end"/>
        </w:r>
      </w:hyperlink>
    </w:p>
    <w:p w14:paraId="4638CDBC" w14:textId="48B487A6"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87" w:history="1">
        <w:r w:rsidRPr="00E93A0E">
          <w:rPr>
            <w:rStyle w:val="Hyperlink"/>
            <w:noProof/>
          </w:rPr>
          <w:t>2.25.</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UC025_Xem Chương Trình Khuyến Mãi</w:t>
        </w:r>
        <w:r>
          <w:rPr>
            <w:noProof/>
            <w:webHidden/>
          </w:rPr>
          <w:tab/>
        </w:r>
        <w:r>
          <w:rPr>
            <w:noProof/>
            <w:webHidden/>
          </w:rPr>
          <w:fldChar w:fldCharType="begin"/>
        </w:r>
        <w:r>
          <w:rPr>
            <w:noProof/>
            <w:webHidden/>
          </w:rPr>
          <w:instrText xml:space="preserve"> PAGEREF _Toc153383787 \h </w:instrText>
        </w:r>
        <w:r>
          <w:rPr>
            <w:noProof/>
            <w:webHidden/>
          </w:rPr>
        </w:r>
        <w:r>
          <w:rPr>
            <w:noProof/>
            <w:webHidden/>
          </w:rPr>
          <w:fldChar w:fldCharType="separate"/>
        </w:r>
        <w:r w:rsidR="00422362">
          <w:rPr>
            <w:noProof/>
            <w:webHidden/>
          </w:rPr>
          <w:t>69</w:t>
        </w:r>
        <w:r>
          <w:rPr>
            <w:noProof/>
            <w:webHidden/>
          </w:rPr>
          <w:fldChar w:fldCharType="end"/>
        </w:r>
      </w:hyperlink>
    </w:p>
    <w:p w14:paraId="0C397014" w14:textId="26A3DB70"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88" w:history="1">
        <w:r w:rsidRPr="00E93A0E">
          <w:rPr>
            <w:rStyle w:val="Hyperlink"/>
            <w:noProof/>
          </w:rPr>
          <w:t>2.25.1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UC025</w:t>
        </w:r>
        <w:r>
          <w:rPr>
            <w:noProof/>
            <w:webHidden/>
          </w:rPr>
          <w:tab/>
        </w:r>
        <w:r>
          <w:rPr>
            <w:noProof/>
            <w:webHidden/>
          </w:rPr>
          <w:fldChar w:fldCharType="begin"/>
        </w:r>
        <w:r>
          <w:rPr>
            <w:noProof/>
            <w:webHidden/>
          </w:rPr>
          <w:instrText xml:space="preserve"> PAGEREF _Toc153383788 \h </w:instrText>
        </w:r>
        <w:r>
          <w:rPr>
            <w:noProof/>
            <w:webHidden/>
          </w:rPr>
        </w:r>
        <w:r>
          <w:rPr>
            <w:noProof/>
            <w:webHidden/>
          </w:rPr>
          <w:fldChar w:fldCharType="separate"/>
        </w:r>
        <w:r w:rsidR="00422362">
          <w:rPr>
            <w:noProof/>
            <w:webHidden/>
          </w:rPr>
          <w:t>69</w:t>
        </w:r>
        <w:r>
          <w:rPr>
            <w:noProof/>
            <w:webHidden/>
          </w:rPr>
          <w:fldChar w:fldCharType="end"/>
        </w:r>
      </w:hyperlink>
    </w:p>
    <w:p w14:paraId="128D6D62" w14:textId="09D4B871"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89" w:history="1">
        <w:r w:rsidRPr="00E93A0E">
          <w:rPr>
            <w:rStyle w:val="Hyperlink"/>
            <w:noProof/>
          </w:rPr>
          <w:t>2.25.2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_Toc153383789 \h </w:instrText>
        </w:r>
        <w:r>
          <w:rPr>
            <w:noProof/>
            <w:webHidden/>
          </w:rPr>
        </w:r>
        <w:r>
          <w:rPr>
            <w:noProof/>
            <w:webHidden/>
          </w:rPr>
          <w:fldChar w:fldCharType="separate"/>
        </w:r>
        <w:r w:rsidR="00422362">
          <w:rPr>
            <w:noProof/>
            <w:webHidden/>
          </w:rPr>
          <w:t>70</w:t>
        </w:r>
        <w:r>
          <w:rPr>
            <w:noProof/>
            <w:webHidden/>
          </w:rPr>
          <w:fldChar w:fldCharType="end"/>
        </w:r>
      </w:hyperlink>
    </w:p>
    <w:p w14:paraId="56AA1254" w14:textId="675198C4"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90" w:history="1">
        <w:r w:rsidRPr="00E93A0E">
          <w:rPr>
            <w:rStyle w:val="Hyperlink"/>
            <w:noProof/>
          </w:rPr>
          <w:t>2.26.</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UC026_Cập Nhật Chương Trình Khuyến Mãi</w:t>
        </w:r>
        <w:r>
          <w:rPr>
            <w:noProof/>
            <w:webHidden/>
          </w:rPr>
          <w:tab/>
        </w:r>
        <w:r>
          <w:rPr>
            <w:noProof/>
            <w:webHidden/>
          </w:rPr>
          <w:fldChar w:fldCharType="begin"/>
        </w:r>
        <w:r>
          <w:rPr>
            <w:noProof/>
            <w:webHidden/>
          </w:rPr>
          <w:instrText xml:space="preserve"> PAGEREF _Toc153383790 \h </w:instrText>
        </w:r>
        <w:r>
          <w:rPr>
            <w:noProof/>
            <w:webHidden/>
          </w:rPr>
        </w:r>
        <w:r>
          <w:rPr>
            <w:noProof/>
            <w:webHidden/>
          </w:rPr>
          <w:fldChar w:fldCharType="separate"/>
        </w:r>
        <w:r w:rsidR="00422362">
          <w:rPr>
            <w:noProof/>
            <w:webHidden/>
          </w:rPr>
          <w:t>71</w:t>
        </w:r>
        <w:r>
          <w:rPr>
            <w:noProof/>
            <w:webHidden/>
          </w:rPr>
          <w:fldChar w:fldCharType="end"/>
        </w:r>
      </w:hyperlink>
    </w:p>
    <w:p w14:paraId="558E1687" w14:textId="02688191"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91" w:history="1">
        <w:r w:rsidRPr="00E93A0E">
          <w:rPr>
            <w:rStyle w:val="Hyperlink"/>
            <w:noProof/>
          </w:rPr>
          <w:t>2.26.1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UC026</w:t>
        </w:r>
        <w:r>
          <w:rPr>
            <w:noProof/>
            <w:webHidden/>
          </w:rPr>
          <w:tab/>
        </w:r>
        <w:r>
          <w:rPr>
            <w:noProof/>
            <w:webHidden/>
          </w:rPr>
          <w:fldChar w:fldCharType="begin"/>
        </w:r>
        <w:r>
          <w:rPr>
            <w:noProof/>
            <w:webHidden/>
          </w:rPr>
          <w:instrText xml:space="preserve"> PAGEREF _Toc153383791 \h </w:instrText>
        </w:r>
        <w:r>
          <w:rPr>
            <w:noProof/>
            <w:webHidden/>
          </w:rPr>
        </w:r>
        <w:r>
          <w:rPr>
            <w:noProof/>
            <w:webHidden/>
          </w:rPr>
          <w:fldChar w:fldCharType="separate"/>
        </w:r>
        <w:r w:rsidR="00422362">
          <w:rPr>
            <w:noProof/>
            <w:webHidden/>
          </w:rPr>
          <w:t>71</w:t>
        </w:r>
        <w:r>
          <w:rPr>
            <w:noProof/>
            <w:webHidden/>
          </w:rPr>
          <w:fldChar w:fldCharType="end"/>
        </w:r>
      </w:hyperlink>
    </w:p>
    <w:p w14:paraId="4703161B" w14:textId="5F8E8DAF"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92" w:history="1">
        <w:r w:rsidRPr="00E93A0E">
          <w:rPr>
            <w:rStyle w:val="Hyperlink"/>
            <w:noProof/>
          </w:rPr>
          <w:t>2.26.2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_Toc153383792 \h </w:instrText>
        </w:r>
        <w:r>
          <w:rPr>
            <w:noProof/>
            <w:webHidden/>
          </w:rPr>
        </w:r>
        <w:r>
          <w:rPr>
            <w:noProof/>
            <w:webHidden/>
          </w:rPr>
          <w:fldChar w:fldCharType="separate"/>
        </w:r>
        <w:r w:rsidR="00422362">
          <w:rPr>
            <w:noProof/>
            <w:webHidden/>
          </w:rPr>
          <w:t>72</w:t>
        </w:r>
        <w:r>
          <w:rPr>
            <w:noProof/>
            <w:webHidden/>
          </w:rPr>
          <w:fldChar w:fldCharType="end"/>
        </w:r>
      </w:hyperlink>
    </w:p>
    <w:p w14:paraId="5C73D436" w14:textId="3D544E1C"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93" w:history="1">
        <w:r w:rsidRPr="00E93A0E">
          <w:rPr>
            <w:rStyle w:val="Hyperlink"/>
            <w:noProof/>
          </w:rPr>
          <w:t>2.27.</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 xml:space="preserve">UC027_Lập </w:t>
        </w:r>
        <w:r w:rsidRPr="00E93A0E">
          <w:rPr>
            <w:rStyle w:val="Hyperlink"/>
            <w:noProof/>
          </w:rPr>
          <w:t>P</w:t>
        </w:r>
        <w:r w:rsidRPr="00E93A0E">
          <w:rPr>
            <w:rStyle w:val="Hyperlink"/>
            <w:noProof/>
          </w:rPr>
          <w:t>hiếu Đặt</w:t>
        </w:r>
        <w:r>
          <w:rPr>
            <w:noProof/>
            <w:webHidden/>
          </w:rPr>
          <w:tab/>
        </w:r>
        <w:r>
          <w:rPr>
            <w:noProof/>
            <w:webHidden/>
          </w:rPr>
          <w:fldChar w:fldCharType="begin"/>
        </w:r>
        <w:r>
          <w:rPr>
            <w:noProof/>
            <w:webHidden/>
          </w:rPr>
          <w:instrText xml:space="preserve"> PAGEREF _Toc153383793 \h </w:instrText>
        </w:r>
        <w:r>
          <w:rPr>
            <w:noProof/>
            <w:webHidden/>
          </w:rPr>
        </w:r>
        <w:r>
          <w:rPr>
            <w:noProof/>
            <w:webHidden/>
          </w:rPr>
          <w:fldChar w:fldCharType="separate"/>
        </w:r>
        <w:r w:rsidR="00422362">
          <w:rPr>
            <w:noProof/>
            <w:webHidden/>
          </w:rPr>
          <w:t>73</w:t>
        </w:r>
        <w:r>
          <w:rPr>
            <w:noProof/>
            <w:webHidden/>
          </w:rPr>
          <w:fldChar w:fldCharType="end"/>
        </w:r>
      </w:hyperlink>
    </w:p>
    <w:p w14:paraId="62A1039E" w14:textId="10604CA9"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94" w:history="1">
        <w:r w:rsidRPr="00E93A0E">
          <w:rPr>
            <w:rStyle w:val="Hyperlink"/>
            <w:noProof/>
          </w:rPr>
          <w:t>2.27.1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UC027</w:t>
        </w:r>
        <w:r>
          <w:rPr>
            <w:noProof/>
            <w:webHidden/>
          </w:rPr>
          <w:tab/>
        </w:r>
        <w:r>
          <w:rPr>
            <w:noProof/>
            <w:webHidden/>
          </w:rPr>
          <w:fldChar w:fldCharType="begin"/>
        </w:r>
        <w:r>
          <w:rPr>
            <w:noProof/>
            <w:webHidden/>
          </w:rPr>
          <w:instrText xml:space="preserve"> PAGEREF _Toc153383794 \h </w:instrText>
        </w:r>
        <w:r>
          <w:rPr>
            <w:noProof/>
            <w:webHidden/>
          </w:rPr>
        </w:r>
        <w:r>
          <w:rPr>
            <w:noProof/>
            <w:webHidden/>
          </w:rPr>
          <w:fldChar w:fldCharType="separate"/>
        </w:r>
        <w:r w:rsidR="00422362">
          <w:rPr>
            <w:noProof/>
            <w:webHidden/>
          </w:rPr>
          <w:t>73</w:t>
        </w:r>
        <w:r>
          <w:rPr>
            <w:noProof/>
            <w:webHidden/>
          </w:rPr>
          <w:fldChar w:fldCharType="end"/>
        </w:r>
      </w:hyperlink>
    </w:p>
    <w:p w14:paraId="5614A2BB" w14:textId="444F5A0C"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95" w:history="1">
        <w:r w:rsidRPr="00E93A0E">
          <w:rPr>
            <w:rStyle w:val="Hyperlink"/>
            <w:noProof/>
          </w:rPr>
          <w:t>2.27.2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_Toc153383795 \h </w:instrText>
        </w:r>
        <w:r>
          <w:rPr>
            <w:noProof/>
            <w:webHidden/>
          </w:rPr>
        </w:r>
        <w:r>
          <w:rPr>
            <w:noProof/>
            <w:webHidden/>
          </w:rPr>
          <w:fldChar w:fldCharType="separate"/>
        </w:r>
        <w:r w:rsidR="00422362">
          <w:rPr>
            <w:noProof/>
            <w:webHidden/>
          </w:rPr>
          <w:t>75</w:t>
        </w:r>
        <w:r>
          <w:rPr>
            <w:noProof/>
            <w:webHidden/>
          </w:rPr>
          <w:fldChar w:fldCharType="end"/>
        </w:r>
      </w:hyperlink>
    </w:p>
    <w:p w14:paraId="70B3D412" w14:textId="78887CAE" w:rsidR="006F0BC1" w:rsidRDefault="006F0BC1">
      <w:pPr>
        <w:pStyle w:val="TOC3"/>
        <w:tabs>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96" w:history="1">
        <w:r w:rsidRPr="00E93A0E">
          <w:rPr>
            <w:rStyle w:val="Hyperlink"/>
            <w:i/>
            <w:iCs/>
            <w:noProof/>
          </w:rPr>
          <w:t>Activity</w:t>
        </w:r>
        <w:r>
          <w:rPr>
            <w:noProof/>
            <w:webHidden/>
          </w:rPr>
          <w:tab/>
        </w:r>
        <w:r>
          <w:rPr>
            <w:noProof/>
            <w:webHidden/>
          </w:rPr>
          <w:fldChar w:fldCharType="begin"/>
        </w:r>
        <w:r>
          <w:rPr>
            <w:noProof/>
            <w:webHidden/>
          </w:rPr>
          <w:instrText xml:space="preserve"> PAGEREF _Toc153383796 \h </w:instrText>
        </w:r>
        <w:r>
          <w:rPr>
            <w:noProof/>
            <w:webHidden/>
          </w:rPr>
        </w:r>
        <w:r>
          <w:rPr>
            <w:noProof/>
            <w:webHidden/>
          </w:rPr>
          <w:fldChar w:fldCharType="separate"/>
        </w:r>
        <w:r w:rsidR="00422362">
          <w:rPr>
            <w:noProof/>
            <w:webHidden/>
          </w:rPr>
          <w:t>75</w:t>
        </w:r>
        <w:r>
          <w:rPr>
            <w:noProof/>
            <w:webHidden/>
          </w:rPr>
          <w:fldChar w:fldCharType="end"/>
        </w:r>
      </w:hyperlink>
    </w:p>
    <w:p w14:paraId="3DDBA535" w14:textId="2FF2B5F6" w:rsidR="006F0BC1" w:rsidRDefault="006F0BC1">
      <w:pPr>
        <w:pStyle w:val="TOC3"/>
        <w:tabs>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97" w:history="1">
        <w:r w:rsidRPr="00E93A0E">
          <w:rPr>
            <w:rStyle w:val="Hyperlink"/>
            <w:i/>
            <w:iCs/>
            <w:noProof/>
          </w:rPr>
          <w:t>Sequence</w:t>
        </w:r>
        <w:r>
          <w:rPr>
            <w:noProof/>
            <w:webHidden/>
          </w:rPr>
          <w:tab/>
        </w:r>
        <w:r>
          <w:rPr>
            <w:noProof/>
            <w:webHidden/>
          </w:rPr>
          <w:fldChar w:fldCharType="begin"/>
        </w:r>
        <w:r>
          <w:rPr>
            <w:noProof/>
            <w:webHidden/>
          </w:rPr>
          <w:instrText xml:space="preserve"> PAGEREF _Toc153383797 \h </w:instrText>
        </w:r>
        <w:r>
          <w:rPr>
            <w:noProof/>
            <w:webHidden/>
          </w:rPr>
        </w:r>
        <w:r>
          <w:rPr>
            <w:noProof/>
            <w:webHidden/>
          </w:rPr>
          <w:fldChar w:fldCharType="separate"/>
        </w:r>
        <w:r w:rsidR="00422362">
          <w:rPr>
            <w:noProof/>
            <w:webHidden/>
          </w:rPr>
          <w:t>76</w:t>
        </w:r>
        <w:r>
          <w:rPr>
            <w:noProof/>
            <w:webHidden/>
          </w:rPr>
          <w:fldChar w:fldCharType="end"/>
        </w:r>
      </w:hyperlink>
    </w:p>
    <w:p w14:paraId="2E5DC709" w14:textId="3E0C3497" w:rsidR="006F0BC1" w:rsidRDefault="006F0BC1">
      <w:pPr>
        <w:pStyle w:val="TOC2"/>
        <w:tabs>
          <w:tab w:val="left" w:pos="110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98" w:history="1">
        <w:r w:rsidRPr="00E93A0E">
          <w:rPr>
            <w:rStyle w:val="Hyperlink"/>
            <w:noProof/>
          </w:rPr>
          <w:t>2.28.</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UC028_Xem Phiếu Đặt</w:t>
        </w:r>
        <w:r>
          <w:rPr>
            <w:noProof/>
            <w:webHidden/>
          </w:rPr>
          <w:tab/>
        </w:r>
        <w:r>
          <w:rPr>
            <w:noProof/>
            <w:webHidden/>
          </w:rPr>
          <w:fldChar w:fldCharType="begin"/>
        </w:r>
        <w:r>
          <w:rPr>
            <w:noProof/>
            <w:webHidden/>
          </w:rPr>
          <w:instrText xml:space="preserve"> PAGEREF _Toc153383798 \h </w:instrText>
        </w:r>
        <w:r>
          <w:rPr>
            <w:noProof/>
            <w:webHidden/>
          </w:rPr>
        </w:r>
        <w:r>
          <w:rPr>
            <w:noProof/>
            <w:webHidden/>
          </w:rPr>
          <w:fldChar w:fldCharType="separate"/>
        </w:r>
        <w:r w:rsidR="00422362">
          <w:rPr>
            <w:noProof/>
            <w:webHidden/>
          </w:rPr>
          <w:t>76</w:t>
        </w:r>
        <w:r>
          <w:rPr>
            <w:noProof/>
            <w:webHidden/>
          </w:rPr>
          <w:fldChar w:fldCharType="end"/>
        </w:r>
      </w:hyperlink>
    </w:p>
    <w:p w14:paraId="5EA96382" w14:textId="3F8A5692"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799" w:history="1">
        <w:r w:rsidRPr="00E93A0E">
          <w:rPr>
            <w:rStyle w:val="Hyperlink"/>
            <w:noProof/>
          </w:rPr>
          <w:t>2.28.1</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Mô tả use case UC028</w:t>
        </w:r>
        <w:r>
          <w:rPr>
            <w:noProof/>
            <w:webHidden/>
          </w:rPr>
          <w:tab/>
        </w:r>
        <w:r>
          <w:rPr>
            <w:noProof/>
            <w:webHidden/>
          </w:rPr>
          <w:fldChar w:fldCharType="begin"/>
        </w:r>
        <w:r>
          <w:rPr>
            <w:noProof/>
            <w:webHidden/>
          </w:rPr>
          <w:instrText xml:space="preserve"> PAGEREF _Toc153383799 \h </w:instrText>
        </w:r>
        <w:r>
          <w:rPr>
            <w:noProof/>
            <w:webHidden/>
          </w:rPr>
        </w:r>
        <w:r>
          <w:rPr>
            <w:noProof/>
            <w:webHidden/>
          </w:rPr>
          <w:fldChar w:fldCharType="separate"/>
        </w:r>
        <w:r w:rsidR="00422362">
          <w:rPr>
            <w:noProof/>
            <w:webHidden/>
          </w:rPr>
          <w:t>76</w:t>
        </w:r>
        <w:r>
          <w:rPr>
            <w:noProof/>
            <w:webHidden/>
          </w:rPr>
          <w:fldChar w:fldCharType="end"/>
        </w:r>
      </w:hyperlink>
    </w:p>
    <w:p w14:paraId="235B57C2" w14:textId="4E4CD85B" w:rsidR="006F0BC1" w:rsidRDefault="006F0BC1">
      <w:pPr>
        <w:pStyle w:val="TOC3"/>
        <w:tabs>
          <w:tab w:val="left" w:pos="132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800" w:history="1">
        <w:r w:rsidRPr="00E93A0E">
          <w:rPr>
            <w:rStyle w:val="Hyperlink"/>
            <w:noProof/>
          </w:rPr>
          <w:t>2.28.2</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Biểu đồ</w:t>
        </w:r>
        <w:r>
          <w:rPr>
            <w:noProof/>
            <w:webHidden/>
          </w:rPr>
          <w:tab/>
        </w:r>
        <w:r>
          <w:rPr>
            <w:noProof/>
            <w:webHidden/>
          </w:rPr>
          <w:fldChar w:fldCharType="begin"/>
        </w:r>
        <w:r>
          <w:rPr>
            <w:noProof/>
            <w:webHidden/>
          </w:rPr>
          <w:instrText xml:space="preserve"> PAGEREF _Toc153383800 \h </w:instrText>
        </w:r>
        <w:r>
          <w:rPr>
            <w:noProof/>
            <w:webHidden/>
          </w:rPr>
        </w:r>
        <w:r>
          <w:rPr>
            <w:noProof/>
            <w:webHidden/>
          </w:rPr>
          <w:fldChar w:fldCharType="separate"/>
        </w:r>
        <w:r w:rsidR="00422362">
          <w:rPr>
            <w:noProof/>
            <w:webHidden/>
          </w:rPr>
          <w:t>77</w:t>
        </w:r>
        <w:r>
          <w:rPr>
            <w:noProof/>
            <w:webHidden/>
          </w:rPr>
          <w:fldChar w:fldCharType="end"/>
        </w:r>
      </w:hyperlink>
    </w:p>
    <w:p w14:paraId="024265AD" w14:textId="42B5CE30" w:rsidR="006F0BC1" w:rsidRDefault="006F0BC1">
      <w:pPr>
        <w:pStyle w:val="TOC1"/>
        <w:tabs>
          <w:tab w:val="left" w:pos="440"/>
          <w:tab w:val="right" w:leader="dot" w:pos="10245"/>
        </w:tabs>
        <w:rPr>
          <w:rFonts w:asciiTheme="minorHAnsi" w:eastAsiaTheme="minorEastAsia" w:hAnsiTheme="minorHAnsi" w:cstheme="minorBidi"/>
          <w:noProof/>
          <w:kern w:val="2"/>
          <w:sz w:val="24"/>
          <w:szCs w:val="24"/>
          <w:lang w:eastAsia="en-US"/>
          <w14:ligatures w14:val="standardContextual"/>
        </w:rPr>
      </w:pPr>
      <w:hyperlink w:anchor="_Toc153383801" w:history="1">
        <w:r w:rsidRPr="00E93A0E">
          <w:rPr>
            <w:rStyle w:val="Hyperlink"/>
            <w:noProof/>
          </w:rPr>
          <w:t>3.</w:t>
        </w:r>
        <w:r>
          <w:rPr>
            <w:rFonts w:asciiTheme="minorHAnsi" w:eastAsiaTheme="minorEastAsia" w:hAnsiTheme="minorHAnsi" w:cstheme="minorBidi"/>
            <w:noProof/>
            <w:kern w:val="2"/>
            <w:sz w:val="24"/>
            <w:szCs w:val="24"/>
            <w:lang w:eastAsia="en-US"/>
            <w14:ligatures w14:val="standardContextual"/>
          </w:rPr>
          <w:tab/>
        </w:r>
        <w:r w:rsidRPr="00E93A0E">
          <w:rPr>
            <w:rStyle w:val="Hyperlink"/>
            <w:noProof/>
          </w:rPr>
          <w:t>CÁC THÔNG TIN HỖ TRỢ KHÁC</w:t>
        </w:r>
        <w:r>
          <w:rPr>
            <w:noProof/>
            <w:webHidden/>
          </w:rPr>
          <w:tab/>
        </w:r>
        <w:r>
          <w:rPr>
            <w:noProof/>
            <w:webHidden/>
          </w:rPr>
          <w:fldChar w:fldCharType="begin"/>
        </w:r>
        <w:r>
          <w:rPr>
            <w:noProof/>
            <w:webHidden/>
          </w:rPr>
          <w:instrText xml:space="preserve"> PAGEREF _Toc153383801 \h </w:instrText>
        </w:r>
        <w:r>
          <w:rPr>
            <w:noProof/>
            <w:webHidden/>
          </w:rPr>
        </w:r>
        <w:r>
          <w:rPr>
            <w:noProof/>
            <w:webHidden/>
          </w:rPr>
          <w:fldChar w:fldCharType="separate"/>
        </w:r>
        <w:r w:rsidR="00422362">
          <w:rPr>
            <w:noProof/>
            <w:webHidden/>
          </w:rPr>
          <w:t>78</w:t>
        </w:r>
        <w:r>
          <w:rPr>
            <w:noProof/>
            <w:webHidden/>
          </w:rPr>
          <w:fldChar w:fldCharType="end"/>
        </w:r>
      </w:hyperlink>
    </w:p>
    <w:p w14:paraId="22070526" w14:textId="48435A2A" w:rsidR="001170C8" w:rsidRPr="00EA4CC1" w:rsidRDefault="003D718F" w:rsidP="00EA4CC1">
      <w:pPr>
        <w:jc w:val="center"/>
        <w:rPr>
          <w:rFonts w:asciiTheme="majorHAnsi" w:eastAsia="Times New Roman" w:hAnsiTheme="majorHAnsi" w:cstheme="majorHAnsi"/>
          <w:b/>
          <w:bCs/>
          <w:sz w:val="28"/>
          <w:szCs w:val="28"/>
        </w:rPr>
      </w:pPr>
      <w:r>
        <w:rPr>
          <w:rFonts w:asciiTheme="majorHAnsi" w:hAnsiTheme="majorHAnsi" w:cstheme="majorHAnsi"/>
          <w:b/>
          <w:bCs/>
          <w:sz w:val="28"/>
          <w:szCs w:val="28"/>
        </w:rPr>
        <w:fldChar w:fldCharType="end"/>
      </w:r>
      <w:r w:rsidR="001170C8" w:rsidRPr="00EA4CC1">
        <w:rPr>
          <w:rFonts w:asciiTheme="majorHAnsi" w:hAnsiTheme="majorHAnsi" w:cstheme="majorHAnsi"/>
          <w:b/>
          <w:bCs/>
          <w:sz w:val="28"/>
          <w:szCs w:val="28"/>
        </w:rPr>
        <w:br w:type="page"/>
      </w:r>
    </w:p>
    <w:p w14:paraId="1618DF2C" w14:textId="04DCB48C" w:rsidR="007B6473" w:rsidRDefault="00646F9F" w:rsidP="00BB1B4A">
      <w:pPr>
        <w:pStyle w:val="top1"/>
      </w:pPr>
      <w:bookmarkStart w:id="3" w:name="_Toc153383703"/>
      <w:r>
        <w:lastRenderedPageBreak/>
        <w:t>GIỚI THIỆU CHUNG</w:t>
      </w:r>
      <w:bookmarkEnd w:id="0"/>
      <w:bookmarkEnd w:id="1"/>
      <w:bookmarkEnd w:id="2"/>
      <w:bookmarkEnd w:id="3"/>
    </w:p>
    <w:p w14:paraId="533653DB" w14:textId="77777777" w:rsidR="007B6473" w:rsidRDefault="00646F9F" w:rsidP="00BB1B4A">
      <w:pPr>
        <w:pStyle w:val="Top2"/>
      </w:pPr>
      <w:bookmarkStart w:id="4" w:name="_Toc146233517"/>
      <w:bookmarkStart w:id="5" w:name="_Toc146317970"/>
      <w:bookmarkStart w:id="6" w:name="_Toc152431117"/>
      <w:bookmarkStart w:id="7" w:name="_Toc153383704"/>
      <w:r>
        <w:t>Mục đích</w:t>
      </w:r>
      <w:bookmarkEnd w:id="4"/>
      <w:bookmarkEnd w:id="5"/>
      <w:bookmarkEnd w:id="6"/>
      <w:bookmarkEnd w:id="7"/>
    </w:p>
    <w:p w14:paraId="663BCD3A" w14:textId="195BCE26" w:rsidR="007B6473" w:rsidRDefault="00646F9F">
      <w:pPr>
        <w:spacing w:before="120"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cửa hàng quần áo thời trang AM thực hiện công việc quản lý bán hàng bao gồm những công việc sau: </w:t>
      </w:r>
    </w:p>
    <w:p w14:paraId="1F3D0DA7" w14:textId="77777777" w:rsidR="00BA2B5D" w:rsidRPr="00BA2B5D" w:rsidRDefault="00646F9F" w:rsidP="00BA2B5D">
      <w:pPr>
        <w:spacing w:before="120"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chức năng của chương trình:</w:t>
      </w:r>
    </w:p>
    <w:p w14:paraId="0DA4D1B5" w14:textId="573A55A1" w:rsidR="00C530BF" w:rsidRDefault="00C530BF">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w:t>
      </w:r>
    </w:p>
    <w:p w14:paraId="717EE5A7" w14:textId="3AB19049" w:rsidR="00C530BF" w:rsidRDefault="00C530BF">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xuất</w:t>
      </w:r>
    </w:p>
    <w:p w14:paraId="4B24A5D9" w14:textId="4539D98E" w:rsidR="00D75D7E" w:rsidRDefault="004911B3">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Lập</w:t>
      </w:r>
      <w:r w:rsidR="00D75D7E">
        <w:rPr>
          <w:rFonts w:ascii="Times New Roman" w:eastAsia="Times New Roman" w:hAnsi="Times New Roman" w:cs="Times New Roman"/>
          <w:b/>
          <w:sz w:val="26"/>
          <w:szCs w:val="26"/>
        </w:rPr>
        <w:t xml:space="preserve"> hóa đơn</w:t>
      </w:r>
    </w:p>
    <w:p w14:paraId="14B908B8" w14:textId="3B7556F1" w:rsidR="004911B3" w:rsidRDefault="004911B3">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hóa đơn</w:t>
      </w:r>
    </w:p>
    <w:p w14:paraId="3BD1BC1E" w14:textId="45CE6EF0" w:rsidR="004911B3" w:rsidRDefault="004911B3">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Tìm hóa đơn</w:t>
      </w:r>
    </w:p>
    <w:p w14:paraId="1D9D03F7" w14:textId="55253BCB" w:rsidR="004911B3" w:rsidRDefault="004911B3">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 hóa đơn</w:t>
      </w:r>
    </w:p>
    <w:p w14:paraId="6FF399A4" w14:textId="5AB943E3" w:rsidR="007028E6" w:rsidRDefault="00404C64" w:rsidP="004911B3">
      <w:pPr>
        <w:pStyle w:val="ListParagraph"/>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Lập</w:t>
      </w:r>
      <w:r w:rsidR="00D24F3E" w:rsidRPr="004911B3">
        <w:rPr>
          <w:rFonts w:ascii="Times New Roman" w:eastAsia="Times New Roman" w:hAnsi="Times New Roman" w:cs="Times New Roman"/>
          <w:b/>
          <w:sz w:val="26"/>
          <w:szCs w:val="26"/>
        </w:rPr>
        <w:t xml:space="preserve"> phiếu đặt hàng</w:t>
      </w:r>
    </w:p>
    <w:p w14:paraId="5F412005" w14:textId="0A04C47E" w:rsidR="00404C64" w:rsidRDefault="00404C64" w:rsidP="004911B3">
      <w:pPr>
        <w:pStyle w:val="ListParagraph"/>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phiếu đặt hàng</w:t>
      </w:r>
    </w:p>
    <w:p w14:paraId="445BCB35" w14:textId="2932E1DB" w:rsidR="00404C64" w:rsidRDefault="00404C64" w:rsidP="004911B3">
      <w:pPr>
        <w:pStyle w:val="ListParagraph"/>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Tìm phiếu đặt hàng</w:t>
      </w:r>
    </w:p>
    <w:p w14:paraId="06C68987" w14:textId="4A31CDB8" w:rsidR="00404C64" w:rsidRPr="004911B3" w:rsidRDefault="00404C64" w:rsidP="004911B3">
      <w:pPr>
        <w:pStyle w:val="ListParagraph"/>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 phiếu đặt hàng</w:t>
      </w:r>
    </w:p>
    <w:p w14:paraId="04418282" w14:textId="7F8A3E0E" w:rsidR="00396C4D" w:rsidRPr="00396C4D" w:rsidRDefault="00646F9F" w:rsidP="00396C4D">
      <w:pPr>
        <w:numPr>
          <w:ilvl w:val="0"/>
          <w:numId w:val="3"/>
        </w:numPr>
        <w:spacing w:after="0" w:line="240" w:lineRule="auto"/>
        <w:jc w:val="both"/>
        <w:rPr>
          <w:rFonts w:ascii="Times New Roman" w:eastAsia="Times New Roman" w:hAnsi="Times New Roman" w:cs="Times New Roman"/>
          <w:b/>
          <w:bCs/>
          <w:sz w:val="26"/>
          <w:szCs w:val="26"/>
        </w:rPr>
      </w:pPr>
      <w:r w:rsidRPr="61ADA344">
        <w:rPr>
          <w:rFonts w:ascii="Times New Roman" w:eastAsia="Times New Roman" w:hAnsi="Times New Roman" w:cs="Times New Roman"/>
          <w:b/>
          <w:bCs/>
          <w:sz w:val="26"/>
          <w:szCs w:val="26"/>
        </w:rPr>
        <w:t xml:space="preserve">Quản lý </w:t>
      </w:r>
      <w:r w:rsidR="49DFAA03" w:rsidRPr="61ADA344">
        <w:rPr>
          <w:rFonts w:ascii="Times New Roman" w:eastAsia="Times New Roman" w:hAnsi="Times New Roman" w:cs="Times New Roman"/>
          <w:b/>
          <w:bCs/>
          <w:sz w:val="26"/>
          <w:szCs w:val="26"/>
        </w:rPr>
        <w:t>quần áo</w:t>
      </w:r>
    </w:p>
    <w:p w14:paraId="6F381182" w14:textId="4F504DBD" w:rsidR="007B6473" w:rsidRPr="00C80FA9" w:rsidRDefault="00646F9F" w:rsidP="00FE7FA8">
      <w:pPr>
        <w:numPr>
          <w:ilvl w:val="0"/>
          <w:numId w:val="4"/>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Thêm mới </w:t>
      </w:r>
      <w:r w:rsidR="00FE7FA8" w:rsidRPr="61ADA344">
        <w:rPr>
          <w:rFonts w:ascii="Times New Roman" w:eastAsia="Times New Roman" w:hAnsi="Times New Roman" w:cs="Times New Roman"/>
          <w:sz w:val="26"/>
          <w:szCs w:val="26"/>
        </w:rPr>
        <w:t>quần áo</w:t>
      </w:r>
      <w:r w:rsidR="3B5D9BE5" w:rsidRPr="61ADA344">
        <w:rPr>
          <w:rFonts w:ascii="Times New Roman" w:eastAsia="Times New Roman" w:hAnsi="Times New Roman" w:cs="Times New Roman"/>
          <w:sz w:val="26"/>
          <w:szCs w:val="26"/>
        </w:rPr>
        <w:t>.</w:t>
      </w:r>
    </w:p>
    <w:p w14:paraId="55049CE4" w14:textId="49921817" w:rsidR="007B6473" w:rsidRDefault="00646F9F">
      <w:pPr>
        <w:numPr>
          <w:ilvl w:val="0"/>
          <w:numId w:val="4"/>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w:t>
      </w:r>
      <w:r w:rsidR="00FE7FA8">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w:t>
      </w:r>
    </w:p>
    <w:p w14:paraId="2D03A9A0" w14:textId="1DC0DC68" w:rsidR="007B6473" w:rsidRDefault="00646F9F">
      <w:pPr>
        <w:numPr>
          <w:ilvl w:val="0"/>
          <w:numId w:val="4"/>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w:t>
      </w:r>
      <w:r w:rsidR="00FE7FA8">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w:t>
      </w:r>
    </w:p>
    <w:p w14:paraId="35D54689" w14:textId="54A122E5" w:rsidR="007B6473" w:rsidRDefault="00646F9F">
      <w:pPr>
        <w:numPr>
          <w:ilvl w:val="0"/>
          <w:numId w:val="4"/>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Tìm </w:t>
      </w:r>
      <w:r w:rsidR="00AB46C4">
        <w:rPr>
          <w:rFonts w:ascii="Times New Roman" w:eastAsia="Times New Roman" w:hAnsi="Times New Roman" w:cs="Times New Roman"/>
          <w:sz w:val="26"/>
          <w:szCs w:val="26"/>
        </w:rPr>
        <w:t>quần áo</w:t>
      </w:r>
      <w:r w:rsidRPr="61ADA344">
        <w:rPr>
          <w:rFonts w:ascii="Times New Roman" w:eastAsia="Times New Roman" w:hAnsi="Times New Roman" w:cs="Times New Roman"/>
          <w:sz w:val="26"/>
          <w:szCs w:val="26"/>
        </w:rPr>
        <w:t>.</w:t>
      </w:r>
    </w:p>
    <w:p w14:paraId="01600186" w14:textId="09247C9F" w:rsidR="007B6473" w:rsidRDefault="00646F9F">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Quản lý </w:t>
      </w:r>
      <w:r w:rsidR="007B4714">
        <w:rPr>
          <w:rFonts w:ascii="Times New Roman" w:eastAsia="Times New Roman" w:hAnsi="Times New Roman" w:cs="Times New Roman"/>
          <w:b/>
          <w:sz w:val="26"/>
          <w:szCs w:val="26"/>
        </w:rPr>
        <w:t>khách</w:t>
      </w:r>
      <w:r>
        <w:rPr>
          <w:rFonts w:ascii="Times New Roman" w:eastAsia="Times New Roman" w:hAnsi="Times New Roman" w:cs="Times New Roman"/>
          <w:b/>
          <w:sz w:val="26"/>
          <w:szCs w:val="26"/>
        </w:rPr>
        <w:t xml:space="preserve"> hàng:</w:t>
      </w:r>
    </w:p>
    <w:p w14:paraId="5B272F6B" w14:textId="77777777" w:rsidR="007B6473" w:rsidRDefault="00646F9F">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khách hàng.</w:t>
      </w:r>
    </w:p>
    <w:p w14:paraId="3DC1B71D" w14:textId="0C26CF90" w:rsidR="00855165" w:rsidRDefault="0085516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khách hàng.</w:t>
      </w:r>
    </w:p>
    <w:p w14:paraId="09530F7E" w14:textId="77777777" w:rsidR="00BA2B5D" w:rsidRDefault="00646F9F" w:rsidP="00BA2B5D">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khách hàng.</w:t>
      </w:r>
    </w:p>
    <w:p w14:paraId="4675EAA4" w14:textId="63433309" w:rsidR="0016390E" w:rsidRPr="00BA2B5D" w:rsidRDefault="0016390E" w:rsidP="00BA2B5D">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khách hàn</w:t>
      </w:r>
      <w:r w:rsidR="00F50279">
        <w:rPr>
          <w:rFonts w:ascii="Times New Roman" w:eastAsia="Times New Roman" w:hAnsi="Times New Roman" w:cs="Times New Roman"/>
          <w:sz w:val="26"/>
          <w:szCs w:val="26"/>
        </w:rPr>
        <w:t>g</w:t>
      </w:r>
      <w:r>
        <w:rPr>
          <w:rFonts w:ascii="Times New Roman" w:eastAsia="Times New Roman" w:hAnsi="Times New Roman" w:cs="Times New Roman"/>
          <w:sz w:val="26"/>
          <w:szCs w:val="26"/>
        </w:rPr>
        <w:t>.</w:t>
      </w:r>
    </w:p>
    <w:p w14:paraId="2763F1ED" w14:textId="79DB79F2" w:rsidR="00B51955" w:rsidRDefault="00B51955" w:rsidP="00B51955">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nhân viên:</w:t>
      </w:r>
    </w:p>
    <w:p w14:paraId="4044D1C3" w14:textId="4A3911A2" w:rsidR="00B51955" w:rsidRDefault="00B5195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nhân viên.</w:t>
      </w:r>
    </w:p>
    <w:p w14:paraId="30E97B40" w14:textId="623CB4BC" w:rsidR="000A1BE5" w:rsidRDefault="000A1BE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nhân viên.</w:t>
      </w:r>
    </w:p>
    <w:p w14:paraId="2B2FF650" w14:textId="079B5346" w:rsidR="00B51955" w:rsidRDefault="00B5195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w:t>
      </w:r>
      <w:r w:rsidR="000D0D61">
        <w:rPr>
          <w:rFonts w:ascii="Times New Roman" w:eastAsia="Times New Roman" w:hAnsi="Times New Roman" w:cs="Times New Roman"/>
          <w:sz w:val="26"/>
          <w:szCs w:val="26"/>
        </w:rPr>
        <w:t>nhân viên</w:t>
      </w:r>
      <w:r>
        <w:rPr>
          <w:rFonts w:ascii="Times New Roman" w:eastAsia="Times New Roman" w:hAnsi="Times New Roman" w:cs="Times New Roman"/>
          <w:sz w:val="26"/>
          <w:szCs w:val="26"/>
        </w:rPr>
        <w:t>.</w:t>
      </w:r>
    </w:p>
    <w:p w14:paraId="7B207636" w14:textId="6C6911ED" w:rsidR="00B51955" w:rsidRPr="00B51955" w:rsidRDefault="00B51955" w:rsidP="00B51955">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thông tin </w:t>
      </w:r>
      <w:r w:rsidR="000D0D61">
        <w:rPr>
          <w:rFonts w:ascii="Times New Roman" w:eastAsia="Times New Roman" w:hAnsi="Times New Roman" w:cs="Times New Roman"/>
          <w:sz w:val="26"/>
          <w:szCs w:val="26"/>
        </w:rPr>
        <w:t>nhân viên</w:t>
      </w:r>
      <w:r>
        <w:rPr>
          <w:rFonts w:ascii="Times New Roman" w:eastAsia="Times New Roman" w:hAnsi="Times New Roman" w:cs="Times New Roman"/>
          <w:sz w:val="26"/>
          <w:szCs w:val="26"/>
        </w:rPr>
        <w:t>.</w:t>
      </w:r>
    </w:p>
    <w:p w14:paraId="42880AB8" w14:textId="06D21972" w:rsidR="000C283B" w:rsidRDefault="000C283B" w:rsidP="000C283B">
      <w:pPr>
        <w:numPr>
          <w:ilvl w:val="0"/>
          <w:numId w:val="3"/>
        </w:num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nhà cung cấp:</w:t>
      </w:r>
    </w:p>
    <w:p w14:paraId="78100B02" w14:textId="7A332530" w:rsid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nhà cung cấp.</w:t>
      </w:r>
    </w:p>
    <w:p w14:paraId="1A834796" w14:textId="635625B7" w:rsid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nhà cung cấp.</w:t>
      </w:r>
    </w:p>
    <w:p w14:paraId="395E02B6" w14:textId="4EBE17F7" w:rsid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nhà cung cấp.</w:t>
      </w:r>
    </w:p>
    <w:p w14:paraId="48AD7C58" w14:textId="3A82BE4E" w:rsidR="000C283B" w:rsidRPr="000C283B" w:rsidRDefault="000C283B" w:rsidP="000C283B">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nhà cung cấp.</w:t>
      </w:r>
    </w:p>
    <w:p w14:paraId="5F9E294F" w14:textId="77777777" w:rsidR="004911B3" w:rsidRDefault="004911B3" w:rsidP="0011651A">
      <w:pPr>
        <w:numPr>
          <w:ilvl w:val="0"/>
          <w:numId w:val="3"/>
        </w:numPr>
        <w:spacing w:after="0" w:line="240" w:lineRule="auto"/>
        <w:jc w:val="both"/>
        <w:rPr>
          <w:ins w:id="8" w:author="{8B890BA9-6952-4C5A-A8D4-7BF72E68511A}" w:date="2023-12-02T17:37:00Z"/>
          <w:rFonts w:ascii="Times New Roman" w:eastAsia="Times New Roman" w:hAnsi="Times New Roman" w:cs="Times New Roman"/>
          <w:b/>
          <w:sz w:val="26"/>
          <w:szCs w:val="26"/>
        </w:rPr>
      </w:pPr>
    </w:p>
    <w:p w14:paraId="787EED5F" w14:textId="457A2D16" w:rsidR="0011651A" w:rsidRPr="0011651A" w:rsidRDefault="00646F9F" w:rsidP="0011651A">
      <w:pPr>
        <w:numPr>
          <w:ilvl w:val="0"/>
          <w:numId w:val="3"/>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Báo cáo thống kê:</w:t>
      </w:r>
    </w:p>
    <w:p w14:paraId="62DC95A3" w14:textId="299AE55F" w:rsidR="007B6473" w:rsidRDefault="1A1AF332" w:rsidP="00996996">
      <w:pPr>
        <w:numPr>
          <w:ilvl w:val="0"/>
          <w:numId w:val="1"/>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Thống kê </w:t>
      </w:r>
      <w:r w:rsidR="00646F9F" w:rsidRPr="61ADA344">
        <w:rPr>
          <w:rFonts w:ascii="Times New Roman" w:eastAsia="Times New Roman" w:hAnsi="Times New Roman" w:cs="Times New Roman"/>
          <w:sz w:val="26"/>
          <w:szCs w:val="26"/>
        </w:rPr>
        <w:t xml:space="preserve">số lượng và thông tin </w:t>
      </w:r>
      <w:r w:rsidR="00996996">
        <w:rPr>
          <w:rFonts w:ascii="Times New Roman" w:eastAsia="Times New Roman" w:hAnsi="Times New Roman" w:cs="Times New Roman"/>
          <w:sz w:val="26"/>
          <w:szCs w:val="26"/>
        </w:rPr>
        <w:t>quần áo</w:t>
      </w:r>
    </w:p>
    <w:p w14:paraId="436582BA" w14:textId="0604759B" w:rsidR="007B6473" w:rsidRDefault="00646F9F">
      <w:pPr>
        <w:numPr>
          <w:ilvl w:val="0"/>
          <w:numId w:val="1"/>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Thống kê doanh thu</w:t>
      </w:r>
      <w:r w:rsidR="5B15FC29" w:rsidRPr="61ADA344">
        <w:rPr>
          <w:rFonts w:ascii="Times New Roman" w:eastAsia="Times New Roman" w:hAnsi="Times New Roman" w:cs="Times New Roman"/>
          <w:sz w:val="26"/>
          <w:szCs w:val="26"/>
        </w:rPr>
        <w:t xml:space="preserve"> của cửa hàng</w:t>
      </w:r>
      <w:r w:rsidRPr="61ADA344">
        <w:rPr>
          <w:rFonts w:ascii="Times New Roman" w:eastAsia="Times New Roman" w:hAnsi="Times New Roman" w:cs="Times New Roman"/>
          <w:sz w:val="26"/>
          <w:szCs w:val="26"/>
        </w:rPr>
        <w:t>.</w:t>
      </w:r>
    </w:p>
    <w:p w14:paraId="0367637E" w14:textId="432AE66E" w:rsidR="007B6473" w:rsidRDefault="00646F9F" w:rsidP="0089577A">
      <w:pPr>
        <w:numPr>
          <w:ilvl w:val="0"/>
          <w:numId w:val="1"/>
        </w:numPr>
        <w:spacing w:after="0" w:line="240" w:lineRule="auto"/>
        <w:jc w:val="both"/>
        <w:rPr>
          <w:rFonts w:ascii="Times New Roman" w:eastAsia="Times New Roman" w:hAnsi="Times New Roman" w:cs="Times New Roman"/>
          <w:sz w:val="26"/>
          <w:szCs w:val="26"/>
        </w:rPr>
      </w:pPr>
      <w:r w:rsidRPr="61ADA344">
        <w:rPr>
          <w:rFonts w:ascii="Times New Roman" w:eastAsia="Times New Roman" w:hAnsi="Times New Roman" w:cs="Times New Roman"/>
          <w:sz w:val="26"/>
          <w:szCs w:val="26"/>
        </w:rPr>
        <w:t xml:space="preserve">Thống kê </w:t>
      </w:r>
      <w:r w:rsidR="32B57E60" w:rsidRPr="61ADA344">
        <w:rPr>
          <w:rFonts w:ascii="Times New Roman" w:eastAsia="Times New Roman" w:hAnsi="Times New Roman" w:cs="Times New Roman"/>
          <w:sz w:val="26"/>
          <w:szCs w:val="26"/>
        </w:rPr>
        <w:t>chi tiê</w:t>
      </w:r>
      <w:r w:rsidR="001D125E">
        <w:rPr>
          <w:rFonts w:ascii="Times New Roman" w:eastAsia="Times New Roman" w:hAnsi="Times New Roman" w:cs="Times New Roman"/>
          <w:sz w:val="26"/>
          <w:szCs w:val="26"/>
        </w:rPr>
        <w:t>u</w:t>
      </w:r>
      <w:r w:rsidR="00AC7BA0">
        <w:rPr>
          <w:rFonts w:ascii="Times New Roman" w:eastAsia="Times New Roman" w:hAnsi="Times New Roman" w:cs="Times New Roman"/>
          <w:sz w:val="26"/>
          <w:szCs w:val="26"/>
        </w:rPr>
        <w:t xml:space="preserve"> khách hàng</w:t>
      </w:r>
      <w:r w:rsidRPr="61ADA344">
        <w:rPr>
          <w:rFonts w:ascii="Times New Roman" w:eastAsia="Times New Roman" w:hAnsi="Times New Roman" w:cs="Times New Roman"/>
          <w:sz w:val="26"/>
          <w:szCs w:val="26"/>
        </w:rPr>
        <w:t>.</w:t>
      </w:r>
    </w:p>
    <w:p w14:paraId="64722643" w14:textId="0A83E6DA" w:rsidR="00986ED6" w:rsidRPr="004018FE" w:rsidRDefault="00EA235F" w:rsidP="00EA235F">
      <w:r w:rsidRPr="004018FE">
        <w:t>‘</w:t>
      </w:r>
    </w:p>
    <w:p w14:paraId="30609CA9" w14:textId="77777777" w:rsidR="007B6473" w:rsidRDefault="00646F9F">
      <w:pPr>
        <w:spacing w:after="12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chức năng:</w:t>
      </w:r>
    </w:p>
    <w:p w14:paraId="0566C89A" w14:textId="0ED58DE9"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r>
        <w:rPr>
          <w:rFonts w:ascii="Times New Roman" w:eastAsia="Times New Roman" w:hAnsi="Times New Roman" w:cs="Times New Roman"/>
          <w:sz w:val="26"/>
          <w:szCs w:val="26"/>
        </w:rPr>
        <w:tab/>
        <w:t xml:space="preserve">Quản lý </w:t>
      </w:r>
      <w:r w:rsidR="00A27CEE">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bao gồm các công việc </w:t>
      </w:r>
      <w:r w:rsidR="00B971E4">
        <w:rPr>
          <w:rFonts w:ascii="Times New Roman" w:eastAsia="Times New Roman" w:hAnsi="Times New Roman" w:cs="Times New Roman"/>
          <w:sz w:val="26"/>
          <w:szCs w:val="26"/>
        </w:rPr>
        <w:t xml:space="preserve">thêm </w:t>
      </w:r>
      <w:r w:rsidR="00A27CEE">
        <w:rPr>
          <w:rFonts w:ascii="Times New Roman" w:eastAsia="Times New Roman" w:hAnsi="Times New Roman" w:cs="Times New Roman"/>
          <w:sz w:val="26"/>
          <w:szCs w:val="26"/>
        </w:rPr>
        <w:t>quần áo</w:t>
      </w:r>
      <w:r w:rsidR="00B971E4">
        <w:rPr>
          <w:rFonts w:ascii="Times New Roman" w:eastAsia="Times New Roman" w:hAnsi="Times New Roman" w:cs="Times New Roman"/>
          <w:sz w:val="26"/>
          <w:szCs w:val="26"/>
        </w:rPr>
        <w:t xml:space="preserve"> mới</w:t>
      </w:r>
      <w:r>
        <w:rPr>
          <w:rFonts w:ascii="Times New Roman" w:eastAsia="Times New Roman" w:hAnsi="Times New Roman" w:cs="Times New Roman"/>
          <w:sz w:val="26"/>
          <w:szCs w:val="26"/>
        </w:rPr>
        <w:t xml:space="preserve">, tìm kiếm </w:t>
      </w:r>
      <w:r w:rsidR="00A27CEE">
        <w:rPr>
          <w:rFonts w:ascii="Times New Roman" w:eastAsia="Times New Roman" w:hAnsi="Times New Roman" w:cs="Times New Roman"/>
          <w:sz w:val="26"/>
          <w:szCs w:val="26"/>
        </w:rPr>
        <w:t>quần áo</w:t>
      </w:r>
      <w:r w:rsidR="00EB02F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và </w:t>
      </w:r>
      <w:r w:rsidR="00EB02F7">
        <w:rPr>
          <w:rFonts w:ascii="Times New Roman" w:eastAsia="Times New Roman" w:hAnsi="Times New Roman" w:cs="Times New Roman"/>
          <w:sz w:val="26"/>
          <w:szCs w:val="26"/>
        </w:rPr>
        <w:t>xem quần áo</w:t>
      </w:r>
      <w:r w:rsidR="00B971E4">
        <w:rPr>
          <w:rFonts w:ascii="Times New Roman" w:eastAsia="Times New Roman" w:hAnsi="Times New Roman" w:cs="Times New Roman"/>
          <w:sz w:val="26"/>
          <w:szCs w:val="26"/>
        </w:rPr>
        <w:t xml:space="preserve">, cập nhật quần áo, nhập </w:t>
      </w:r>
      <w:r w:rsidR="00387E59">
        <w:rPr>
          <w:rFonts w:ascii="Times New Roman" w:eastAsia="Times New Roman" w:hAnsi="Times New Roman" w:cs="Times New Roman"/>
          <w:sz w:val="26"/>
          <w:szCs w:val="26"/>
        </w:rPr>
        <w:t>hàng</w:t>
      </w:r>
      <w:r w:rsidR="005C1AA2">
        <w:rPr>
          <w:rFonts w:ascii="Times New Roman" w:eastAsia="Times New Roman" w:hAnsi="Times New Roman" w:cs="Times New Roman"/>
          <w:sz w:val="26"/>
          <w:szCs w:val="26"/>
        </w:rPr>
        <w:t>.</w:t>
      </w:r>
    </w:p>
    <w:p w14:paraId="532A812E" w14:textId="06C9B47B" w:rsidR="007B6473" w:rsidRPr="006823B1" w:rsidRDefault="00646F9F">
      <w:pPr>
        <w:spacing w:after="120" w:line="240" w:lineRule="auto"/>
        <w:ind w:left="426"/>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Pr="00881CB9">
        <w:rPr>
          <w:rFonts w:ascii="Times New Roman" w:eastAsia="Times New Roman" w:hAnsi="Times New Roman" w:cs="Times New Roman"/>
          <w:sz w:val="26"/>
          <w:szCs w:val="26"/>
        </w:rPr>
        <w:t xml:space="preserve">Chức năng nhập </w:t>
      </w:r>
      <w:r w:rsidR="00AC2029" w:rsidRPr="00881CB9">
        <w:rPr>
          <w:rFonts w:ascii="Times New Roman" w:eastAsia="Times New Roman" w:hAnsi="Times New Roman" w:cs="Times New Roman"/>
          <w:sz w:val="26"/>
          <w:szCs w:val="26"/>
        </w:rPr>
        <w:t>hàng</w:t>
      </w:r>
      <w:r w:rsidRPr="00881CB9">
        <w:rPr>
          <w:rFonts w:ascii="Times New Roman" w:eastAsia="Times New Roman" w:hAnsi="Times New Roman" w:cs="Times New Roman"/>
          <w:sz w:val="26"/>
          <w:szCs w:val="26"/>
        </w:rPr>
        <w:t xml:space="preserve"> cho phép theo dõi số lượng </w:t>
      </w:r>
      <w:r w:rsidR="00C30A04" w:rsidRPr="00881CB9">
        <w:rPr>
          <w:rFonts w:ascii="Times New Roman" w:eastAsia="Times New Roman" w:hAnsi="Times New Roman" w:cs="Times New Roman"/>
          <w:sz w:val="26"/>
          <w:szCs w:val="26"/>
        </w:rPr>
        <w:t>quần áo</w:t>
      </w:r>
      <w:r w:rsidRPr="00881CB9">
        <w:rPr>
          <w:rFonts w:ascii="Times New Roman" w:eastAsia="Times New Roman" w:hAnsi="Times New Roman" w:cs="Times New Roman"/>
          <w:sz w:val="26"/>
          <w:szCs w:val="26"/>
        </w:rPr>
        <w:t xml:space="preserve"> nhập vào đơn giá, tổng tiền, số tiền thanh toán và theo dõi được </w:t>
      </w:r>
      <w:r w:rsidR="003974C0" w:rsidRPr="00881CB9">
        <w:rPr>
          <w:rFonts w:ascii="Times New Roman" w:eastAsia="Times New Roman" w:hAnsi="Times New Roman" w:cs="Times New Roman"/>
          <w:sz w:val="26"/>
          <w:szCs w:val="26"/>
        </w:rPr>
        <w:t>quần áo</w:t>
      </w:r>
      <w:r w:rsidRPr="00881CB9">
        <w:rPr>
          <w:rFonts w:ascii="Times New Roman" w:eastAsia="Times New Roman" w:hAnsi="Times New Roman" w:cs="Times New Roman"/>
          <w:sz w:val="26"/>
          <w:szCs w:val="26"/>
        </w:rPr>
        <w:t xml:space="preserve"> nhập vào từ hãng nào, ngoài ra còn phải có thông tin hình ảnh </w:t>
      </w:r>
      <w:r w:rsidR="00C30A04" w:rsidRPr="00881CB9">
        <w:rPr>
          <w:rFonts w:ascii="Times New Roman" w:eastAsia="Times New Roman" w:hAnsi="Times New Roman" w:cs="Times New Roman"/>
          <w:sz w:val="26"/>
          <w:szCs w:val="26"/>
        </w:rPr>
        <w:t>quần áo</w:t>
      </w:r>
      <w:r w:rsidRPr="00881CB9">
        <w:rPr>
          <w:rFonts w:ascii="Times New Roman" w:eastAsia="Times New Roman" w:hAnsi="Times New Roman" w:cs="Times New Roman"/>
          <w:sz w:val="26"/>
          <w:szCs w:val="26"/>
        </w:rPr>
        <w:t>.</w:t>
      </w:r>
    </w:p>
    <w:p w14:paraId="20AA9542" w14:textId="06A89F86"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 xml:space="preserve">Nhân viên quản lý phải kiểm tra được về các thông tin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như mã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tên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đơn vị </w:t>
      </w:r>
      <w:r w:rsidR="00C30A04">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đơn giá, nhà cung cấp….</w:t>
      </w:r>
    </w:p>
    <w:p w14:paraId="4B2CCCC2" w14:textId="6D930858"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11A89">
        <w:rPr>
          <w:rFonts w:ascii="Times New Roman" w:eastAsia="Times New Roman" w:hAnsi="Times New Roman" w:cs="Times New Roman"/>
          <w:sz w:val="26"/>
          <w:szCs w:val="26"/>
        </w:rPr>
        <w:t>Nhân viên</w:t>
      </w:r>
      <w:r>
        <w:rPr>
          <w:rFonts w:ascii="Times New Roman" w:eastAsia="Times New Roman" w:hAnsi="Times New Roman" w:cs="Times New Roman"/>
          <w:sz w:val="26"/>
          <w:szCs w:val="26"/>
        </w:rPr>
        <w:t xml:space="preserve"> bán hàng cần quản lý được các thông tin bán hàng</w:t>
      </w:r>
      <w:r w:rsidR="002F5B32">
        <w:rPr>
          <w:rFonts w:ascii="Times New Roman" w:eastAsia="Times New Roman" w:hAnsi="Times New Roman" w:cs="Times New Roman"/>
          <w:sz w:val="26"/>
          <w:szCs w:val="26"/>
        </w:rPr>
        <w:t xml:space="preserve">, đặt hàng, </w:t>
      </w:r>
      <w:r>
        <w:rPr>
          <w:rFonts w:ascii="Times New Roman" w:eastAsia="Times New Roman" w:hAnsi="Times New Roman" w:cs="Times New Roman"/>
          <w:sz w:val="26"/>
          <w:szCs w:val="26"/>
        </w:rPr>
        <w:t>quản lý doanh thu, thống kê, báo cá</w:t>
      </w:r>
      <w:r w:rsidR="002F5B32">
        <w:rPr>
          <w:rFonts w:ascii="Times New Roman" w:eastAsia="Times New Roman" w:hAnsi="Times New Roman" w:cs="Times New Roman"/>
          <w:sz w:val="26"/>
          <w:szCs w:val="26"/>
        </w:rPr>
        <w:t>o.</w:t>
      </w:r>
    </w:p>
    <w:p w14:paraId="10B808C5" w14:textId="0FFCC705"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Khi tạo hóa đơn bán hàng,</w:t>
      </w:r>
      <w:r w:rsidR="008E1421">
        <w:rPr>
          <w:rFonts w:ascii="Times New Roman" w:eastAsia="Times New Roman" w:hAnsi="Times New Roman" w:cs="Times New Roman"/>
          <w:sz w:val="26"/>
          <w:szCs w:val="26"/>
        </w:rPr>
        <w:t xml:space="preserve"> phiếu đặt h</w:t>
      </w:r>
      <w:r w:rsidR="004B087B">
        <w:rPr>
          <w:rFonts w:ascii="Times New Roman" w:eastAsia="Times New Roman" w:hAnsi="Times New Roman" w:cs="Times New Roman"/>
          <w:sz w:val="26"/>
          <w:szCs w:val="26"/>
        </w:rPr>
        <w:t>àng</w:t>
      </w:r>
      <w:r>
        <w:rPr>
          <w:rFonts w:ascii="Times New Roman" w:eastAsia="Times New Roman" w:hAnsi="Times New Roman" w:cs="Times New Roman"/>
          <w:sz w:val="26"/>
          <w:szCs w:val="26"/>
        </w:rPr>
        <w:t xml:space="preserve"> nhân viên bán hàng </w:t>
      </w:r>
      <w:r w:rsidR="00172C43">
        <w:rPr>
          <w:rFonts w:ascii="Times New Roman" w:eastAsia="Times New Roman" w:hAnsi="Times New Roman" w:cs="Times New Roman"/>
          <w:sz w:val="26"/>
          <w:szCs w:val="26"/>
        </w:rPr>
        <w:t>có thể</w:t>
      </w:r>
      <w:r>
        <w:rPr>
          <w:rFonts w:ascii="Times New Roman" w:eastAsia="Times New Roman" w:hAnsi="Times New Roman" w:cs="Times New Roman"/>
          <w:sz w:val="26"/>
          <w:szCs w:val="26"/>
        </w:rPr>
        <w:t xml:space="preserve"> lấy thông tin của khách hàng để lưu trữ, thông tin cần có là họ tên khách </w:t>
      </w:r>
      <w:r w:rsidR="00236C7C">
        <w:rPr>
          <w:rFonts w:ascii="Times New Roman" w:eastAsia="Times New Roman" w:hAnsi="Times New Roman" w:cs="Times New Roman"/>
          <w:sz w:val="26"/>
          <w:szCs w:val="26"/>
        </w:rPr>
        <w:t>hàn</w:t>
      </w:r>
      <w:r w:rsidR="00920500">
        <w:rPr>
          <w:rFonts w:ascii="Times New Roman" w:eastAsia="Times New Roman" w:hAnsi="Times New Roman" w:cs="Times New Roman"/>
          <w:sz w:val="26"/>
          <w:szCs w:val="26"/>
        </w:rPr>
        <w:t>g</w:t>
      </w:r>
      <w:r>
        <w:rPr>
          <w:rFonts w:ascii="Times New Roman" w:eastAsia="Times New Roman" w:hAnsi="Times New Roman" w:cs="Times New Roman"/>
          <w:sz w:val="26"/>
          <w:szCs w:val="26"/>
        </w:rPr>
        <w:t xml:space="preserve">, số điện thoại, </w:t>
      </w:r>
      <w:r w:rsidR="008D023D">
        <w:rPr>
          <w:rFonts w:ascii="Times New Roman" w:eastAsia="Times New Roman" w:hAnsi="Times New Roman" w:cs="Times New Roman"/>
          <w:sz w:val="26"/>
          <w:szCs w:val="26"/>
        </w:rPr>
        <w:t>email</w:t>
      </w:r>
      <w:r w:rsidR="00D962E3">
        <w:rPr>
          <w:rFonts w:ascii="Times New Roman" w:eastAsia="Times New Roman" w:hAnsi="Times New Roman" w:cs="Times New Roman"/>
          <w:sz w:val="26"/>
          <w:szCs w:val="26"/>
        </w:rPr>
        <w:t>.</w:t>
      </w:r>
    </w:p>
    <w:p w14:paraId="2AD18E7A" w14:textId="254E2E82" w:rsidR="007B6473" w:rsidRPr="008D023D" w:rsidRDefault="00646F9F" w:rsidP="008D023D">
      <w:pPr>
        <w:spacing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Yêu cầu phi chức năng:</w:t>
      </w:r>
    </w:p>
    <w:p w14:paraId="56911F52"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Giao diện thân thiện, sử dụng các phím tắt. tab khi cần thiết.</w:t>
      </w:r>
    </w:p>
    <w:p w14:paraId="186B794A"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Phần viết code cần phải dùng Coding Convention cho ngôn ngữ  Java.</w:t>
      </w:r>
    </w:p>
    <w:p w14:paraId="6E18BFF5" w14:textId="19441B95"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Tối ưu hiệu suất tìm kiếm </w:t>
      </w:r>
      <w:r w:rsidR="00A173EE">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w:t>
      </w:r>
    </w:p>
    <w:p w14:paraId="4688FD0F" w14:textId="77777777" w:rsidR="007B6473" w:rsidRDefault="00646F9F">
      <w:pPr>
        <w:spacing w:after="120"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Dễ dàng cập nhật/bảo trì về sau.</w:t>
      </w:r>
    </w:p>
    <w:p w14:paraId="10610763" w14:textId="77777777" w:rsidR="007B6473" w:rsidRDefault="00646F9F" w:rsidP="00BB1B4A">
      <w:pPr>
        <w:pStyle w:val="Top2"/>
      </w:pPr>
      <w:bookmarkStart w:id="9" w:name="_Toc146233518"/>
      <w:bookmarkStart w:id="10" w:name="_Toc146317971"/>
      <w:bookmarkStart w:id="11" w:name="_Toc152431118"/>
      <w:bookmarkStart w:id="12" w:name="_Toc153383705"/>
      <w:r>
        <w:t>Phạm vi</w:t>
      </w:r>
      <w:bookmarkEnd w:id="9"/>
      <w:bookmarkEnd w:id="10"/>
      <w:bookmarkEnd w:id="11"/>
      <w:bookmarkEnd w:id="12"/>
    </w:p>
    <w:p w14:paraId="429A1B8A" w14:textId="67AA98AC" w:rsidR="007B6473" w:rsidRDefault="00646F9F">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Ứng dụng sử dụng trong phạm vi cửa hàng bán quần áo thời trang AM, được sử dụng bởi nhân viên cửa hàng, người quản lý</w:t>
      </w:r>
      <w:r w:rsidR="00C56F32">
        <w:rPr>
          <w:rFonts w:ascii="Times New Roman" w:eastAsia="Times New Roman" w:hAnsi="Times New Roman" w:cs="Times New Roman"/>
          <w:sz w:val="26"/>
          <w:szCs w:val="26"/>
        </w:rPr>
        <w:t>.</w:t>
      </w:r>
    </w:p>
    <w:p w14:paraId="2D1F64E9" w14:textId="77777777" w:rsidR="007B6473" w:rsidRDefault="00646F9F" w:rsidP="00BB1B4A">
      <w:pPr>
        <w:pStyle w:val="Top2"/>
      </w:pPr>
      <w:bookmarkStart w:id="13" w:name="_Toc146233519"/>
      <w:bookmarkStart w:id="14" w:name="_Toc146317972"/>
      <w:bookmarkStart w:id="15" w:name="_Toc152431119"/>
      <w:bookmarkStart w:id="16" w:name="_Toc153383706"/>
      <w:r>
        <w:t>Các định nghĩa, thuật ngữ, từ viết tắt</w:t>
      </w:r>
      <w:bookmarkEnd w:id="13"/>
      <w:bookmarkEnd w:id="14"/>
      <w:bookmarkEnd w:id="15"/>
      <w:bookmarkEnd w:id="16"/>
    </w:p>
    <w:tbl>
      <w:tblPr>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000" w:firstRow="0" w:lastRow="0" w:firstColumn="0" w:lastColumn="0" w:noHBand="0" w:noVBand="0"/>
      </w:tblPr>
      <w:tblGrid>
        <w:gridCol w:w="708"/>
        <w:gridCol w:w="3115"/>
        <w:gridCol w:w="3234"/>
        <w:gridCol w:w="2405"/>
      </w:tblGrid>
      <w:tr w:rsidR="007B6473" w:rsidRPr="006C493A" w14:paraId="17C8F233" w14:textId="77777777" w:rsidTr="00507D19">
        <w:trPr>
          <w:trHeight w:val="227"/>
          <w:tblHeader/>
          <w:jc w:val="center"/>
        </w:trPr>
        <w:tc>
          <w:tcPr>
            <w:tcW w:w="708" w:type="dxa"/>
            <w:vAlign w:val="center"/>
          </w:tcPr>
          <w:p w14:paraId="286F0813" w14:textId="77777777"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STT</w:t>
            </w:r>
          </w:p>
        </w:tc>
        <w:tc>
          <w:tcPr>
            <w:tcW w:w="3115" w:type="dxa"/>
            <w:vAlign w:val="center"/>
          </w:tcPr>
          <w:p w14:paraId="46959B0A" w14:textId="77777777"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 xml:space="preserve">Thuật ngữ, từ </w:t>
            </w:r>
            <w:r w:rsidRPr="006C493A">
              <w:rPr>
                <w:rFonts w:ascii="Times New Roman" w:eastAsia="Times New Roman" w:hAnsi="Times New Roman" w:cs="Times New Roman"/>
                <w:b/>
                <w:sz w:val="24"/>
                <w:szCs w:val="24"/>
              </w:rPr>
              <w:t>viết</w:t>
            </w:r>
            <w:r w:rsidRPr="006C493A">
              <w:rPr>
                <w:rFonts w:ascii="Times New Roman" w:eastAsia="Times New Roman" w:hAnsi="Times New Roman" w:cs="Times New Roman"/>
                <w:b/>
                <w:color w:val="000000"/>
                <w:sz w:val="24"/>
                <w:szCs w:val="24"/>
              </w:rPr>
              <w:t xml:space="preserve"> tắt</w:t>
            </w:r>
          </w:p>
        </w:tc>
        <w:tc>
          <w:tcPr>
            <w:tcW w:w="3234" w:type="dxa"/>
            <w:vAlign w:val="center"/>
          </w:tcPr>
          <w:p w14:paraId="7469BC2D" w14:textId="2FFCDB40"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 xml:space="preserve">Giải </w:t>
            </w:r>
            <w:r w:rsidR="00EC4E48" w:rsidRPr="006C493A">
              <w:rPr>
                <w:rFonts w:ascii="Times New Roman" w:eastAsia="Times New Roman" w:hAnsi="Times New Roman" w:cs="Times New Roman"/>
                <w:b/>
                <w:color w:val="000000"/>
                <w:sz w:val="24"/>
                <w:szCs w:val="24"/>
              </w:rPr>
              <w:t>th</w:t>
            </w:r>
            <w:r w:rsidR="00507D19">
              <w:rPr>
                <w:rFonts w:ascii="Times New Roman" w:eastAsia="Times New Roman" w:hAnsi="Times New Roman" w:cs="Times New Roman"/>
                <w:b/>
                <w:color w:val="000000"/>
                <w:sz w:val="24"/>
                <w:szCs w:val="24"/>
              </w:rPr>
              <w:t>í</w:t>
            </w:r>
            <w:r w:rsidR="00EC4E48" w:rsidRPr="006C493A">
              <w:rPr>
                <w:rFonts w:ascii="Times New Roman" w:eastAsia="Times New Roman" w:hAnsi="Times New Roman" w:cs="Times New Roman"/>
                <w:b/>
                <w:color w:val="000000"/>
                <w:sz w:val="24"/>
                <w:szCs w:val="24"/>
              </w:rPr>
              <w:t>ch</w:t>
            </w:r>
          </w:p>
        </w:tc>
        <w:tc>
          <w:tcPr>
            <w:tcW w:w="2405" w:type="dxa"/>
            <w:vAlign w:val="center"/>
          </w:tcPr>
          <w:p w14:paraId="1764F99E" w14:textId="77777777" w:rsidR="007B6473" w:rsidRPr="006C493A" w:rsidRDefault="00646F9F" w:rsidP="00D97B24">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Ghi chú</w:t>
            </w:r>
          </w:p>
        </w:tc>
      </w:tr>
      <w:tr w:rsidR="007B6473" w:rsidRPr="006C493A" w14:paraId="04994005" w14:textId="77777777" w:rsidTr="00507D19">
        <w:trPr>
          <w:trHeight w:val="227"/>
          <w:tblHeader/>
          <w:jc w:val="center"/>
        </w:trPr>
        <w:tc>
          <w:tcPr>
            <w:tcW w:w="708" w:type="dxa"/>
            <w:vAlign w:val="center"/>
          </w:tcPr>
          <w:p w14:paraId="1300532A"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1</w:t>
            </w:r>
          </w:p>
        </w:tc>
        <w:tc>
          <w:tcPr>
            <w:tcW w:w="3115" w:type="dxa"/>
            <w:vAlign w:val="center"/>
          </w:tcPr>
          <w:p w14:paraId="0E83346C"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CTHD</w:t>
            </w:r>
          </w:p>
        </w:tc>
        <w:tc>
          <w:tcPr>
            <w:tcW w:w="3234" w:type="dxa"/>
            <w:vAlign w:val="center"/>
          </w:tcPr>
          <w:p w14:paraId="5A7ED59F"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Chi tiết hóa đơn</w:t>
            </w:r>
          </w:p>
        </w:tc>
        <w:tc>
          <w:tcPr>
            <w:tcW w:w="2405" w:type="dxa"/>
            <w:vAlign w:val="center"/>
          </w:tcPr>
          <w:p w14:paraId="4ED60C0D"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3FDAEFE7" w14:textId="77777777" w:rsidTr="00507D19">
        <w:trPr>
          <w:trHeight w:val="227"/>
          <w:tblHeader/>
          <w:jc w:val="center"/>
        </w:trPr>
        <w:tc>
          <w:tcPr>
            <w:tcW w:w="708" w:type="dxa"/>
            <w:vAlign w:val="center"/>
          </w:tcPr>
          <w:p w14:paraId="0639A582"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2</w:t>
            </w:r>
          </w:p>
        </w:tc>
        <w:tc>
          <w:tcPr>
            <w:tcW w:w="3115" w:type="dxa"/>
            <w:vAlign w:val="center"/>
          </w:tcPr>
          <w:p w14:paraId="6C8F2DB6" w14:textId="1FD2C00E"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CT</w:t>
            </w:r>
            <w:r w:rsidR="003974C0" w:rsidRPr="006C493A">
              <w:rPr>
                <w:rFonts w:ascii="Times New Roman" w:eastAsia="Times New Roman" w:hAnsi="Times New Roman" w:cs="Times New Roman"/>
                <w:sz w:val="24"/>
                <w:szCs w:val="24"/>
              </w:rPr>
              <w:t>QA</w:t>
            </w:r>
          </w:p>
        </w:tc>
        <w:tc>
          <w:tcPr>
            <w:tcW w:w="3234" w:type="dxa"/>
            <w:vAlign w:val="center"/>
          </w:tcPr>
          <w:p w14:paraId="4BD995E1" w14:textId="6DAA9FC5"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 xml:space="preserve">Chi tiết </w:t>
            </w:r>
            <w:r w:rsidR="003974C0" w:rsidRPr="006C493A">
              <w:rPr>
                <w:rFonts w:ascii="Times New Roman" w:eastAsia="Times New Roman" w:hAnsi="Times New Roman" w:cs="Times New Roman"/>
                <w:sz w:val="24"/>
                <w:szCs w:val="24"/>
              </w:rPr>
              <w:t>quần áo</w:t>
            </w:r>
          </w:p>
        </w:tc>
        <w:tc>
          <w:tcPr>
            <w:tcW w:w="2405" w:type="dxa"/>
            <w:vAlign w:val="center"/>
          </w:tcPr>
          <w:p w14:paraId="7557AED4"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0F5230FB" w14:textId="77777777" w:rsidTr="00507D19">
        <w:trPr>
          <w:trHeight w:val="227"/>
          <w:tblHeader/>
          <w:jc w:val="center"/>
        </w:trPr>
        <w:tc>
          <w:tcPr>
            <w:tcW w:w="708" w:type="dxa"/>
            <w:vAlign w:val="center"/>
          </w:tcPr>
          <w:p w14:paraId="4D32588B"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3</w:t>
            </w:r>
          </w:p>
        </w:tc>
        <w:tc>
          <w:tcPr>
            <w:tcW w:w="3115" w:type="dxa"/>
            <w:vAlign w:val="center"/>
          </w:tcPr>
          <w:p w14:paraId="1F7BAE5B"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NVBH</w:t>
            </w:r>
          </w:p>
        </w:tc>
        <w:tc>
          <w:tcPr>
            <w:tcW w:w="3234" w:type="dxa"/>
            <w:vAlign w:val="center"/>
          </w:tcPr>
          <w:p w14:paraId="66DC9513"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Nhân viên bán hàng</w:t>
            </w:r>
          </w:p>
        </w:tc>
        <w:tc>
          <w:tcPr>
            <w:tcW w:w="2405" w:type="dxa"/>
            <w:vAlign w:val="center"/>
          </w:tcPr>
          <w:p w14:paraId="374FE6B3"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7BE0FCE0" w14:textId="77777777" w:rsidTr="00507D19">
        <w:trPr>
          <w:trHeight w:val="227"/>
          <w:tblHeader/>
          <w:jc w:val="center"/>
        </w:trPr>
        <w:tc>
          <w:tcPr>
            <w:tcW w:w="708" w:type="dxa"/>
            <w:vAlign w:val="center"/>
          </w:tcPr>
          <w:p w14:paraId="5F2DB964"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4</w:t>
            </w:r>
          </w:p>
        </w:tc>
        <w:tc>
          <w:tcPr>
            <w:tcW w:w="3115" w:type="dxa"/>
            <w:vAlign w:val="center"/>
          </w:tcPr>
          <w:p w14:paraId="782E119C"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KH</w:t>
            </w:r>
          </w:p>
        </w:tc>
        <w:tc>
          <w:tcPr>
            <w:tcW w:w="3234" w:type="dxa"/>
            <w:vAlign w:val="center"/>
          </w:tcPr>
          <w:p w14:paraId="1A66772C"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Khách hàng</w:t>
            </w:r>
          </w:p>
        </w:tc>
        <w:tc>
          <w:tcPr>
            <w:tcW w:w="2405" w:type="dxa"/>
            <w:vAlign w:val="center"/>
          </w:tcPr>
          <w:p w14:paraId="67F6A33B"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27986180" w14:textId="77777777" w:rsidTr="00507D19">
        <w:trPr>
          <w:trHeight w:val="227"/>
          <w:tblHeader/>
          <w:jc w:val="center"/>
        </w:trPr>
        <w:tc>
          <w:tcPr>
            <w:tcW w:w="708" w:type="dxa"/>
            <w:vAlign w:val="center"/>
          </w:tcPr>
          <w:p w14:paraId="0152138B"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5</w:t>
            </w:r>
          </w:p>
        </w:tc>
        <w:tc>
          <w:tcPr>
            <w:tcW w:w="3115" w:type="dxa"/>
            <w:vAlign w:val="center"/>
          </w:tcPr>
          <w:p w14:paraId="44C459D8"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NCC</w:t>
            </w:r>
          </w:p>
        </w:tc>
        <w:tc>
          <w:tcPr>
            <w:tcW w:w="3234" w:type="dxa"/>
            <w:vAlign w:val="center"/>
          </w:tcPr>
          <w:p w14:paraId="3BB77C9A" w14:textId="77777777" w:rsidR="007B6473" w:rsidRPr="006C493A" w:rsidRDefault="00646F9F"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Nhà cung cấp</w:t>
            </w:r>
          </w:p>
        </w:tc>
        <w:tc>
          <w:tcPr>
            <w:tcW w:w="2405" w:type="dxa"/>
            <w:vAlign w:val="center"/>
          </w:tcPr>
          <w:p w14:paraId="0933E9AE"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5FD95BBD" w14:textId="77777777" w:rsidTr="00507D19">
        <w:trPr>
          <w:trHeight w:val="227"/>
          <w:tblHeader/>
          <w:jc w:val="center"/>
        </w:trPr>
        <w:tc>
          <w:tcPr>
            <w:tcW w:w="708" w:type="dxa"/>
            <w:vAlign w:val="center"/>
          </w:tcPr>
          <w:p w14:paraId="1BE12233" w14:textId="77777777"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6</w:t>
            </w:r>
          </w:p>
        </w:tc>
        <w:tc>
          <w:tcPr>
            <w:tcW w:w="3115" w:type="dxa"/>
            <w:vAlign w:val="center"/>
          </w:tcPr>
          <w:p w14:paraId="26E9C8EF" w14:textId="722FE928" w:rsidR="007B6473" w:rsidRPr="006C493A" w:rsidRDefault="000B20E5"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NV</w:t>
            </w:r>
            <w:r w:rsidR="00EC4E48" w:rsidRPr="006C493A">
              <w:rPr>
                <w:rFonts w:ascii="Times New Roman" w:eastAsia="Times New Roman" w:hAnsi="Times New Roman" w:cs="Times New Roman"/>
                <w:sz w:val="24"/>
                <w:szCs w:val="24"/>
              </w:rPr>
              <w:t>QL</w:t>
            </w:r>
          </w:p>
        </w:tc>
        <w:tc>
          <w:tcPr>
            <w:tcW w:w="3234" w:type="dxa"/>
            <w:vAlign w:val="center"/>
          </w:tcPr>
          <w:p w14:paraId="71CE3A75" w14:textId="408BAFAB" w:rsidR="007B6473" w:rsidRPr="006C493A" w:rsidRDefault="000B20E5"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 xml:space="preserve">Nhân Viên </w:t>
            </w:r>
            <w:r w:rsidR="00646F9F" w:rsidRPr="006C493A">
              <w:rPr>
                <w:rFonts w:ascii="Times New Roman" w:eastAsia="Times New Roman" w:hAnsi="Times New Roman" w:cs="Times New Roman"/>
                <w:sz w:val="24"/>
                <w:szCs w:val="24"/>
              </w:rPr>
              <w:t>Quản lí</w:t>
            </w:r>
          </w:p>
        </w:tc>
        <w:tc>
          <w:tcPr>
            <w:tcW w:w="2405" w:type="dxa"/>
            <w:vAlign w:val="center"/>
          </w:tcPr>
          <w:p w14:paraId="0FA59F35" w14:textId="77777777" w:rsidR="007B6473" w:rsidRPr="006C493A" w:rsidRDefault="007B6473" w:rsidP="00D97B24">
            <w:pPr>
              <w:spacing w:after="0"/>
              <w:rPr>
                <w:rFonts w:ascii="Times New Roman" w:eastAsia="Times New Roman" w:hAnsi="Times New Roman" w:cs="Times New Roman"/>
                <w:sz w:val="24"/>
                <w:szCs w:val="24"/>
              </w:rPr>
            </w:pPr>
          </w:p>
        </w:tc>
      </w:tr>
      <w:tr w:rsidR="007B6473" w:rsidRPr="006C493A" w14:paraId="7DFE8017" w14:textId="77777777" w:rsidTr="00507D19">
        <w:trPr>
          <w:trHeight w:val="227"/>
          <w:tblHeader/>
          <w:jc w:val="center"/>
        </w:trPr>
        <w:tc>
          <w:tcPr>
            <w:tcW w:w="708" w:type="dxa"/>
            <w:vAlign w:val="center"/>
          </w:tcPr>
          <w:p w14:paraId="30A1574D" w14:textId="68D11FB0" w:rsidR="007B6473" w:rsidRPr="006C493A" w:rsidRDefault="00646F9F" w:rsidP="00D97B24">
            <w:pPr>
              <w:spacing w:after="0"/>
              <w:jc w:val="center"/>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7</w:t>
            </w:r>
          </w:p>
        </w:tc>
        <w:tc>
          <w:tcPr>
            <w:tcW w:w="3115" w:type="dxa"/>
            <w:vAlign w:val="center"/>
          </w:tcPr>
          <w:p w14:paraId="389EDF31" w14:textId="10CF7320" w:rsidR="007B6473" w:rsidRPr="006C493A" w:rsidRDefault="007D3762"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CSDL</w:t>
            </w:r>
          </w:p>
        </w:tc>
        <w:tc>
          <w:tcPr>
            <w:tcW w:w="3234" w:type="dxa"/>
            <w:vAlign w:val="center"/>
          </w:tcPr>
          <w:p w14:paraId="41E539CF" w14:textId="30EE868A" w:rsidR="007B6473" w:rsidRPr="006C493A" w:rsidRDefault="007D3762" w:rsidP="00D97B24">
            <w:pPr>
              <w:spacing w:after="0"/>
              <w:rPr>
                <w:rFonts w:ascii="Times New Roman" w:eastAsia="Times New Roman" w:hAnsi="Times New Roman" w:cs="Times New Roman"/>
                <w:sz w:val="24"/>
                <w:szCs w:val="24"/>
              </w:rPr>
            </w:pPr>
            <w:r w:rsidRPr="006C493A">
              <w:rPr>
                <w:rFonts w:ascii="Times New Roman" w:eastAsia="Times New Roman" w:hAnsi="Times New Roman" w:cs="Times New Roman"/>
                <w:sz w:val="24"/>
                <w:szCs w:val="24"/>
              </w:rPr>
              <w:t>Cơ sở dữ liệu</w:t>
            </w:r>
          </w:p>
        </w:tc>
        <w:tc>
          <w:tcPr>
            <w:tcW w:w="2405" w:type="dxa"/>
            <w:vAlign w:val="center"/>
          </w:tcPr>
          <w:p w14:paraId="11E7A054" w14:textId="77777777" w:rsidR="007B6473" w:rsidRPr="006C493A" w:rsidRDefault="007B6473" w:rsidP="00D97B24">
            <w:pPr>
              <w:spacing w:after="0"/>
              <w:rPr>
                <w:rFonts w:ascii="Times New Roman" w:eastAsia="Times New Roman" w:hAnsi="Times New Roman" w:cs="Times New Roman"/>
                <w:sz w:val="24"/>
                <w:szCs w:val="24"/>
              </w:rPr>
            </w:pPr>
          </w:p>
        </w:tc>
      </w:tr>
      <w:tr w:rsidR="00741869" w:rsidRPr="006C493A" w14:paraId="1AFCE97D" w14:textId="77777777" w:rsidTr="00507D19">
        <w:trPr>
          <w:trHeight w:val="227"/>
          <w:tblHeader/>
          <w:jc w:val="center"/>
        </w:trPr>
        <w:tc>
          <w:tcPr>
            <w:tcW w:w="708" w:type="dxa"/>
            <w:vAlign w:val="center"/>
          </w:tcPr>
          <w:p w14:paraId="180BD09E" w14:textId="739629C4" w:rsidR="00741869" w:rsidRPr="006C493A" w:rsidRDefault="00741869" w:rsidP="00D97B24">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115" w:type="dxa"/>
            <w:vAlign w:val="center"/>
          </w:tcPr>
          <w:p w14:paraId="184EEE7B" w14:textId="07FB1FEA" w:rsidR="00741869" w:rsidRPr="006C493A" w:rsidRDefault="00741869" w:rsidP="00D97B24">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CTKM</w:t>
            </w:r>
          </w:p>
        </w:tc>
        <w:tc>
          <w:tcPr>
            <w:tcW w:w="3234" w:type="dxa"/>
            <w:vAlign w:val="center"/>
          </w:tcPr>
          <w:p w14:paraId="271F9730" w14:textId="0CA93FD3" w:rsidR="00741869" w:rsidRPr="006C493A" w:rsidRDefault="00741869" w:rsidP="00D97B24">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Chương Trình</w:t>
            </w:r>
            <w:r w:rsidR="000C6821">
              <w:rPr>
                <w:rFonts w:ascii="Times New Roman" w:eastAsia="Times New Roman" w:hAnsi="Times New Roman" w:cs="Times New Roman"/>
                <w:sz w:val="24"/>
                <w:szCs w:val="24"/>
              </w:rPr>
              <w:t xml:space="preserve"> Khuyến Mãi</w:t>
            </w:r>
          </w:p>
        </w:tc>
        <w:tc>
          <w:tcPr>
            <w:tcW w:w="2405" w:type="dxa"/>
            <w:vAlign w:val="center"/>
          </w:tcPr>
          <w:p w14:paraId="01F7D040" w14:textId="77777777" w:rsidR="00741869" w:rsidRPr="006C493A" w:rsidRDefault="00741869" w:rsidP="00E865C8">
            <w:pPr>
              <w:keepNext/>
              <w:spacing w:after="0"/>
              <w:rPr>
                <w:rFonts w:ascii="Times New Roman" w:eastAsia="Times New Roman" w:hAnsi="Times New Roman" w:cs="Times New Roman"/>
                <w:sz w:val="24"/>
                <w:szCs w:val="24"/>
              </w:rPr>
            </w:pPr>
          </w:p>
        </w:tc>
      </w:tr>
    </w:tbl>
    <w:p w14:paraId="1F89DC3B" w14:textId="4B95312E" w:rsidR="00E865C8" w:rsidRDefault="00E865C8" w:rsidP="00E865C8">
      <w:pPr>
        <w:pStyle w:val="Caption"/>
        <w:jc w:val="center"/>
      </w:pPr>
      <w:bookmarkStart w:id="17" w:name="_Toc146233520"/>
      <w:bookmarkStart w:id="18" w:name="_Toc146317973"/>
      <w:r>
        <w:t xml:space="preserve">Bảng </w:t>
      </w:r>
      <w:r w:rsidR="00E56A17">
        <w:fldChar w:fldCharType="begin"/>
      </w:r>
      <w:r w:rsidR="00E56A17">
        <w:instrText xml:space="preserve"> SEQ Bảng \* ARABIC </w:instrText>
      </w:r>
      <w:r w:rsidR="00E56A17">
        <w:fldChar w:fldCharType="separate"/>
      </w:r>
      <w:r w:rsidR="00900AFA">
        <w:rPr>
          <w:noProof/>
        </w:rPr>
        <w:t>1</w:t>
      </w:r>
      <w:r w:rsidR="00E56A17">
        <w:rPr>
          <w:noProof/>
        </w:rPr>
        <w:fldChar w:fldCharType="end"/>
      </w:r>
      <w:r>
        <w:t xml:space="preserve">. </w:t>
      </w:r>
      <w:r w:rsidRPr="00577006">
        <w:t>Định nghĩa các thuật ngữ viết tắt</w:t>
      </w:r>
    </w:p>
    <w:p w14:paraId="27008835" w14:textId="77777777" w:rsidR="007B6473" w:rsidRDefault="00646F9F" w:rsidP="00BB1B4A">
      <w:pPr>
        <w:pStyle w:val="Top2"/>
      </w:pPr>
      <w:bookmarkStart w:id="19" w:name="_Toc152431120"/>
      <w:bookmarkStart w:id="20" w:name="_Toc153383707"/>
      <w:r>
        <w:t>Tài liệu tham khảo</w:t>
      </w:r>
      <w:bookmarkEnd w:id="17"/>
      <w:bookmarkEnd w:id="18"/>
      <w:bookmarkEnd w:id="19"/>
      <w:bookmarkEnd w:id="20"/>
    </w:p>
    <w:tbl>
      <w:tblPr>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000" w:firstRow="0" w:lastRow="0" w:firstColumn="0" w:lastColumn="0" w:noHBand="0" w:noVBand="0"/>
      </w:tblPr>
      <w:tblGrid>
        <w:gridCol w:w="708"/>
        <w:gridCol w:w="6344"/>
        <w:gridCol w:w="2410"/>
      </w:tblGrid>
      <w:tr w:rsidR="00A42429" w:rsidRPr="006C493A" w14:paraId="70CB8F7B" w14:textId="77777777" w:rsidTr="00C93643">
        <w:trPr>
          <w:trHeight w:val="135"/>
          <w:jc w:val="center"/>
        </w:trPr>
        <w:tc>
          <w:tcPr>
            <w:tcW w:w="708" w:type="dxa"/>
          </w:tcPr>
          <w:p w14:paraId="15039E1B" w14:textId="77777777" w:rsidR="00A42429" w:rsidRPr="006C493A" w:rsidRDefault="00A42429">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STT</w:t>
            </w:r>
          </w:p>
        </w:tc>
        <w:tc>
          <w:tcPr>
            <w:tcW w:w="6344" w:type="dxa"/>
          </w:tcPr>
          <w:p w14:paraId="46D51EEA" w14:textId="77777777" w:rsidR="00A42429" w:rsidRPr="006C493A" w:rsidRDefault="00A42429">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Tên tài liệu</w:t>
            </w:r>
          </w:p>
        </w:tc>
        <w:tc>
          <w:tcPr>
            <w:tcW w:w="2410" w:type="dxa"/>
          </w:tcPr>
          <w:p w14:paraId="790FDE2E" w14:textId="77777777" w:rsidR="00A42429" w:rsidRPr="006C493A" w:rsidRDefault="00A42429" w:rsidP="00E865C8">
            <w:pPr>
              <w:keepNext/>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4"/>
                <w:szCs w:val="24"/>
              </w:rPr>
            </w:pPr>
            <w:r w:rsidRPr="006C493A">
              <w:rPr>
                <w:rFonts w:ascii="Times New Roman" w:eastAsia="Times New Roman" w:hAnsi="Times New Roman" w:cs="Times New Roman"/>
                <w:b/>
                <w:color w:val="000000"/>
                <w:sz w:val="24"/>
                <w:szCs w:val="24"/>
              </w:rPr>
              <w:t>Ghi chú</w:t>
            </w:r>
          </w:p>
        </w:tc>
      </w:tr>
    </w:tbl>
    <w:p w14:paraId="635C4773" w14:textId="67DB6EB4" w:rsidR="007B6473" w:rsidRPr="00D729E0" w:rsidRDefault="00E865C8" w:rsidP="00E865C8">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2</w:t>
      </w:r>
      <w:r w:rsidR="00E56A17">
        <w:rPr>
          <w:noProof/>
        </w:rPr>
        <w:fldChar w:fldCharType="end"/>
      </w:r>
      <w:r>
        <w:t xml:space="preserve">. </w:t>
      </w:r>
      <w:r w:rsidR="009B5C15">
        <w:t>Tài Liệu Tham Khảo</w:t>
      </w:r>
      <w:r w:rsidR="00646F9F" w:rsidRPr="00A42429">
        <w:br w:type="page"/>
      </w:r>
    </w:p>
    <w:p w14:paraId="662DE004" w14:textId="1D25F145" w:rsidR="007B6473" w:rsidRDefault="00646F9F" w:rsidP="00BB1B4A">
      <w:pPr>
        <w:pStyle w:val="Top2"/>
      </w:pPr>
      <w:bookmarkStart w:id="21" w:name="_Toc146233522"/>
      <w:bookmarkStart w:id="22" w:name="_Toc146317975"/>
      <w:bookmarkStart w:id="23" w:name="_Toc152431121"/>
      <w:bookmarkStart w:id="24" w:name="_Toc153383708"/>
      <w:r>
        <w:lastRenderedPageBreak/>
        <w:t>Mô hình Use case</w:t>
      </w:r>
      <w:bookmarkEnd w:id="21"/>
      <w:bookmarkEnd w:id="22"/>
      <w:bookmarkEnd w:id="23"/>
      <w:bookmarkEnd w:id="24"/>
      <w:r>
        <w:t xml:space="preserve"> </w:t>
      </w:r>
    </w:p>
    <w:p w14:paraId="71046C73" w14:textId="77777777" w:rsidR="007B6473" w:rsidRDefault="003D7156" w:rsidP="00D365E8">
      <w:r>
        <w:rPr>
          <w:noProof/>
        </w:rPr>
        <w:drawing>
          <wp:inline distT="0" distB="0" distL="0" distR="0" wp14:anchorId="584843F8" wp14:editId="2A115C0C">
            <wp:extent cx="6511803" cy="6911340"/>
            <wp:effectExtent l="0" t="0" r="3810" b="3810"/>
            <wp:docPr id="915377072" name="Picture 91537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77072" name="Picture 9153770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1803" cy="6911340"/>
                    </a:xfrm>
                    <a:prstGeom prst="rect">
                      <a:avLst/>
                    </a:prstGeom>
                  </pic:spPr>
                </pic:pic>
              </a:graphicData>
            </a:graphic>
          </wp:inline>
        </w:drawing>
      </w:r>
    </w:p>
    <w:p w14:paraId="62D9B661" w14:textId="36A2D8C2" w:rsidR="00E73F44" w:rsidRPr="004D63A5" w:rsidRDefault="000B514D" w:rsidP="004D63A5">
      <w:pPr>
        <w:pStyle w:val="Caption"/>
        <w:jc w:val="center"/>
        <w:rPr>
          <w:rFonts w:ascii="Times New Roman" w:eastAsia="Times New Roman" w:hAnsi="Times New Roman" w:cs="Times New Roman"/>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1</w:t>
      </w:r>
      <w:r w:rsidR="00E56A17">
        <w:rPr>
          <w:noProof/>
        </w:rPr>
        <w:fldChar w:fldCharType="end"/>
      </w:r>
      <w:r w:rsidR="004D63A5">
        <w:t>.</w:t>
      </w:r>
      <w:r>
        <w:t xml:space="preserve"> </w:t>
      </w:r>
      <w:r w:rsidR="00B65127">
        <w:t>Lược đồ Usecase tổng quát</w:t>
      </w:r>
      <w:r w:rsidR="00E73F44">
        <w:rPr>
          <w:rFonts w:ascii="Times New Roman" w:hAnsi="Times New Roman"/>
          <w:sz w:val="26"/>
          <w:szCs w:val="26"/>
        </w:rPr>
        <w:br w:type="page"/>
      </w:r>
    </w:p>
    <w:p w14:paraId="7EE186BC" w14:textId="1233A8A6" w:rsidR="007B6473" w:rsidRPr="00C530BF" w:rsidRDefault="00646F9F" w:rsidP="00BB1B4A">
      <w:pPr>
        <w:pStyle w:val="Top2"/>
      </w:pPr>
      <w:bookmarkStart w:id="25" w:name="_Toc146233523"/>
      <w:bookmarkStart w:id="26" w:name="_Toc146317976"/>
      <w:bookmarkStart w:id="27" w:name="_Toc152431122"/>
      <w:bookmarkStart w:id="28" w:name="_Toc153383709"/>
      <w:r>
        <w:lastRenderedPageBreak/>
        <w:t>Danh sách các tác nhân và mô tả</w:t>
      </w:r>
      <w:bookmarkStart w:id="29" w:name="_heading=h.17dp8vu" w:colFirst="0" w:colLast="0"/>
      <w:bookmarkEnd w:id="25"/>
      <w:bookmarkEnd w:id="26"/>
      <w:bookmarkEnd w:id="27"/>
      <w:bookmarkEnd w:id="29"/>
      <w:bookmarkEnd w:id="28"/>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000" w:firstRow="0" w:lastRow="0" w:firstColumn="0" w:lastColumn="0" w:noHBand="0" w:noVBand="0"/>
      </w:tblPr>
      <w:tblGrid>
        <w:gridCol w:w="2340"/>
        <w:gridCol w:w="5040"/>
        <w:gridCol w:w="2865"/>
      </w:tblGrid>
      <w:tr w:rsidR="007B6473" w:rsidRPr="00316690" w14:paraId="38FDFD31" w14:textId="77777777">
        <w:trPr>
          <w:jc w:val="center"/>
        </w:trPr>
        <w:tc>
          <w:tcPr>
            <w:tcW w:w="2340" w:type="dxa"/>
          </w:tcPr>
          <w:p w14:paraId="2CFAD807" w14:textId="77777777" w:rsidR="007B6473" w:rsidRPr="00316690" w:rsidRDefault="00646F9F" w:rsidP="00316690">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Tác nhân</w:t>
            </w:r>
          </w:p>
        </w:tc>
        <w:tc>
          <w:tcPr>
            <w:tcW w:w="5040" w:type="dxa"/>
          </w:tcPr>
          <w:p w14:paraId="2E3E5697" w14:textId="77777777" w:rsidR="007B6473" w:rsidRPr="00316690" w:rsidRDefault="00646F9F" w:rsidP="00316690">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Mô tả tác nhân</w:t>
            </w:r>
          </w:p>
        </w:tc>
        <w:tc>
          <w:tcPr>
            <w:tcW w:w="2865" w:type="dxa"/>
          </w:tcPr>
          <w:p w14:paraId="288CB4BA" w14:textId="77777777" w:rsidR="007B6473" w:rsidRPr="00316690" w:rsidRDefault="00646F9F" w:rsidP="00316690">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Ghi chú</w:t>
            </w:r>
          </w:p>
        </w:tc>
      </w:tr>
      <w:tr w:rsidR="007B6473" w:rsidRPr="00316690" w14:paraId="7D15E6D4" w14:textId="77777777" w:rsidTr="00316690">
        <w:trPr>
          <w:jc w:val="center"/>
        </w:trPr>
        <w:tc>
          <w:tcPr>
            <w:tcW w:w="2340" w:type="dxa"/>
            <w:vAlign w:val="center"/>
          </w:tcPr>
          <w:p w14:paraId="02E70E6E" w14:textId="3C9C5E4A" w:rsidR="007B6473" w:rsidRPr="00316690" w:rsidRDefault="00646F9F" w:rsidP="00316690">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Nhân Viên</w:t>
            </w:r>
            <w:r w:rsidR="00D03B12">
              <w:rPr>
                <w:rFonts w:ascii="Times New Roman" w:eastAsia="Times New Roman" w:hAnsi="Times New Roman" w:cs="Times New Roman"/>
                <w:sz w:val="24"/>
                <w:szCs w:val="24"/>
              </w:rPr>
              <w:t xml:space="preserve"> Bán Hàng</w:t>
            </w:r>
          </w:p>
        </w:tc>
        <w:tc>
          <w:tcPr>
            <w:tcW w:w="5040" w:type="dxa"/>
          </w:tcPr>
          <w:p w14:paraId="75214C54" w14:textId="20F83521" w:rsidR="007B6473" w:rsidRPr="00316690" w:rsidRDefault="00646F9F" w:rsidP="00316690">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Là người tương tác với hệ thống để tạo hóa đơn bán hàng,</w:t>
            </w:r>
            <w:r w:rsidR="00285874">
              <w:rPr>
                <w:rFonts w:ascii="Times New Roman" w:eastAsia="Times New Roman" w:hAnsi="Times New Roman" w:cs="Times New Roman"/>
                <w:sz w:val="24"/>
                <w:szCs w:val="24"/>
              </w:rPr>
              <w:t xml:space="preserve"> hay lập phiếu đặt hàng,</w:t>
            </w:r>
            <w:r w:rsidRPr="00316690">
              <w:rPr>
                <w:rFonts w:ascii="Times New Roman" w:eastAsia="Times New Roman" w:hAnsi="Times New Roman" w:cs="Times New Roman"/>
                <w:sz w:val="24"/>
                <w:szCs w:val="24"/>
              </w:rPr>
              <w:t xml:space="preserve"> thực hiện thanh toán cho khách, thực hiện các chức năng thống kế và báo cáo lại cho nhân viên quản lý</w:t>
            </w:r>
            <w:r w:rsidR="00285874">
              <w:rPr>
                <w:rFonts w:ascii="Times New Roman" w:eastAsia="Times New Roman" w:hAnsi="Times New Roman" w:cs="Times New Roman"/>
                <w:sz w:val="24"/>
                <w:szCs w:val="24"/>
              </w:rPr>
              <w:t>.</w:t>
            </w:r>
          </w:p>
        </w:tc>
        <w:tc>
          <w:tcPr>
            <w:tcW w:w="2865" w:type="dxa"/>
          </w:tcPr>
          <w:p w14:paraId="197A1F77" w14:textId="77777777" w:rsidR="007B6473" w:rsidRPr="00316690" w:rsidRDefault="007B6473" w:rsidP="00316690">
            <w:pPr>
              <w:spacing w:after="0"/>
              <w:rPr>
                <w:rFonts w:ascii="Times New Roman" w:eastAsia="Times New Roman" w:hAnsi="Times New Roman" w:cs="Times New Roman"/>
                <w:sz w:val="24"/>
                <w:szCs w:val="24"/>
              </w:rPr>
            </w:pPr>
          </w:p>
        </w:tc>
      </w:tr>
      <w:tr w:rsidR="007B6473" w:rsidRPr="00316690" w14:paraId="2CA5FC0C" w14:textId="77777777" w:rsidTr="00316690">
        <w:trPr>
          <w:jc w:val="center"/>
        </w:trPr>
        <w:tc>
          <w:tcPr>
            <w:tcW w:w="2340" w:type="dxa"/>
            <w:vAlign w:val="center"/>
          </w:tcPr>
          <w:p w14:paraId="4C45419C" w14:textId="77777777" w:rsidR="007B6473" w:rsidRPr="00316690" w:rsidRDefault="00646F9F" w:rsidP="00316690">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Nhân Viên Quản Lý</w:t>
            </w:r>
          </w:p>
        </w:tc>
        <w:tc>
          <w:tcPr>
            <w:tcW w:w="5040" w:type="dxa"/>
          </w:tcPr>
          <w:p w14:paraId="17F2DB69" w14:textId="06E1D6C0" w:rsidR="007B6473" w:rsidRPr="00316690" w:rsidRDefault="00646F9F" w:rsidP="00316690">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Có trách nhiệm quản lý nhân viên cấp dưới, thực hiện các chức năng quản lý quần áo của cửa hàng. Kiểm tra báo cáo của nhân viên qua các thống kê vào báo lại cho chủ cửa hàng</w:t>
            </w:r>
            <w:r w:rsidR="00285874">
              <w:rPr>
                <w:rFonts w:ascii="Times New Roman" w:eastAsia="Times New Roman" w:hAnsi="Times New Roman" w:cs="Times New Roman"/>
                <w:sz w:val="24"/>
                <w:szCs w:val="24"/>
              </w:rPr>
              <w:t>.</w:t>
            </w:r>
          </w:p>
        </w:tc>
        <w:tc>
          <w:tcPr>
            <w:tcW w:w="2865" w:type="dxa"/>
          </w:tcPr>
          <w:p w14:paraId="5AD80789" w14:textId="77777777" w:rsidR="007B6473" w:rsidRPr="00316690" w:rsidRDefault="007B6473" w:rsidP="00C3156A">
            <w:pPr>
              <w:keepNext/>
              <w:spacing w:after="0"/>
              <w:rPr>
                <w:rFonts w:ascii="Times New Roman" w:eastAsia="Times New Roman" w:hAnsi="Times New Roman" w:cs="Times New Roman"/>
                <w:sz w:val="24"/>
                <w:szCs w:val="24"/>
              </w:rPr>
            </w:pPr>
          </w:p>
        </w:tc>
      </w:tr>
    </w:tbl>
    <w:p w14:paraId="026D5251" w14:textId="7107AFB5" w:rsidR="00CF20F4" w:rsidRDefault="00C3156A" w:rsidP="00C3156A">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3</w:t>
      </w:r>
      <w:r w:rsidR="00E56A17">
        <w:rPr>
          <w:noProof/>
        </w:rPr>
        <w:fldChar w:fldCharType="end"/>
      </w:r>
      <w:r>
        <w:t xml:space="preserve">. </w:t>
      </w:r>
      <w:r w:rsidRPr="00B61FF5">
        <w:t>Danh sách các tác nhân và mô tả</w:t>
      </w:r>
    </w:p>
    <w:p w14:paraId="7049D937" w14:textId="77777777" w:rsidR="00CF20F4" w:rsidRPr="00CF20F4" w:rsidRDefault="00CF20F4" w:rsidP="00CF20F4"/>
    <w:p w14:paraId="0B6B5FCC" w14:textId="3D411912" w:rsidR="007B6473" w:rsidRPr="00C530BF" w:rsidRDefault="00646F9F" w:rsidP="00BB1B4A">
      <w:pPr>
        <w:pStyle w:val="Top2"/>
      </w:pPr>
      <w:bookmarkStart w:id="30" w:name="_Toc146233524"/>
      <w:bookmarkStart w:id="31" w:name="_Toc146317977"/>
      <w:bookmarkStart w:id="32" w:name="_Toc152431123"/>
      <w:bookmarkStart w:id="33" w:name="_Toc153383710"/>
      <w:r>
        <w:t>Danh sách Use case và mô tả</w:t>
      </w:r>
      <w:bookmarkEnd w:id="30"/>
      <w:bookmarkEnd w:id="31"/>
      <w:bookmarkEnd w:id="32"/>
      <w:bookmarkEnd w:id="33"/>
    </w:p>
    <w:tbl>
      <w:tblPr>
        <w:tblW w:w="10245"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100" w:type="dxa"/>
          <w:left w:w="100" w:type="dxa"/>
          <w:bottom w:w="100" w:type="dxa"/>
          <w:right w:w="100" w:type="dxa"/>
        </w:tblCellMar>
        <w:tblLook w:val="0000" w:firstRow="0" w:lastRow="0" w:firstColumn="0" w:lastColumn="0" w:noHBand="0" w:noVBand="0"/>
      </w:tblPr>
      <w:tblGrid>
        <w:gridCol w:w="985"/>
        <w:gridCol w:w="1225"/>
        <w:gridCol w:w="4895"/>
        <w:gridCol w:w="1440"/>
        <w:gridCol w:w="1700"/>
      </w:tblGrid>
      <w:tr w:rsidR="007B6473" w:rsidRPr="00316690" w14:paraId="3E9B0E0A" w14:textId="77777777" w:rsidTr="00313CA2">
        <w:trPr>
          <w:jc w:val="center"/>
        </w:trPr>
        <w:tc>
          <w:tcPr>
            <w:tcW w:w="985" w:type="dxa"/>
            <w:vAlign w:val="center"/>
          </w:tcPr>
          <w:p w14:paraId="3146C716"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ID</w:t>
            </w:r>
          </w:p>
        </w:tc>
        <w:tc>
          <w:tcPr>
            <w:tcW w:w="1225" w:type="dxa"/>
            <w:vAlign w:val="center"/>
          </w:tcPr>
          <w:p w14:paraId="035076C1"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Tên Use case</w:t>
            </w:r>
          </w:p>
        </w:tc>
        <w:tc>
          <w:tcPr>
            <w:tcW w:w="4895" w:type="dxa"/>
            <w:vAlign w:val="center"/>
          </w:tcPr>
          <w:p w14:paraId="40E882D6"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Mô tả ngắn gọn Use case</w:t>
            </w:r>
          </w:p>
        </w:tc>
        <w:tc>
          <w:tcPr>
            <w:tcW w:w="1440" w:type="dxa"/>
            <w:vAlign w:val="center"/>
          </w:tcPr>
          <w:p w14:paraId="32F0127A"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Chức năng</w:t>
            </w:r>
          </w:p>
        </w:tc>
        <w:tc>
          <w:tcPr>
            <w:tcW w:w="1700" w:type="dxa"/>
            <w:vAlign w:val="center"/>
          </w:tcPr>
          <w:p w14:paraId="3F01AEC8" w14:textId="77777777" w:rsidR="007B6473" w:rsidRPr="00316690" w:rsidRDefault="00646F9F" w:rsidP="00223FCC">
            <w:pPr>
              <w:keepLines/>
              <w:widowControl w:val="0"/>
              <w:pBdr>
                <w:top w:val="nil"/>
                <w:left w:val="nil"/>
                <w:bottom w:val="nil"/>
                <w:right w:val="nil"/>
                <w:between w:val="nil"/>
              </w:pBdr>
              <w:spacing w:after="0"/>
              <w:jc w:val="center"/>
              <w:rPr>
                <w:rFonts w:ascii="Times New Roman" w:eastAsia="Times New Roman" w:hAnsi="Times New Roman" w:cs="Times New Roman"/>
                <w:b/>
                <w:color w:val="000000"/>
                <w:sz w:val="24"/>
                <w:szCs w:val="24"/>
              </w:rPr>
            </w:pPr>
            <w:r w:rsidRPr="00316690">
              <w:rPr>
                <w:rFonts w:ascii="Times New Roman" w:eastAsia="Times New Roman" w:hAnsi="Times New Roman" w:cs="Times New Roman"/>
                <w:b/>
                <w:color w:val="000000"/>
                <w:sz w:val="24"/>
                <w:szCs w:val="24"/>
              </w:rPr>
              <w:t>Ghi chú</w:t>
            </w:r>
          </w:p>
        </w:tc>
      </w:tr>
      <w:tr w:rsidR="007B6473" w:rsidRPr="00316690" w14:paraId="71D89813" w14:textId="77777777" w:rsidTr="00313CA2">
        <w:trPr>
          <w:trHeight w:val="1372"/>
          <w:jc w:val="center"/>
        </w:trPr>
        <w:tc>
          <w:tcPr>
            <w:tcW w:w="985" w:type="dxa"/>
            <w:vAlign w:val="center"/>
          </w:tcPr>
          <w:p w14:paraId="5D76783D" w14:textId="3390EE7D"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UC001</w:t>
            </w:r>
          </w:p>
        </w:tc>
        <w:tc>
          <w:tcPr>
            <w:tcW w:w="1225" w:type="dxa"/>
          </w:tcPr>
          <w:p w14:paraId="24EF9780" w14:textId="349B5367" w:rsidR="007B6473" w:rsidRPr="00316690" w:rsidRDefault="00453DFB"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Đăng Nhập</w:t>
            </w:r>
          </w:p>
        </w:tc>
        <w:tc>
          <w:tcPr>
            <w:tcW w:w="4895" w:type="dxa"/>
          </w:tcPr>
          <w:p w14:paraId="1693CD17" w14:textId="45DB5535" w:rsidR="007B6473" w:rsidRPr="00316690" w:rsidRDefault="00453DFB"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Người dùng sử dụng tài khoản và mật khẩu để đăng nhập vào hệ thống</w:t>
            </w:r>
          </w:p>
        </w:tc>
        <w:tc>
          <w:tcPr>
            <w:tcW w:w="1440" w:type="dxa"/>
          </w:tcPr>
          <w:p w14:paraId="3F2F98B0" w14:textId="5DDB6EB5" w:rsidR="007B6473" w:rsidRPr="00316690" w:rsidRDefault="00453DFB"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Xác thực người dùng và phân quyền</w:t>
            </w:r>
            <w:r w:rsidR="001349F2">
              <w:rPr>
                <w:rFonts w:ascii="Times New Roman" w:eastAsia="Times New Roman" w:hAnsi="Times New Roman" w:cs="Times New Roman"/>
                <w:sz w:val="24"/>
                <w:szCs w:val="24"/>
              </w:rPr>
              <w:t xml:space="preserve"> nhân viên và quản lý</w:t>
            </w:r>
          </w:p>
        </w:tc>
        <w:tc>
          <w:tcPr>
            <w:tcW w:w="1700" w:type="dxa"/>
          </w:tcPr>
          <w:p w14:paraId="20016DA8" w14:textId="77777777" w:rsidR="007B6473" w:rsidRPr="00316690" w:rsidRDefault="007B6473" w:rsidP="00223FCC">
            <w:pPr>
              <w:spacing w:after="0"/>
              <w:rPr>
                <w:rFonts w:ascii="Times New Roman" w:eastAsia="Times New Roman" w:hAnsi="Times New Roman" w:cs="Times New Roman"/>
                <w:sz w:val="24"/>
                <w:szCs w:val="24"/>
              </w:rPr>
            </w:pPr>
          </w:p>
        </w:tc>
      </w:tr>
      <w:tr w:rsidR="007B6473" w:rsidRPr="00316690" w14:paraId="781B477A" w14:textId="77777777" w:rsidTr="00313CA2">
        <w:trPr>
          <w:jc w:val="center"/>
        </w:trPr>
        <w:tc>
          <w:tcPr>
            <w:tcW w:w="985" w:type="dxa"/>
            <w:vAlign w:val="center"/>
          </w:tcPr>
          <w:p w14:paraId="1D4F0D23" w14:textId="5A1A0973" w:rsidR="007B6473" w:rsidRPr="00B00ECF" w:rsidRDefault="009D3B54" w:rsidP="007804CA">
            <w:pPr>
              <w:spacing w:after="0"/>
              <w:jc w:val="center"/>
              <w:rPr>
                <w:rFonts w:ascii="Times New Roman" w:eastAsia="Times New Roman" w:hAnsi="Times New Roman" w:cs="Times New Roman"/>
                <w:sz w:val="24"/>
                <w:szCs w:val="24"/>
              </w:rPr>
            </w:pPr>
            <w:r w:rsidRPr="00B00ECF">
              <w:rPr>
                <w:rFonts w:ascii="Times New Roman" w:eastAsia="Times New Roman" w:hAnsi="Times New Roman" w:cs="Times New Roman"/>
                <w:sz w:val="24"/>
                <w:szCs w:val="24"/>
              </w:rPr>
              <w:t>UC002</w:t>
            </w:r>
          </w:p>
        </w:tc>
        <w:tc>
          <w:tcPr>
            <w:tcW w:w="1225" w:type="dxa"/>
          </w:tcPr>
          <w:p w14:paraId="7CB7B17B" w14:textId="376D9688" w:rsidR="007B6473" w:rsidRPr="00B00ECF" w:rsidRDefault="00A34A28" w:rsidP="00223FCC">
            <w:pPr>
              <w:spacing w:after="0"/>
              <w:rPr>
                <w:rFonts w:ascii="Times New Roman" w:eastAsia="Times New Roman" w:hAnsi="Times New Roman" w:cs="Times New Roman"/>
                <w:sz w:val="24"/>
                <w:szCs w:val="24"/>
              </w:rPr>
            </w:pPr>
            <w:r w:rsidRPr="00B00ECF">
              <w:rPr>
                <w:rFonts w:ascii="Times New Roman" w:eastAsia="Times New Roman" w:hAnsi="Times New Roman" w:cs="Times New Roman"/>
                <w:sz w:val="24"/>
                <w:szCs w:val="24"/>
              </w:rPr>
              <w:t>Thêm Quần Áo</w:t>
            </w:r>
          </w:p>
        </w:tc>
        <w:tc>
          <w:tcPr>
            <w:tcW w:w="4895" w:type="dxa"/>
          </w:tcPr>
          <w:p w14:paraId="2E20BD9C" w14:textId="072A0C88" w:rsidR="007B6473" w:rsidRPr="00B00ECF" w:rsidRDefault="00A34A28"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B00ECF">
              <w:rPr>
                <w:rFonts w:ascii="Times New Roman" w:eastAsia="Times New Roman" w:hAnsi="Times New Roman" w:cs="Times New Roman"/>
                <w:sz w:val="24"/>
                <w:szCs w:val="24"/>
              </w:rPr>
              <w:t>Nhập các thông tin của quần áo để thêm mới quần áo vào hệ thống</w:t>
            </w:r>
          </w:p>
        </w:tc>
        <w:tc>
          <w:tcPr>
            <w:tcW w:w="1440" w:type="dxa"/>
          </w:tcPr>
          <w:p w14:paraId="3916E250" w14:textId="3C4610F7" w:rsidR="007B6473" w:rsidRPr="00B00ECF" w:rsidRDefault="00A34A28" w:rsidP="00223FCC">
            <w:pPr>
              <w:spacing w:after="0"/>
              <w:rPr>
                <w:rFonts w:ascii="Times New Roman" w:eastAsia="Times New Roman" w:hAnsi="Times New Roman" w:cs="Times New Roman"/>
                <w:sz w:val="24"/>
                <w:szCs w:val="24"/>
              </w:rPr>
            </w:pPr>
            <w:r w:rsidRPr="00B00ECF">
              <w:rPr>
                <w:rFonts w:ascii="Times New Roman" w:eastAsia="Times New Roman" w:hAnsi="Times New Roman" w:cs="Times New Roman"/>
                <w:sz w:val="24"/>
                <w:szCs w:val="24"/>
              </w:rPr>
              <w:t>Thêm một quần áo mới</w:t>
            </w:r>
          </w:p>
        </w:tc>
        <w:tc>
          <w:tcPr>
            <w:tcW w:w="1700" w:type="dxa"/>
          </w:tcPr>
          <w:p w14:paraId="3DF4EC55" w14:textId="4C4827C2" w:rsidR="007B6473" w:rsidRPr="00B00ECF" w:rsidRDefault="00A34A28" w:rsidP="00223FCC">
            <w:pPr>
              <w:spacing w:after="0"/>
              <w:rPr>
                <w:rFonts w:ascii="Times New Roman" w:eastAsia="Times New Roman" w:hAnsi="Times New Roman" w:cs="Times New Roman"/>
                <w:sz w:val="24"/>
                <w:szCs w:val="24"/>
              </w:rPr>
            </w:pPr>
            <w:r w:rsidRPr="00B00ECF">
              <w:rPr>
                <w:rFonts w:ascii="Times New Roman" w:eastAsia="Times New Roman" w:hAnsi="Times New Roman" w:cs="Times New Roman"/>
                <w:sz w:val="24"/>
                <w:szCs w:val="24"/>
              </w:rPr>
              <w:t xml:space="preserve">Mã quần áo tự phát sinh theo thứ tự, quy tắc cụ thể và theo </w:t>
            </w:r>
            <w:r w:rsidR="00B00ECF" w:rsidRPr="00B00ECF">
              <w:rPr>
                <w:rFonts w:ascii="Times New Roman" w:eastAsia="Times New Roman" w:hAnsi="Times New Roman" w:cs="Times New Roman"/>
                <w:sz w:val="24"/>
                <w:szCs w:val="24"/>
              </w:rPr>
              <w:t xml:space="preserve">size </w:t>
            </w:r>
            <w:r w:rsidRPr="00B00ECF">
              <w:rPr>
                <w:rFonts w:ascii="Times New Roman" w:eastAsia="Times New Roman" w:hAnsi="Times New Roman" w:cs="Times New Roman"/>
                <w:sz w:val="24"/>
                <w:szCs w:val="24"/>
              </w:rPr>
              <w:t>quần áo</w:t>
            </w:r>
          </w:p>
        </w:tc>
      </w:tr>
      <w:tr w:rsidR="007B6473" w:rsidRPr="00316690" w14:paraId="16DAD143" w14:textId="77777777" w:rsidTr="00313CA2">
        <w:trPr>
          <w:jc w:val="center"/>
        </w:trPr>
        <w:tc>
          <w:tcPr>
            <w:tcW w:w="985" w:type="dxa"/>
            <w:vAlign w:val="center"/>
          </w:tcPr>
          <w:p w14:paraId="499201EA" w14:textId="33E96B07"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UC003</w:t>
            </w:r>
          </w:p>
        </w:tc>
        <w:tc>
          <w:tcPr>
            <w:tcW w:w="1225" w:type="dxa"/>
          </w:tcPr>
          <w:p w14:paraId="01604BBF" w14:textId="5D0F232C"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Quần Áo</w:t>
            </w:r>
          </w:p>
        </w:tc>
        <w:tc>
          <w:tcPr>
            <w:tcW w:w="4895" w:type="dxa"/>
          </w:tcPr>
          <w:p w14:paraId="66469AC7" w14:textId="28C54440" w:rsidR="007B6473" w:rsidRPr="00316690" w:rsidRDefault="00A34A28"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Thay đổi một hoặc nhiều thông tin của một quần áo đã tồn tại</w:t>
            </w:r>
          </w:p>
        </w:tc>
        <w:tc>
          <w:tcPr>
            <w:tcW w:w="1440" w:type="dxa"/>
          </w:tcPr>
          <w:p w14:paraId="3DACAD92" w14:textId="32D808FE"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quần áo</w:t>
            </w:r>
          </w:p>
        </w:tc>
        <w:tc>
          <w:tcPr>
            <w:tcW w:w="1700" w:type="dxa"/>
          </w:tcPr>
          <w:p w14:paraId="248B80D9" w14:textId="24DDC587" w:rsidR="007B6473" w:rsidRPr="00316690" w:rsidRDefault="00A34A2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được phép cập nhật Mã quần áo</w:t>
            </w:r>
          </w:p>
        </w:tc>
      </w:tr>
      <w:tr w:rsidR="007B6473" w:rsidRPr="00316690" w14:paraId="6BF82B65" w14:textId="77777777" w:rsidTr="00313CA2">
        <w:trPr>
          <w:jc w:val="center"/>
        </w:trPr>
        <w:tc>
          <w:tcPr>
            <w:tcW w:w="985" w:type="dxa"/>
            <w:vAlign w:val="center"/>
          </w:tcPr>
          <w:p w14:paraId="639AB54E" w14:textId="1CBBB4C0"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UC004</w:t>
            </w:r>
          </w:p>
        </w:tc>
        <w:tc>
          <w:tcPr>
            <w:tcW w:w="1225" w:type="dxa"/>
          </w:tcPr>
          <w:p w14:paraId="412A537E" w14:textId="12408FAF" w:rsidR="007B6473" w:rsidRPr="00316690" w:rsidRDefault="00AE751F"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Quần Áo</w:t>
            </w:r>
          </w:p>
        </w:tc>
        <w:tc>
          <w:tcPr>
            <w:tcW w:w="4895" w:type="dxa"/>
          </w:tcPr>
          <w:p w14:paraId="0FD1E0AB" w14:textId="51D4EF69" w:rsidR="007B6473" w:rsidRPr="00316690" w:rsidRDefault="00AE751F"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Hiển thị thông thi chi tiết của một loại quần áo khi Nhân Viên Bán Hàng cần</w:t>
            </w:r>
          </w:p>
        </w:tc>
        <w:tc>
          <w:tcPr>
            <w:tcW w:w="1440" w:type="dxa"/>
          </w:tcPr>
          <w:p w14:paraId="01A4B613" w14:textId="70F169E1" w:rsidR="007B6473" w:rsidRPr="00316690" w:rsidRDefault="00AE751F"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quần áo</w:t>
            </w:r>
          </w:p>
        </w:tc>
        <w:tc>
          <w:tcPr>
            <w:tcW w:w="1700" w:type="dxa"/>
          </w:tcPr>
          <w:p w14:paraId="26E9A1FD" w14:textId="15BBD0E1" w:rsidR="007B6473" w:rsidRPr="00316690" w:rsidRDefault="00C531D9"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Quần áo phải tồn tại trong CSDL</w:t>
            </w:r>
          </w:p>
        </w:tc>
      </w:tr>
      <w:tr w:rsidR="007B6473" w:rsidRPr="00316690" w14:paraId="7C95D02A" w14:textId="77777777" w:rsidTr="00313CA2">
        <w:trPr>
          <w:jc w:val="center"/>
        </w:trPr>
        <w:tc>
          <w:tcPr>
            <w:tcW w:w="985" w:type="dxa"/>
            <w:vAlign w:val="center"/>
          </w:tcPr>
          <w:p w14:paraId="2AA5A7C8" w14:textId="6811EEFB"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UC005</w:t>
            </w:r>
          </w:p>
        </w:tc>
        <w:tc>
          <w:tcPr>
            <w:tcW w:w="1225" w:type="dxa"/>
          </w:tcPr>
          <w:p w14:paraId="30227D0C" w14:textId="558A6449" w:rsidR="007B6473" w:rsidRPr="00316690" w:rsidRDefault="00E14966"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Quần Áo</w:t>
            </w:r>
          </w:p>
        </w:tc>
        <w:tc>
          <w:tcPr>
            <w:tcW w:w="4895" w:type="dxa"/>
          </w:tcPr>
          <w:p w14:paraId="36240396" w14:textId="25843754" w:rsidR="007B6473" w:rsidRPr="00316690" w:rsidRDefault="00E14966"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Khi nhân viên nhập mã hoặc tên quần áo</w:t>
            </w:r>
            <w:r w:rsidR="004A327C">
              <w:rPr>
                <w:rFonts w:ascii="Times New Roman" w:eastAsia="Times New Roman" w:hAnsi="Times New Roman" w:cs="Times New Roman"/>
                <w:sz w:val="24"/>
                <w:szCs w:val="24"/>
              </w:rPr>
              <w:t>, thương hiệu</w:t>
            </w:r>
            <w:r w:rsidR="00533A80">
              <w:rPr>
                <w:rFonts w:ascii="Times New Roman" w:eastAsia="Times New Roman" w:hAnsi="Times New Roman" w:cs="Times New Roman"/>
                <w:sz w:val="24"/>
                <w:szCs w:val="24"/>
              </w:rPr>
              <w:t xml:space="preserve"> của quần áo</w:t>
            </w:r>
            <w:r w:rsidRPr="00316690">
              <w:rPr>
                <w:rFonts w:ascii="Times New Roman" w:eastAsia="Times New Roman" w:hAnsi="Times New Roman" w:cs="Times New Roman"/>
                <w:sz w:val="24"/>
                <w:szCs w:val="24"/>
              </w:rPr>
              <w:t xml:space="preserve"> hiển thị quần áo nếu có</w:t>
            </w:r>
          </w:p>
        </w:tc>
        <w:tc>
          <w:tcPr>
            <w:tcW w:w="1440" w:type="dxa"/>
          </w:tcPr>
          <w:p w14:paraId="1EAA5D3F" w14:textId="702B5392" w:rsidR="007B6473" w:rsidRPr="00316690" w:rsidRDefault="00E14966"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quần áo</w:t>
            </w:r>
          </w:p>
        </w:tc>
        <w:tc>
          <w:tcPr>
            <w:tcW w:w="1700" w:type="dxa"/>
          </w:tcPr>
          <w:p w14:paraId="08C805DE" w14:textId="22F6624F" w:rsidR="007B6473" w:rsidRPr="00316690" w:rsidRDefault="004A327C"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Các thông tin theo tiêu chí tìm kiếm phải tồn tại</w:t>
            </w:r>
          </w:p>
        </w:tc>
      </w:tr>
      <w:tr w:rsidR="007B6473" w:rsidRPr="00316690" w14:paraId="391C3AE4" w14:textId="77777777" w:rsidTr="00313CA2">
        <w:trPr>
          <w:jc w:val="center"/>
        </w:trPr>
        <w:tc>
          <w:tcPr>
            <w:tcW w:w="985" w:type="dxa"/>
            <w:vAlign w:val="center"/>
          </w:tcPr>
          <w:p w14:paraId="1A5FD625" w14:textId="130A0D18" w:rsidR="007B6473" w:rsidRPr="001046DF" w:rsidRDefault="009D3B54" w:rsidP="007804CA">
            <w:pPr>
              <w:spacing w:after="0"/>
              <w:jc w:val="center"/>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lastRenderedPageBreak/>
              <w:t>UC006</w:t>
            </w:r>
          </w:p>
        </w:tc>
        <w:tc>
          <w:tcPr>
            <w:tcW w:w="1225" w:type="dxa"/>
          </w:tcPr>
          <w:p w14:paraId="69A6F8B8" w14:textId="40C4C4BE" w:rsidR="007B6473" w:rsidRPr="001046DF" w:rsidRDefault="000D1514"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Lập Hóa Đơn</w:t>
            </w:r>
          </w:p>
        </w:tc>
        <w:tc>
          <w:tcPr>
            <w:tcW w:w="4895" w:type="dxa"/>
          </w:tcPr>
          <w:p w14:paraId="45A09C49" w14:textId="57BC746E" w:rsidR="007B6473" w:rsidRPr="001046DF" w:rsidRDefault="000D151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Lập hóa đơn bán hàng cho một đơn hàng mới</w:t>
            </w:r>
          </w:p>
        </w:tc>
        <w:tc>
          <w:tcPr>
            <w:tcW w:w="1440" w:type="dxa"/>
          </w:tcPr>
          <w:p w14:paraId="3D987682" w14:textId="73CB7DC5" w:rsidR="007B6473" w:rsidRPr="001046DF" w:rsidRDefault="000D1514"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Tạo mới một hóa đơn</w:t>
            </w:r>
          </w:p>
        </w:tc>
        <w:tc>
          <w:tcPr>
            <w:tcW w:w="1700" w:type="dxa"/>
          </w:tcPr>
          <w:p w14:paraId="1D0738D6" w14:textId="707145EF" w:rsidR="007B6473" w:rsidRPr="001046DF" w:rsidRDefault="7EACAFC9"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Mã hóa đơn tự phát sinh theo thứ tự, theo quy tắc cụ thể</w:t>
            </w:r>
          </w:p>
        </w:tc>
      </w:tr>
      <w:tr w:rsidR="007B6473" w:rsidRPr="00316690" w14:paraId="49809FE1" w14:textId="77777777" w:rsidTr="00313CA2">
        <w:trPr>
          <w:jc w:val="center"/>
        </w:trPr>
        <w:tc>
          <w:tcPr>
            <w:tcW w:w="985" w:type="dxa"/>
            <w:vAlign w:val="center"/>
          </w:tcPr>
          <w:p w14:paraId="0B0C0BCE" w14:textId="03A51981"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UC007</w:t>
            </w:r>
          </w:p>
        </w:tc>
        <w:tc>
          <w:tcPr>
            <w:tcW w:w="1225" w:type="dxa"/>
          </w:tcPr>
          <w:p w14:paraId="682DA28B" w14:textId="60A4D84A" w:rsidR="007B6473" w:rsidRPr="00316690" w:rsidRDefault="000D151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Tìm Kiếm Hóa Đơn </w:t>
            </w:r>
          </w:p>
        </w:tc>
        <w:tc>
          <w:tcPr>
            <w:tcW w:w="4895" w:type="dxa"/>
          </w:tcPr>
          <w:p w14:paraId="39C19DFD" w14:textId="636DA84B" w:rsidR="007B6473" w:rsidRPr="00316690" w:rsidRDefault="000D151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Khi nhân viên nhập</w:t>
            </w:r>
            <w:r w:rsidR="001046DF">
              <w:rPr>
                <w:rFonts w:ascii="Times New Roman" w:eastAsia="Times New Roman" w:hAnsi="Times New Roman" w:cs="Times New Roman"/>
                <w:sz w:val="24"/>
                <w:szCs w:val="24"/>
              </w:rPr>
              <w:t xml:space="preserve"> tên khách hàng hoặc ngày lập thì </w:t>
            </w:r>
            <w:r w:rsidRPr="00316690">
              <w:rPr>
                <w:rFonts w:ascii="Times New Roman" w:eastAsia="Times New Roman" w:hAnsi="Times New Roman" w:cs="Times New Roman"/>
                <w:sz w:val="24"/>
                <w:szCs w:val="24"/>
              </w:rPr>
              <w:t xml:space="preserve">hiển thị hóa đơn nếu hóa đơn có </w:t>
            </w:r>
            <w:r w:rsidR="001046DF">
              <w:rPr>
                <w:rFonts w:ascii="Times New Roman" w:eastAsia="Times New Roman" w:hAnsi="Times New Roman" w:cs="Times New Roman"/>
                <w:sz w:val="24"/>
                <w:szCs w:val="24"/>
              </w:rPr>
              <w:t>tồn tại</w:t>
            </w:r>
          </w:p>
        </w:tc>
        <w:tc>
          <w:tcPr>
            <w:tcW w:w="1440" w:type="dxa"/>
          </w:tcPr>
          <w:p w14:paraId="53D6D78A" w14:textId="3F153F39" w:rsidR="007B6473" w:rsidRPr="00316690" w:rsidRDefault="000D151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hóa đơn</w:t>
            </w:r>
          </w:p>
        </w:tc>
        <w:tc>
          <w:tcPr>
            <w:tcW w:w="1700" w:type="dxa"/>
          </w:tcPr>
          <w:p w14:paraId="7417A0CC" w14:textId="46BF03C6" w:rsidR="007B6473" w:rsidRPr="00316690" w:rsidRDefault="7D8A33C8"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hóa đơn phải tồn tại</w:t>
            </w:r>
            <w:r w:rsidR="00240181">
              <w:rPr>
                <w:rFonts w:ascii="Times New Roman" w:eastAsia="Times New Roman" w:hAnsi="Times New Roman" w:cs="Times New Roman"/>
                <w:sz w:val="24"/>
                <w:szCs w:val="24"/>
              </w:rPr>
              <w:t xml:space="preserve"> trong CSDL</w:t>
            </w:r>
          </w:p>
        </w:tc>
      </w:tr>
      <w:tr w:rsidR="007B6473" w:rsidRPr="00316690" w14:paraId="504B0EF8" w14:textId="77777777" w:rsidTr="00313CA2">
        <w:trPr>
          <w:jc w:val="center"/>
        </w:trPr>
        <w:tc>
          <w:tcPr>
            <w:tcW w:w="985" w:type="dxa"/>
            <w:vAlign w:val="center"/>
          </w:tcPr>
          <w:p w14:paraId="6682589F" w14:textId="6FD01DC9"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UC008</w:t>
            </w:r>
          </w:p>
        </w:tc>
        <w:tc>
          <w:tcPr>
            <w:tcW w:w="1225" w:type="dxa"/>
          </w:tcPr>
          <w:p w14:paraId="318EBC74" w14:textId="75C1C146" w:rsidR="007B6473" w:rsidRPr="00316690" w:rsidRDefault="000D151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Hóa Đơn</w:t>
            </w:r>
          </w:p>
        </w:tc>
        <w:tc>
          <w:tcPr>
            <w:tcW w:w="4895" w:type="dxa"/>
          </w:tcPr>
          <w:p w14:paraId="4BE08F2C" w14:textId="7DE67621" w:rsidR="007B6473" w:rsidRPr="00316690" w:rsidRDefault="6FCC2B0E" w:rsidP="00223FCC">
            <w:pPr>
              <w:keepLines/>
              <w:widowControl w:val="0"/>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Hiển thị thông tin chi tiết hóa đơn </w:t>
            </w:r>
          </w:p>
        </w:tc>
        <w:tc>
          <w:tcPr>
            <w:tcW w:w="1440" w:type="dxa"/>
          </w:tcPr>
          <w:p w14:paraId="00E16D72" w14:textId="377F8885" w:rsidR="007B6473" w:rsidRPr="00316690" w:rsidRDefault="6FCC2B0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Hóa Đơn</w:t>
            </w:r>
          </w:p>
        </w:tc>
        <w:tc>
          <w:tcPr>
            <w:tcW w:w="1700" w:type="dxa"/>
          </w:tcPr>
          <w:p w14:paraId="63305573" w14:textId="3C858438"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Hóa đơn phải tồn tại trong CSDL</w:t>
            </w:r>
          </w:p>
        </w:tc>
      </w:tr>
      <w:tr w:rsidR="007B6473" w:rsidRPr="00316690" w14:paraId="7A116C8E" w14:textId="77777777" w:rsidTr="00313CA2">
        <w:trPr>
          <w:jc w:val="center"/>
        </w:trPr>
        <w:tc>
          <w:tcPr>
            <w:tcW w:w="985" w:type="dxa"/>
            <w:vAlign w:val="center"/>
          </w:tcPr>
          <w:p w14:paraId="6A8A1E80" w14:textId="1E13A381" w:rsidR="007B6473" w:rsidRPr="001046DF" w:rsidRDefault="009D3B54" w:rsidP="007804CA">
            <w:pPr>
              <w:spacing w:after="0"/>
              <w:jc w:val="center"/>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UC009</w:t>
            </w:r>
          </w:p>
        </w:tc>
        <w:tc>
          <w:tcPr>
            <w:tcW w:w="1225" w:type="dxa"/>
          </w:tcPr>
          <w:p w14:paraId="4FC10F9B" w14:textId="1157D14F" w:rsidR="007B6473" w:rsidRPr="001046DF" w:rsidRDefault="0075343E"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Thêm Khách Hàng</w:t>
            </w:r>
          </w:p>
        </w:tc>
        <w:tc>
          <w:tcPr>
            <w:tcW w:w="4895" w:type="dxa"/>
          </w:tcPr>
          <w:p w14:paraId="3C8097DB" w14:textId="71058423" w:rsidR="007B6473" w:rsidRPr="001046DF" w:rsidRDefault="0075343E"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Thêm một khách hàng và thông tin của khách hàng đó vào cơ sở dữ liệu của hệ thống</w:t>
            </w:r>
          </w:p>
        </w:tc>
        <w:tc>
          <w:tcPr>
            <w:tcW w:w="1440" w:type="dxa"/>
          </w:tcPr>
          <w:p w14:paraId="2C4E91A3" w14:textId="7BAB14A5" w:rsidR="007B6473" w:rsidRPr="001046DF" w:rsidRDefault="0075343E"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Thêm mới một khách hành</w:t>
            </w:r>
          </w:p>
        </w:tc>
        <w:tc>
          <w:tcPr>
            <w:tcW w:w="1700" w:type="dxa"/>
          </w:tcPr>
          <w:p w14:paraId="5D35F554" w14:textId="2B5A7ED7" w:rsidR="007B6473" w:rsidRPr="001046DF" w:rsidRDefault="6C06C40E" w:rsidP="00223FCC">
            <w:pPr>
              <w:spacing w:after="0"/>
              <w:rPr>
                <w:rFonts w:ascii="Times New Roman" w:eastAsia="Times New Roman" w:hAnsi="Times New Roman" w:cs="Times New Roman"/>
                <w:sz w:val="24"/>
                <w:szCs w:val="24"/>
              </w:rPr>
            </w:pPr>
            <w:r w:rsidRPr="001046DF">
              <w:rPr>
                <w:rFonts w:ascii="Times New Roman" w:eastAsia="Times New Roman" w:hAnsi="Times New Roman" w:cs="Times New Roman"/>
                <w:sz w:val="24"/>
                <w:szCs w:val="24"/>
              </w:rPr>
              <w:t>Mã khách hàng tự phát sinh theo thứ tự, quy tắc cụ thể</w:t>
            </w:r>
          </w:p>
        </w:tc>
      </w:tr>
      <w:tr w:rsidR="007B6473" w:rsidRPr="00316690" w14:paraId="73F9AEFB" w14:textId="77777777" w:rsidTr="00313CA2">
        <w:trPr>
          <w:jc w:val="center"/>
        </w:trPr>
        <w:tc>
          <w:tcPr>
            <w:tcW w:w="985" w:type="dxa"/>
            <w:vAlign w:val="center"/>
          </w:tcPr>
          <w:p w14:paraId="097E8A03" w14:textId="72744C86"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UC010</w:t>
            </w:r>
          </w:p>
        </w:tc>
        <w:tc>
          <w:tcPr>
            <w:tcW w:w="1225" w:type="dxa"/>
          </w:tcPr>
          <w:p w14:paraId="56814378" w14:textId="6D43E75D"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Khách Hàng</w:t>
            </w:r>
          </w:p>
        </w:tc>
        <w:tc>
          <w:tcPr>
            <w:tcW w:w="4895" w:type="dxa"/>
          </w:tcPr>
          <w:p w14:paraId="38063D25" w14:textId="610FCA80" w:rsidR="007B6473" w:rsidRPr="00316690" w:rsidRDefault="0075343E"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Chỉnh sửa các thông tin của khách hàng nếu có sự thay đổi / sai sót</w:t>
            </w:r>
          </w:p>
        </w:tc>
        <w:tc>
          <w:tcPr>
            <w:tcW w:w="1440" w:type="dxa"/>
          </w:tcPr>
          <w:p w14:paraId="62647328" w14:textId="35D88A1C"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khách hàng</w:t>
            </w:r>
          </w:p>
        </w:tc>
        <w:tc>
          <w:tcPr>
            <w:tcW w:w="1700" w:type="dxa"/>
          </w:tcPr>
          <w:p w14:paraId="42A2A0A5" w14:textId="372E7B30" w:rsidR="007B6473" w:rsidRPr="00316690" w:rsidRDefault="66661C32"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được cập nhật mã khách hàn</w:t>
            </w:r>
            <w:r w:rsidR="001D499B">
              <w:rPr>
                <w:rFonts w:ascii="Times New Roman" w:eastAsia="Times New Roman" w:hAnsi="Times New Roman" w:cs="Times New Roman"/>
                <w:sz w:val="24"/>
                <w:szCs w:val="24"/>
              </w:rPr>
              <w:t>g và điểm tích lũy</w:t>
            </w:r>
          </w:p>
        </w:tc>
      </w:tr>
      <w:tr w:rsidR="007B6473" w:rsidRPr="00316690" w14:paraId="7041BBA0" w14:textId="77777777" w:rsidTr="00313CA2">
        <w:trPr>
          <w:jc w:val="center"/>
        </w:trPr>
        <w:tc>
          <w:tcPr>
            <w:tcW w:w="985" w:type="dxa"/>
            <w:vAlign w:val="center"/>
          </w:tcPr>
          <w:p w14:paraId="4CBAD99B" w14:textId="72A8A783" w:rsidR="007B6473" w:rsidRPr="00316690" w:rsidRDefault="009D3B5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UC011</w:t>
            </w:r>
          </w:p>
        </w:tc>
        <w:tc>
          <w:tcPr>
            <w:tcW w:w="1225" w:type="dxa"/>
          </w:tcPr>
          <w:p w14:paraId="373AE40E" w14:textId="4F372671"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Tìm Kiếm Khách Hàng </w:t>
            </w:r>
          </w:p>
        </w:tc>
        <w:tc>
          <w:tcPr>
            <w:tcW w:w="4895" w:type="dxa"/>
          </w:tcPr>
          <w:p w14:paraId="694BB145" w14:textId="11CAA7D4" w:rsidR="007B6473" w:rsidRPr="00316690" w:rsidRDefault="0075343E" w:rsidP="00223FCC">
            <w:pPr>
              <w:keepLines/>
              <w:widowControl w:val="0"/>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Sử dụng số điện thoại để tìm kiếm khách hàng một cách nhanh chóng nếu có</w:t>
            </w:r>
          </w:p>
        </w:tc>
        <w:tc>
          <w:tcPr>
            <w:tcW w:w="1440" w:type="dxa"/>
          </w:tcPr>
          <w:p w14:paraId="17DC8926" w14:textId="26951D46"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khách hàng theo số điện thoại</w:t>
            </w:r>
          </w:p>
        </w:tc>
        <w:tc>
          <w:tcPr>
            <w:tcW w:w="1700" w:type="dxa"/>
          </w:tcPr>
          <w:p w14:paraId="02862B8F" w14:textId="7AD7870C" w:rsidR="007B6473" w:rsidRPr="00316690" w:rsidRDefault="00616A63"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483F4333" w:rsidRPr="00316690">
              <w:rPr>
                <w:rFonts w:ascii="Times New Roman" w:eastAsia="Times New Roman" w:hAnsi="Times New Roman" w:cs="Times New Roman"/>
                <w:sz w:val="24"/>
                <w:szCs w:val="24"/>
              </w:rPr>
              <w:t>hách hàng</w:t>
            </w:r>
            <w:r>
              <w:rPr>
                <w:rFonts w:ascii="Times New Roman" w:eastAsia="Times New Roman" w:hAnsi="Times New Roman" w:cs="Times New Roman"/>
                <w:sz w:val="24"/>
                <w:szCs w:val="24"/>
              </w:rPr>
              <w:t xml:space="preserve"> có số điện thoại</w:t>
            </w:r>
            <w:r w:rsidR="483F4333" w:rsidRPr="00316690">
              <w:rPr>
                <w:rFonts w:ascii="Times New Roman" w:eastAsia="Times New Roman" w:hAnsi="Times New Roman" w:cs="Times New Roman"/>
                <w:sz w:val="24"/>
                <w:szCs w:val="24"/>
              </w:rPr>
              <w:t xml:space="preserve"> phải tồn tại</w:t>
            </w:r>
            <w:r w:rsidR="00240181">
              <w:rPr>
                <w:rFonts w:ascii="Times New Roman" w:eastAsia="Times New Roman" w:hAnsi="Times New Roman" w:cs="Times New Roman"/>
                <w:sz w:val="24"/>
                <w:szCs w:val="24"/>
              </w:rPr>
              <w:t xml:space="preserve"> trong CSDL</w:t>
            </w:r>
          </w:p>
        </w:tc>
      </w:tr>
      <w:tr w:rsidR="007B6473" w:rsidRPr="00316690" w14:paraId="178B76A9" w14:textId="77777777" w:rsidTr="00313CA2">
        <w:trPr>
          <w:jc w:val="center"/>
        </w:trPr>
        <w:tc>
          <w:tcPr>
            <w:tcW w:w="985" w:type="dxa"/>
            <w:vAlign w:val="center"/>
          </w:tcPr>
          <w:p w14:paraId="24C7EF8D" w14:textId="29845227" w:rsidR="007B6473" w:rsidRPr="00316690" w:rsidRDefault="0075343E"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2</w:t>
            </w:r>
          </w:p>
        </w:tc>
        <w:tc>
          <w:tcPr>
            <w:tcW w:w="1225" w:type="dxa"/>
          </w:tcPr>
          <w:p w14:paraId="253DB989" w14:textId="637C36F8" w:rsidR="007B6473" w:rsidRPr="00316690" w:rsidRDefault="0075343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Khách Hàng</w:t>
            </w:r>
          </w:p>
        </w:tc>
        <w:tc>
          <w:tcPr>
            <w:tcW w:w="4895" w:type="dxa"/>
          </w:tcPr>
          <w:p w14:paraId="4C0370EB" w14:textId="7677FC99" w:rsidR="007B6473" w:rsidRPr="00316690" w:rsidRDefault="00CF48AD"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Hiển thị các </w:t>
            </w:r>
            <w:r w:rsidR="005A098A" w:rsidRPr="00316690">
              <w:rPr>
                <w:rFonts w:ascii="Times New Roman" w:eastAsia="Times New Roman" w:hAnsi="Times New Roman" w:cs="Times New Roman"/>
                <w:sz w:val="24"/>
                <w:szCs w:val="24"/>
              </w:rPr>
              <w:t>thông tin khách hàng trên một giao diện</w:t>
            </w:r>
          </w:p>
        </w:tc>
        <w:tc>
          <w:tcPr>
            <w:tcW w:w="1440" w:type="dxa"/>
          </w:tcPr>
          <w:p w14:paraId="3B0FD165" w14:textId="760D6D0C" w:rsidR="007B6473" w:rsidRPr="00316690" w:rsidRDefault="00B35F77"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của khách hàng được chọn</w:t>
            </w:r>
          </w:p>
        </w:tc>
        <w:tc>
          <w:tcPr>
            <w:tcW w:w="1700" w:type="dxa"/>
          </w:tcPr>
          <w:p w14:paraId="68E0EA5A" w14:textId="40ED6F6F"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phải tồn tại trong CSDL</w:t>
            </w:r>
          </w:p>
        </w:tc>
      </w:tr>
      <w:tr w:rsidR="007B6473" w:rsidRPr="00316690" w14:paraId="2220BBB8" w14:textId="77777777" w:rsidTr="00313CA2">
        <w:trPr>
          <w:jc w:val="center"/>
        </w:trPr>
        <w:tc>
          <w:tcPr>
            <w:tcW w:w="985" w:type="dxa"/>
            <w:vAlign w:val="center"/>
          </w:tcPr>
          <w:p w14:paraId="5C53DD73" w14:textId="2E984B90"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3</w:t>
            </w:r>
          </w:p>
        </w:tc>
        <w:tc>
          <w:tcPr>
            <w:tcW w:w="1225" w:type="dxa"/>
          </w:tcPr>
          <w:p w14:paraId="18637D7D" w14:textId="0D20B4ED"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Nhân Viên</w:t>
            </w:r>
          </w:p>
        </w:tc>
        <w:tc>
          <w:tcPr>
            <w:tcW w:w="4895" w:type="dxa"/>
          </w:tcPr>
          <w:p w14:paraId="3BD1EFCA" w14:textId="3AC996EE"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Nhập các thông tin của nhân viên để thêm mới một nhân viên vào hệ thống</w:t>
            </w:r>
          </w:p>
        </w:tc>
        <w:tc>
          <w:tcPr>
            <w:tcW w:w="1440" w:type="dxa"/>
          </w:tcPr>
          <w:p w14:paraId="7FE8E7E1" w14:textId="62AFF017"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mới một Nhân Viên</w:t>
            </w:r>
          </w:p>
        </w:tc>
        <w:tc>
          <w:tcPr>
            <w:tcW w:w="1700" w:type="dxa"/>
          </w:tcPr>
          <w:p w14:paraId="2514983A" w14:textId="129A9513"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Nhân Viên tự phát sinh theo thứ tự, quy tắc cụ thể</w:t>
            </w:r>
          </w:p>
        </w:tc>
      </w:tr>
      <w:tr w:rsidR="007B6473" w:rsidRPr="00316690" w14:paraId="66AB320A" w14:textId="77777777" w:rsidTr="00313CA2">
        <w:trPr>
          <w:jc w:val="center"/>
        </w:trPr>
        <w:tc>
          <w:tcPr>
            <w:tcW w:w="985" w:type="dxa"/>
            <w:vAlign w:val="center"/>
          </w:tcPr>
          <w:p w14:paraId="5CCE42BB" w14:textId="0C9865D1"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4</w:t>
            </w:r>
          </w:p>
        </w:tc>
        <w:tc>
          <w:tcPr>
            <w:tcW w:w="1225" w:type="dxa"/>
          </w:tcPr>
          <w:p w14:paraId="6FE2E54F" w14:textId="1B3280FF"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Nhân Viên</w:t>
            </w:r>
          </w:p>
        </w:tc>
        <w:tc>
          <w:tcPr>
            <w:tcW w:w="4895" w:type="dxa"/>
          </w:tcPr>
          <w:p w14:paraId="6E83FEAF" w14:textId="6B732FF5"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Khi chọn chức năng này sẽ thực hiện xem chi tiết thông tin của một nhân viên</w:t>
            </w:r>
          </w:p>
        </w:tc>
        <w:tc>
          <w:tcPr>
            <w:tcW w:w="1440" w:type="dxa"/>
          </w:tcPr>
          <w:p w14:paraId="58CE6A7F" w14:textId="3D8A603F"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Nhân Viên</w:t>
            </w:r>
          </w:p>
        </w:tc>
        <w:tc>
          <w:tcPr>
            <w:tcW w:w="1700" w:type="dxa"/>
          </w:tcPr>
          <w:p w14:paraId="01D86BC6" w14:textId="2E09B1EF"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 phải tồn tại trong CSDL</w:t>
            </w:r>
          </w:p>
        </w:tc>
      </w:tr>
      <w:tr w:rsidR="007B6473" w:rsidRPr="00316690" w14:paraId="3FCB0D33" w14:textId="77777777" w:rsidTr="00313CA2">
        <w:trPr>
          <w:jc w:val="center"/>
        </w:trPr>
        <w:tc>
          <w:tcPr>
            <w:tcW w:w="985" w:type="dxa"/>
            <w:vAlign w:val="center"/>
          </w:tcPr>
          <w:p w14:paraId="50ABA2CB" w14:textId="46B3E0B3"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5</w:t>
            </w:r>
          </w:p>
        </w:tc>
        <w:tc>
          <w:tcPr>
            <w:tcW w:w="1225" w:type="dxa"/>
          </w:tcPr>
          <w:p w14:paraId="63912B92" w14:textId="6B83384C"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Nhân Viên</w:t>
            </w:r>
          </w:p>
        </w:tc>
        <w:tc>
          <w:tcPr>
            <w:tcW w:w="4895" w:type="dxa"/>
          </w:tcPr>
          <w:p w14:paraId="53417A79" w14:textId="587CAAE0"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Nhập mã nhân viên</w:t>
            </w:r>
            <w:r w:rsidR="006B79E8">
              <w:rPr>
                <w:rFonts w:ascii="Times New Roman" w:eastAsia="Times New Roman" w:hAnsi="Times New Roman" w:cs="Times New Roman"/>
                <w:sz w:val="24"/>
                <w:szCs w:val="24"/>
              </w:rPr>
              <w:t>, tên</w:t>
            </w:r>
            <w:r w:rsidR="0028521A">
              <w:rPr>
                <w:rFonts w:ascii="Times New Roman" w:eastAsia="Times New Roman" w:hAnsi="Times New Roman" w:cs="Times New Roman"/>
                <w:sz w:val="24"/>
                <w:szCs w:val="24"/>
              </w:rPr>
              <w:t xml:space="preserve"> nhân viên, giới tính</w:t>
            </w:r>
            <w:r w:rsidR="008A3BF6">
              <w:rPr>
                <w:rFonts w:ascii="Times New Roman" w:eastAsia="Times New Roman" w:hAnsi="Times New Roman" w:cs="Times New Roman"/>
                <w:sz w:val="24"/>
                <w:szCs w:val="24"/>
              </w:rPr>
              <w:t>, tráng thái công việc</w:t>
            </w:r>
            <w:r w:rsidRPr="00316690">
              <w:rPr>
                <w:rFonts w:ascii="Times New Roman" w:eastAsia="Times New Roman" w:hAnsi="Times New Roman" w:cs="Times New Roman"/>
                <w:sz w:val="24"/>
                <w:szCs w:val="24"/>
              </w:rPr>
              <w:t>, khi tìm thấy sẽ hiển thị bằng cách tô đậm nhân viên đó trong danh sách</w:t>
            </w:r>
          </w:p>
        </w:tc>
        <w:tc>
          <w:tcPr>
            <w:tcW w:w="1440" w:type="dxa"/>
          </w:tcPr>
          <w:p w14:paraId="12044628" w14:textId="6F17A422"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một Nhân Viên</w:t>
            </w:r>
          </w:p>
        </w:tc>
        <w:tc>
          <w:tcPr>
            <w:tcW w:w="1700" w:type="dxa"/>
          </w:tcPr>
          <w:p w14:paraId="490429F9" w14:textId="4BC82B07"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Mã Nhân Viên phải tồn tại</w:t>
            </w:r>
            <w:r w:rsidR="00240181">
              <w:rPr>
                <w:rFonts w:ascii="Times New Roman" w:eastAsia="Times New Roman" w:hAnsi="Times New Roman" w:cs="Times New Roman"/>
                <w:sz w:val="24"/>
                <w:szCs w:val="24"/>
              </w:rPr>
              <w:t xml:space="preserve"> trong CSDL</w:t>
            </w:r>
          </w:p>
        </w:tc>
      </w:tr>
      <w:tr w:rsidR="007B6473" w:rsidRPr="00316690" w14:paraId="7298928B" w14:textId="77777777" w:rsidTr="00313CA2">
        <w:trPr>
          <w:jc w:val="center"/>
        </w:trPr>
        <w:tc>
          <w:tcPr>
            <w:tcW w:w="985" w:type="dxa"/>
            <w:vAlign w:val="center"/>
          </w:tcPr>
          <w:p w14:paraId="6BC62BE6" w14:textId="4A41E343" w:rsidR="007B6473" w:rsidRPr="00316690" w:rsidRDefault="00DF5BD4"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lastRenderedPageBreak/>
              <w:t>UC01</w:t>
            </w:r>
            <w:r w:rsidR="00877499" w:rsidRPr="00316690">
              <w:rPr>
                <w:rFonts w:ascii="Times New Roman" w:eastAsia="Times New Roman" w:hAnsi="Times New Roman" w:cs="Times New Roman"/>
                <w:sz w:val="24"/>
                <w:szCs w:val="24"/>
              </w:rPr>
              <w:t>6</w:t>
            </w:r>
          </w:p>
        </w:tc>
        <w:tc>
          <w:tcPr>
            <w:tcW w:w="1225" w:type="dxa"/>
          </w:tcPr>
          <w:p w14:paraId="2C8F169C" w14:textId="3ECBA87F"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Nhân Viên</w:t>
            </w:r>
          </w:p>
        </w:tc>
        <w:tc>
          <w:tcPr>
            <w:tcW w:w="4895" w:type="dxa"/>
          </w:tcPr>
          <w:p w14:paraId="0863227C" w14:textId="645E4EE4" w:rsidR="007B6473" w:rsidRPr="00316690" w:rsidRDefault="00DF5BD4"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Thay đổi một hoặc nhiều thông tin của một nhân viên đã tồn tại</w:t>
            </w:r>
          </w:p>
        </w:tc>
        <w:tc>
          <w:tcPr>
            <w:tcW w:w="1440" w:type="dxa"/>
          </w:tcPr>
          <w:p w14:paraId="5E2EB148" w14:textId="549E6D15"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thông tin một Nhân Viên</w:t>
            </w:r>
          </w:p>
        </w:tc>
        <w:tc>
          <w:tcPr>
            <w:tcW w:w="1700" w:type="dxa"/>
          </w:tcPr>
          <w:p w14:paraId="405406E0" w14:textId="5F6D503D" w:rsidR="007B6473" w:rsidRPr="00316690" w:rsidRDefault="00DF5BD4"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được phép cập nhật Mã Nhân Viên</w:t>
            </w:r>
          </w:p>
        </w:tc>
      </w:tr>
      <w:tr w:rsidR="007B6473" w:rsidRPr="00316690" w14:paraId="0333CF3F" w14:textId="77777777" w:rsidTr="00313CA2">
        <w:trPr>
          <w:jc w:val="center"/>
        </w:trPr>
        <w:tc>
          <w:tcPr>
            <w:tcW w:w="985" w:type="dxa"/>
            <w:vAlign w:val="center"/>
          </w:tcPr>
          <w:p w14:paraId="623AD029" w14:textId="27EAC13F"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7</w:t>
            </w:r>
          </w:p>
        </w:tc>
        <w:tc>
          <w:tcPr>
            <w:tcW w:w="1225" w:type="dxa"/>
          </w:tcPr>
          <w:p w14:paraId="0550A3DE" w14:textId="11A48010"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Nhà Cung Cấp</w:t>
            </w:r>
          </w:p>
        </w:tc>
        <w:tc>
          <w:tcPr>
            <w:tcW w:w="4895" w:type="dxa"/>
          </w:tcPr>
          <w:p w14:paraId="01AB2F81" w14:textId="5530E992" w:rsidR="007B6473" w:rsidRPr="00316690" w:rsidRDefault="003E42EC"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Nhập các thông tin của nhà cung cấp quần áo cho cửa hàng</w:t>
            </w:r>
          </w:p>
        </w:tc>
        <w:tc>
          <w:tcPr>
            <w:tcW w:w="1440" w:type="dxa"/>
          </w:tcPr>
          <w:p w14:paraId="1F4A0FA7" w14:textId="12ABB32F" w:rsidR="007B6473" w:rsidRPr="00316690" w:rsidRDefault="003E42EC"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Thêm nhà cung cấp</w:t>
            </w:r>
          </w:p>
        </w:tc>
        <w:tc>
          <w:tcPr>
            <w:tcW w:w="1700" w:type="dxa"/>
          </w:tcPr>
          <w:p w14:paraId="77473E74" w14:textId="385C1DDB" w:rsidR="007B6473" w:rsidRPr="00316690" w:rsidRDefault="003D3D60"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Mã nhà cung cấp </w:t>
            </w:r>
            <w:r w:rsidR="00C21333" w:rsidRPr="00316690">
              <w:rPr>
                <w:rFonts w:ascii="Times New Roman" w:eastAsia="Times New Roman" w:hAnsi="Times New Roman" w:cs="Times New Roman"/>
                <w:sz w:val="24"/>
                <w:szCs w:val="24"/>
              </w:rPr>
              <w:t>tự phát sinh theo thứ tự, quy tắc cụ thể</w:t>
            </w:r>
          </w:p>
        </w:tc>
      </w:tr>
      <w:tr w:rsidR="007B6473" w:rsidRPr="00316690" w14:paraId="5453AD70" w14:textId="77777777" w:rsidTr="00313CA2">
        <w:trPr>
          <w:jc w:val="center"/>
        </w:trPr>
        <w:tc>
          <w:tcPr>
            <w:tcW w:w="985" w:type="dxa"/>
            <w:vAlign w:val="center"/>
          </w:tcPr>
          <w:p w14:paraId="75A254F6" w14:textId="6576F9FC"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UC01</w:t>
            </w:r>
            <w:r w:rsidR="00877499" w:rsidRPr="00316690">
              <w:rPr>
                <w:rFonts w:ascii="Times New Roman" w:eastAsia="Times New Roman" w:hAnsi="Times New Roman" w:cs="Times New Roman"/>
                <w:sz w:val="24"/>
                <w:szCs w:val="24"/>
              </w:rPr>
              <w:t>8</w:t>
            </w:r>
          </w:p>
        </w:tc>
        <w:tc>
          <w:tcPr>
            <w:tcW w:w="1225" w:type="dxa"/>
          </w:tcPr>
          <w:p w14:paraId="6FA26098" w14:textId="6ED1B2B0"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Nhà Cung Cấp</w:t>
            </w:r>
          </w:p>
        </w:tc>
        <w:tc>
          <w:tcPr>
            <w:tcW w:w="4895" w:type="dxa"/>
          </w:tcPr>
          <w:p w14:paraId="4360A878" w14:textId="2A90F22F" w:rsidR="007B6473" w:rsidRPr="00316690" w:rsidRDefault="00DD2ED2"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Sử dụng mã </w:t>
            </w:r>
            <w:r w:rsidR="00416A0E" w:rsidRPr="00316690">
              <w:rPr>
                <w:rFonts w:ascii="Times New Roman" w:eastAsia="Times New Roman" w:hAnsi="Times New Roman" w:cs="Times New Roman"/>
                <w:sz w:val="24"/>
                <w:szCs w:val="24"/>
              </w:rPr>
              <w:t>hoặc tên</w:t>
            </w:r>
            <w:r w:rsidRPr="00316690">
              <w:rPr>
                <w:rFonts w:ascii="Times New Roman" w:eastAsia="Times New Roman" w:hAnsi="Times New Roman" w:cs="Times New Roman"/>
                <w:sz w:val="24"/>
                <w:szCs w:val="24"/>
              </w:rPr>
              <w:t xml:space="preserve"> nhà cung cấp</w:t>
            </w:r>
            <w:r w:rsidR="00421AAB">
              <w:rPr>
                <w:rFonts w:ascii="Times New Roman" w:eastAsia="Times New Roman" w:hAnsi="Times New Roman" w:cs="Times New Roman"/>
                <w:sz w:val="24"/>
                <w:szCs w:val="24"/>
              </w:rPr>
              <w:t xml:space="preserve"> hoặc số điện thoại</w:t>
            </w:r>
            <w:r w:rsidRPr="00316690">
              <w:rPr>
                <w:rFonts w:ascii="Times New Roman" w:eastAsia="Times New Roman" w:hAnsi="Times New Roman" w:cs="Times New Roman"/>
                <w:sz w:val="24"/>
                <w:szCs w:val="24"/>
              </w:rPr>
              <w:t xml:space="preserve"> để tìm kiếm</w:t>
            </w:r>
            <w:r w:rsidR="00416A0E" w:rsidRPr="00316690">
              <w:rPr>
                <w:rFonts w:ascii="Times New Roman" w:eastAsia="Times New Roman" w:hAnsi="Times New Roman" w:cs="Times New Roman"/>
                <w:sz w:val="24"/>
                <w:szCs w:val="24"/>
              </w:rPr>
              <w:t xml:space="preserve"> nhà cung cấp</w:t>
            </w:r>
          </w:p>
        </w:tc>
        <w:tc>
          <w:tcPr>
            <w:tcW w:w="1440" w:type="dxa"/>
          </w:tcPr>
          <w:p w14:paraId="6E2BEA2B" w14:textId="3FDD973A" w:rsidR="007B6473" w:rsidRPr="00316690" w:rsidRDefault="00416A0E"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Tìm kiếm một nhà cung cấp</w:t>
            </w:r>
          </w:p>
        </w:tc>
        <w:tc>
          <w:tcPr>
            <w:tcW w:w="1700" w:type="dxa"/>
          </w:tcPr>
          <w:p w14:paraId="25C36703" w14:textId="4154A54F" w:rsidR="007B6473" w:rsidRPr="00316690" w:rsidRDefault="00421AAB"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Thông tin </w:t>
            </w:r>
            <w:r w:rsidR="61DE4B08" w:rsidRPr="00316690">
              <w:rPr>
                <w:rFonts w:ascii="Times New Roman" w:eastAsia="Times New Roman" w:hAnsi="Times New Roman" w:cs="Times New Roman"/>
                <w:sz w:val="24"/>
                <w:szCs w:val="24"/>
              </w:rPr>
              <w:t>nhà cung cấp phải tồn tại</w:t>
            </w:r>
            <w:r w:rsidR="00240181">
              <w:rPr>
                <w:rFonts w:ascii="Times New Roman" w:eastAsia="Times New Roman" w:hAnsi="Times New Roman" w:cs="Times New Roman"/>
                <w:sz w:val="24"/>
                <w:szCs w:val="24"/>
              </w:rPr>
              <w:t xml:space="preserve"> trong CSDL</w:t>
            </w:r>
          </w:p>
        </w:tc>
      </w:tr>
      <w:tr w:rsidR="007B6473" w:rsidRPr="00316690" w14:paraId="54BE48DD" w14:textId="77777777" w:rsidTr="00313CA2">
        <w:trPr>
          <w:jc w:val="center"/>
        </w:trPr>
        <w:tc>
          <w:tcPr>
            <w:tcW w:w="985" w:type="dxa"/>
            <w:vAlign w:val="center"/>
          </w:tcPr>
          <w:p w14:paraId="2931893D" w14:textId="302877B8"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w:t>
            </w:r>
            <w:r w:rsidR="00877499" w:rsidRPr="00316690">
              <w:rPr>
                <w:rFonts w:ascii="Times New Roman" w:eastAsia="Times New Roman" w:hAnsi="Times New Roman" w:cs="Times New Roman"/>
                <w:sz w:val="24"/>
                <w:szCs w:val="24"/>
              </w:rPr>
              <w:t>19</w:t>
            </w:r>
          </w:p>
        </w:tc>
        <w:tc>
          <w:tcPr>
            <w:tcW w:w="1225" w:type="dxa"/>
          </w:tcPr>
          <w:p w14:paraId="6C6AC40C" w14:textId="7DC0F1B6"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Nhà Cung Cấp</w:t>
            </w:r>
          </w:p>
        </w:tc>
        <w:tc>
          <w:tcPr>
            <w:tcW w:w="4895" w:type="dxa"/>
          </w:tcPr>
          <w:p w14:paraId="56EFE6DC" w14:textId="328DD3BE" w:rsidR="007B6473" w:rsidRPr="00316690" w:rsidRDefault="6039BBBF"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thông tin chi tiết của nhà cung cấp quần áo</w:t>
            </w:r>
          </w:p>
        </w:tc>
        <w:tc>
          <w:tcPr>
            <w:tcW w:w="1440" w:type="dxa"/>
          </w:tcPr>
          <w:p w14:paraId="4C787258" w14:textId="5CFA3339" w:rsidR="007B6473" w:rsidRPr="00316690" w:rsidRDefault="6039BBBF"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 nhà cung cấp</w:t>
            </w:r>
          </w:p>
        </w:tc>
        <w:tc>
          <w:tcPr>
            <w:tcW w:w="1700" w:type="dxa"/>
          </w:tcPr>
          <w:p w14:paraId="43C76D70" w14:textId="668330C5" w:rsidR="007B6473" w:rsidRPr="00316690" w:rsidRDefault="00240181"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Nhà cung cấp phải tồn tại trong CSDL</w:t>
            </w:r>
          </w:p>
        </w:tc>
      </w:tr>
      <w:tr w:rsidR="007B6473" w:rsidRPr="00316690" w14:paraId="185523ED" w14:textId="77777777" w:rsidTr="00313CA2">
        <w:trPr>
          <w:jc w:val="center"/>
        </w:trPr>
        <w:tc>
          <w:tcPr>
            <w:tcW w:w="985" w:type="dxa"/>
            <w:vAlign w:val="center"/>
          </w:tcPr>
          <w:p w14:paraId="22FE24B2" w14:textId="7139B959" w:rsidR="007B6473" w:rsidRPr="00316690" w:rsidRDefault="000A04C5"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UC02</w:t>
            </w:r>
            <w:r w:rsidR="00877499" w:rsidRPr="00316690">
              <w:rPr>
                <w:rFonts w:ascii="Times New Roman" w:eastAsia="Times New Roman" w:hAnsi="Times New Roman" w:cs="Times New Roman"/>
                <w:sz w:val="24"/>
                <w:szCs w:val="24"/>
              </w:rPr>
              <w:t>0</w:t>
            </w:r>
          </w:p>
        </w:tc>
        <w:tc>
          <w:tcPr>
            <w:tcW w:w="1225" w:type="dxa"/>
          </w:tcPr>
          <w:p w14:paraId="0AD29569" w14:textId="6E05C2FC" w:rsidR="007B6473" w:rsidRPr="00316690" w:rsidRDefault="000A04C5"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Nhà Cung Cấp</w:t>
            </w:r>
          </w:p>
        </w:tc>
        <w:tc>
          <w:tcPr>
            <w:tcW w:w="4895" w:type="dxa"/>
          </w:tcPr>
          <w:p w14:paraId="4BBAA154" w14:textId="249FCBAE" w:rsidR="007B6473" w:rsidRPr="00316690" w:rsidRDefault="00C1135D"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các thông tin của nhà cung cấp quần áo như địa chỉ, số điện thoại,…</w:t>
            </w:r>
          </w:p>
        </w:tc>
        <w:tc>
          <w:tcPr>
            <w:tcW w:w="1440" w:type="dxa"/>
          </w:tcPr>
          <w:p w14:paraId="51CBF898" w14:textId="65C8013D" w:rsidR="007B6473" w:rsidRPr="00316690" w:rsidRDefault="00C1135D"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Cập nhật nhà cung cấp</w:t>
            </w:r>
          </w:p>
        </w:tc>
        <w:tc>
          <w:tcPr>
            <w:tcW w:w="1700" w:type="dxa"/>
          </w:tcPr>
          <w:p w14:paraId="190CBA56" w14:textId="446C4BE8" w:rsidR="007B6473" w:rsidRPr="00316690" w:rsidRDefault="00205B93"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Không cho phép cập nhật mã nhà cung cấp</w:t>
            </w:r>
          </w:p>
        </w:tc>
      </w:tr>
      <w:tr w:rsidR="007B6473" w:rsidRPr="00316690" w14:paraId="3FA17854" w14:textId="77777777" w:rsidTr="00723337">
        <w:trPr>
          <w:jc w:val="center"/>
        </w:trPr>
        <w:tc>
          <w:tcPr>
            <w:tcW w:w="985" w:type="dxa"/>
            <w:shd w:val="clear" w:color="auto" w:fill="auto"/>
            <w:vAlign w:val="center"/>
          </w:tcPr>
          <w:p w14:paraId="154FF4CC" w14:textId="64DFB53A" w:rsidR="007B6473" w:rsidRPr="00316690" w:rsidRDefault="00AE68A2"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UC02</w:t>
            </w:r>
            <w:r w:rsidR="00877499" w:rsidRPr="00316690">
              <w:rPr>
                <w:rFonts w:ascii="Times New Roman" w:eastAsia="Times New Roman" w:hAnsi="Times New Roman" w:cs="Times New Roman"/>
                <w:sz w:val="24"/>
                <w:szCs w:val="24"/>
              </w:rPr>
              <w:t>1</w:t>
            </w:r>
          </w:p>
        </w:tc>
        <w:tc>
          <w:tcPr>
            <w:tcW w:w="1225" w:type="dxa"/>
            <w:shd w:val="clear" w:color="auto" w:fill="auto"/>
          </w:tcPr>
          <w:p w14:paraId="376EE457" w14:textId="51F15488" w:rsidR="007B6473" w:rsidRPr="00316690" w:rsidRDefault="008123AD"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w:t>
            </w:r>
            <w:r w:rsidR="003C2F42">
              <w:rPr>
                <w:rFonts w:ascii="Times New Roman" w:eastAsia="Times New Roman" w:hAnsi="Times New Roman" w:cs="Times New Roman"/>
                <w:sz w:val="24"/>
                <w:szCs w:val="24"/>
              </w:rPr>
              <w:t xml:space="preserve"> </w:t>
            </w:r>
            <w:r w:rsidR="00AE68A2" w:rsidRPr="00316690">
              <w:rPr>
                <w:rFonts w:ascii="Times New Roman" w:eastAsia="Times New Roman" w:hAnsi="Times New Roman" w:cs="Times New Roman"/>
                <w:sz w:val="24"/>
                <w:szCs w:val="24"/>
              </w:rPr>
              <w:t>Quần Áo</w:t>
            </w:r>
            <w:r w:rsidR="00AE68A2" w:rsidRPr="003C2F42">
              <w:rPr>
                <w:rFonts w:ascii="Times New Roman" w:eastAsia="Times New Roman" w:hAnsi="Times New Roman" w:cs="Times New Roman"/>
                <w:i/>
                <w:iCs/>
                <w:sz w:val="24"/>
                <w:szCs w:val="24"/>
              </w:rPr>
              <w:t xml:space="preserve"> </w:t>
            </w:r>
          </w:p>
        </w:tc>
        <w:tc>
          <w:tcPr>
            <w:tcW w:w="4895" w:type="dxa"/>
            <w:shd w:val="clear" w:color="auto" w:fill="auto"/>
          </w:tcPr>
          <w:p w14:paraId="343ABA38" w14:textId="0E4A9F68" w:rsidR="007B6473" w:rsidRPr="00316690" w:rsidRDefault="00AE68A2"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Người dùng chọn </w:t>
            </w:r>
            <w:r w:rsidR="008123AD">
              <w:rPr>
                <w:rFonts w:ascii="Times New Roman" w:eastAsia="Times New Roman" w:hAnsi="Times New Roman" w:cs="Times New Roman"/>
                <w:sz w:val="24"/>
                <w:szCs w:val="24"/>
              </w:rPr>
              <w:t>thống kê</w:t>
            </w:r>
            <w:r w:rsidRPr="00316690">
              <w:rPr>
                <w:rFonts w:ascii="Times New Roman" w:eastAsia="Times New Roman" w:hAnsi="Times New Roman" w:cs="Times New Roman"/>
                <w:sz w:val="24"/>
                <w:szCs w:val="24"/>
              </w:rPr>
              <w:t xml:space="preserve"> thông tin quần áo </w:t>
            </w:r>
            <w:r w:rsidR="00241E8A">
              <w:rPr>
                <w:rFonts w:ascii="Times New Roman" w:eastAsia="Times New Roman" w:hAnsi="Times New Roman" w:cs="Times New Roman"/>
                <w:sz w:val="24"/>
                <w:szCs w:val="24"/>
              </w:rPr>
              <w:t xml:space="preserve">theo các tiêu chí về thời gian và </w:t>
            </w:r>
            <w:r w:rsidR="00181FF2">
              <w:rPr>
                <w:rFonts w:ascii="Times New Roman" w:eastAsia="Times New Roman" w:hAnsi="Times New Roman" w:cs="Times New Roman"/>
                <w:sz w:val="24"/>
                <w:szCs w:val="24"/>
              </w:rPr>
              <w:t>số lượng quần áo hết</w:t>
            </w:r>
            <w:r w:rsidRPr="00316690">
              <w:rPr>
                <w:rFonts w:ascii="Times New Roman" w:eastAsia="Times New Roman" w:hAnsi="Times New Roman" w:cs="Times New Roman"/>
                <w:sz w:val="24"/>
                <w:szCs w:val="24"/>
              </w:rPr>
              <w:t xml:space="preserve">, khi đó hệ thống sẽ tìm kiếm những quần áo </w:t>
            </w:r>
            <w:r w:rsidR="00181FF2">
              <w:rPr>
                <w:rFonts w:ascii="Times New Roman" w:eastAsia="Times New Roman" w:hAnsi="Times New Roman" w:cs="Times New Roman"/>
                <w:sz w:val="24"/>
                <w:szCs w:val="24"/>
              </w:rPr>
              <w:t>thỏa với điều kiện của tiêu chí để thống kê</w:t>
            </w:r>
          </w:p>
        </w:tc>
        <w:tc>
          <w:tcPr>
            <w:tcW w:w="1440" w:type="dxa"/>
            <w:shd w:val="clear" w:color="auto" w:fill="auto"/>
          </w:tcPr>
          <w:p w14:paraId="4C06BD4D" w14:textId="46109A77" w:rsidR="007B6473" w:rsidRPr="00316690" w:rsidRDefault="00181FF2"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w:t>
            </w:r>
            <w:r w:rsidR="00DD6030">
              <w:rPr>
                <w:rFonts w:ascii="Times New Roman" w:eastAsia="Times New Roman" w:hAnsi="Times New Roman" w:cs="Times New Roman"/>
                <w:sz w:val="24"/>
                <w:szCs w:val="24"/>
              </w:rPr>
              <w:t xml:space="preserve"> Số Lượng Quần Áo</w:t>
            </w:r>
          </w:p>
        </w:tc>
        <w:tc>
          <w:tcPr>
            <w:tcW w:w="1700" w:type="dxa"/>
            <w:shd w:val="clear" w:color="auto" w:fill="auto"/>
          </w:tcPr>
          <w:p w14:paraId="39990D56" w14:textId="09898574" w:rsidR="007B6473" w:rsidRPr="00316690" w:rsidRDefault="00D46064"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thống kê theo ngày / tháng</w:t>
            </w:r>
            <w:r w:rsidR="00ED1625">
              <w:rPr>
                <w:rFonts w:ascii="Times New Roman" w:eastAsia="Times New Roman" w:hAnsi="Times New Roman" w:cs="Times New Roman"/>
                <w:sz w:val="24"/>
                <w:szCs w:val="24"/>
              </w:rPr>
              <w:t xml:space="preserve"> / năm hay toàn bộ thời gian hoặc </w:t>
            </w:r>
            <w:r w:rsidR="00464DF8">
              <w:rPr>
                <w:rFonts w:ascii="Times New Roman" w:eastAsia="Times New Roman" w:hAnsi="Times New Roman" w:cs="Times New Roman"/>
                <w:sz w:val="24"/>
                <w:szCs w:val="24"/>
              </w:rPr>
              <w:t>thống kê quần áo hết</w:t>
            </w:r>
          </w:p>
        </w:tc>
      </w:tr>
      <w:tr w:rsidR="007B6473" w:rsidRPr="00316690" w14:paraId="706FD894" w14:textId="77777777" w:rsidTr="00313CA2">
        <w:trPr>
          <w:jc w:val="center"/>
        </w:trPr>
        <w:tc>
          <w:tcPr>
            <w:tcW w:w="985" w:type="dxa"/>
            <w:vAlign w:val="center"/>
          </w:tcPr>
          <w:p w14:paraId="3092116C" w14:textId="0BDEDA28" w:rsidR="007B6473" w:rsidRPr="00316690" w:rsidRDefault="00AE68A2" w:rsidP="007804CA">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UC02</w:t>
            </w:r>
            <w:r w:rsidR="00877499" w:rsidRPr="00316690">
              <w:rPr>
                <w:rFonts w:ascii="Times New Roman" w:eastAsia="Times New Roman" w:hAnsi="Times New Roman" w:cs="Times New Roman"/>
                <w:sz w:val="24"/>
                <w:szCs w:val="24"/>
              </w:rPr>
              <w:t>2</w:t>
            </w:r>
          </w:p>
        </w:tc>
        <w:tc>
          <w:tcPr>
            <w:tcW w:w="1225" w:type="dxa"/>
          </w:tcPr>
          <w:p w14:paraId="6EB32D14" w14:textId="458EEE37" w:rsidR="007B6473" w:rsidRPr="00316690" w:rsidRDefault="00AE68A2"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Thống Kê Doanh Thu</w:t>
            </w:r>
          </w:p>
        </w:tc>
        <w:tc>
          <w:tcPr>
            <w:tcW w:w="4895" w:type="dxa"/>
          </w:tcPr>
          <w:p w14:paraId="6AD55817" w14:textId="17558A3A" w:rsidR="007B6473" w:rsidRPr="00316690" w:rsidRDefault="00AE68A2" w:rsidP="00223FCC">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Người dùng chọn chức năng thống kê doanh thu nếu không chọn thống kê theo ngày tháng năm thì mặc định hệ thống sẽ thống kê doanh thu cho ngày hiện tại.</w:t>
            </w:r>
          </w:p>
        </w:tc>
        <w:tc>
          <w:tcPr>
            <w:tcW w:w="1440" w:type="dxa"/>
          </w:tcPr>
          <w:p w14:paraId="15A16611" w14:textId="47A4892B" w:rsidR="007B6473" w:rsidRPr="00316690" w:rsidRDefault="00AE68A2" w:rsidP="00223FCC">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Thống kê doanh thu</w:t>
            </w:r>
          </w:p>
        </w:tc>
        <w:tc>
          <w:tcPr>
            <w:tcW w:w="1700" w:type="dxa"/>
          </w:tcPr>
          <w:p w14:paraId="6BD54974" w14:textId="10D1BAB7" w:rsidR="007B6473" w:rsidRPr="00316690" w:rsidRDefault="00D46064" w:rsidP="00223FC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thống kê theo ngày / tuần / tháng</w:t>
            </w:r>
          </w:p>
        </w:tc>
      </w:tr>
      <w:tr w:rsidR="003C2F42" w:rsidRPr="00316690" w14:paraId="4EB1C728" w14:textId="77777777" w:rsidTr="00723337">
        <w:trPr>
          <w:jc w:val="center"/>
        </w:trPr>
        <w:tc>
          <w:tcPr>
            <w:tcW w:w="985" w:type="dxa"/>
            <w:shd w:val="clear" w:color="auto" w:fill="auto"/>
            <w:vAlign w:val="center"/>
          </w:tcPr>
          <w:p w14:paraId="7A7A2386" w14:textId="3B90A000" w:rsidR="003C2F42" w:rsidRPr="00316690" w:rsidRDefault="003C2F42" w:rsidP="003C2F42">
            <w:pPr>
              <w:spacing w:after="0"/>
              <w:jc w:val="center"/>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UC02</w:t>
            </w:r>
            <w:r>
              <w:rPr>
                <w:rFonts w:ascii="Times New Roman" w:eastAsia="Times New Roman" w:hAnsi="Times New Roman" w:cs="Times New Roman"/>
                <w:sz w:val="24"/>
                <w:szCs w:val="24"/>
              </w:rPr>
              <w:t>3</w:t>
            </w:r>
          </w:p>
        </w:tc>
        <w:tc>
          <w:tcPr>
            <w:tcW w:w="1225" w:type="dxa"/>
            <w:shd w:val="clear" w:color="auto" w:fill="auto"/>
          </w:tcPr>
          <w:p w14:paraId="3AB1C37E" w14:textId="288AA838" w:rsidR="003C2F42" w:rsidRPr="00316690" w:rsidRDefault="003C2F42" w:rsidP="003C2F42">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Thống Kê </w:t>
            </w:r>
            <w:r>
              <w:rPr>
                <w:rFonts w:ascii="Times New Roman" w:eastAsia="Times New Roman" w:hAnsi="Times New Roman" w:cs="Times New Roman"/>
                <w:sz w:val="24"/>
                <w:szCs w:val="24"/>
              </w:rPr>
              <w:t>Khách Hàng</w:t>
            </w:r>
          </w:p>
        </w:tc>
        <w:tc>
          <w:tcPr>
            <w:tcW w:w="4895" w:type="dxa"/>
            <w:shd w:val="clear" w:color="auto" w:fill="auto"/>
          </w:tcPr>
          <w:p w14:paraId="50A57D55" w14:textId="6EA14F00" w:rsidR="003C2F42" w:rsidRPr="00316690" w:rsidRDefault="447E8508" w:rsidP="003C2F42">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492BEE56">
              <w:rPr>
                <w:rFonts w:ascii="Times New Roman" w:eastAsia="Times New Roman" w:hAnsi="Times New Roman" w:cs="Times New Roman"/>
                <w:sz w:val="24"/>
                <w:szCs w:val="24"/>
              </w:rPr>
              <w:t xml:space="preserve">Người dùng chọn chức năng thống kê khách hàng nếu không chọn thống kê theo ngày tháng năm thì mặc định hệ thống sẽ thống kê </w:t>
            </w:r>
            <w:r w:rsidRPr="01D03F70">
              <w:rPr>
                <w:rFonts w:ascii="Times New Roman" w:eastAsia="Times New Roman" w:hAnsi="Times New Roman" w:cs="Times New Roman"/>
                <w:sz w:val="24"/>
                <w:szCs w:val="24"/>
              </w:rPr>
              <w:t>cho 60</w:t>
            </w:r>
            <w:r w:rsidRPr="492BEE56">
              <w:rPr>
                <w:rFonts w:ascii="Times New Roman" w:eastAsia="Times New Roman" w:hAnsi="Times New Roman" w:cs="Times New Roman"/>
                <w:sz w:val="24"/>
                <w:szCs w:val="24"/>
              </w:rPr>
              <w:t xml:space="preserve"> ngày </w:t>
            </w:r>
            <w:r w:rsidRPr="01D03F70">
              <w:rPr>
                <w:rFonts w:ascii="Times New Roman" w:eastAsia="Times New Roman" w:hAnsi="Times New Roman" w:cs="Times New Roman"/>
                <w:sz w:val="24"/>
                <w:szCs w:val="24"/>
              </w:rPr>
              <w:t>trước đó</w:t>
            </w:r>
            <w:r w:rsidRPr="492BEE56">
              <w:rPr>
                <w:rFonts w:ascii="Times New Roman" w:eastAsia="Times New Roman" w:hAnsi="Times New Roman" w:cs="Times New Roman"/>
                <w:sz w:val="24"/>
                <w:szCs w:val="24"/>
              </w:rPr>
              <w:t>.</w:t>
            </w:r>
          </w:p>
        </w:tc>
        <w:tc>
          <w:tcPr>
            <w:tcW w:w="1440" w:type="dxa"/>
            <w:shd w:val="clear" w:color="auto" w:fill="auto"/>
          </w:tcPr>
          <w:p w14:paraId="77C6076F" w14:textId="175EE332" w:rsidR="003C2F42" w:rsidRPr="00316690" w:rsidRDefault="09108338" w:rsidP="003C2F42">
            <w:pPr>
              <w:spacing w:after="0"/>
              <w:rPr>
                <w:rFonts w:ascii="Times New Roman" w:eastAsia="Times New Roman" w:hAnsi="Times New Roman" w:cs="Times New Roman"/>
                <w:sz w:val="24"/>
                <w:szCs w:val="24"/>
              </w:rPr>
            </w:pPr>
            <w:r w:rsidRPr="01D03F70">
              <w:rPr>
                <w:rFonts w:ascii="Times New Roman" w:eastAsia="Times New Roman" w:hAnsi="Times New Roman" w:cs="Times New Roman"/>
                <w:sz w:val="24"/>
                <w:szCs w:val="24"/>
              </w:rPr>
              <w:t>Thống kê khách hàng</w:t>
            </w:r>
          </w:p>
        </w:tc>
        <w:tc>
          <w:tcPr>
            <w:tcW w:w="1700" w:type="dxa"/>
            <w:shd w:val="clear" w:color="auto" w:fill="auto"/>
          </w:tcPr>
          <w:p w14:paraId="4B40E6C2" w14:textId="0FB96157" w:rsidR="003C2F42" w:rsidRDefault="09108338" w:rsidP="01D03F70">
            <w:pPr>
              <w:spacing w:after="0"/>
              <w:rPr>
                <w:rFonts w:ascii="Times New Roman" w:eastAsia="Times New Roman" w:hAnsi="Times New Roman" w:cs="Times New Roman"/>
                <w:sz w:val="24"/>
                <w:szCs w:val="24"/>
              </w:rPr>
            </w:pPr>
            <w:r w:rsidRPr="01D03F70">
              <w:rPr>
                <w:rFonts w:ascii="Times New Roman" w:eastAsia="Times New Roman" w:hAnsi="Times New Roman" w:cs="Times New Roman"/>
                <w:sz w:val="24"/>
                <w:szCs w:val="24"/>
              </w:rPr>
              <w:t>Có thể thống kê theo ngày/ tháng</w:t>
            </w:r>
            <w:r w:rsidRPr="086F0F27">
              <w:rPr>
                <w:rFonts w:ascii="Times New Roman" w:eastAsia="Times New Roman" w:hAnsi="Times New Roman" w:cs="Times New Roman"/>
                <w:sz w:val="24"/>
                <w:szCs w:val="24"/>
              </w:rPr>
              <w:t xml:space="preserve">/ </w:t>
            </w:r>
            <w:r w:rsidR="2DB7B441" w:rsidRPr="51DEA902">
              <w:rPr>
                <w:rFonts w:ascii="Times New Roman" w:eastAsia="Times New Roman" w:hAnsi="Times New Roman" w:cs="Times New Roman"/>
                <w:sz w:val="24"/>
                <w:szCs w:val="24"/>
              </w:rPr>
              <w:t>năm/</w:t>
            </w:r>
            <w:r w:rsidRPr="365A68A6">
              <w:rPr>
                <w:rFonts w:ascii="Times New Roman" w:eastAsia="Times New Roman" w:hAnsi="Times New Roman" w:cs="Times New Roman"/>
                <w:sz w:val="24"/>
                <w:szCs w:val="24"/>
              </w:rPr>
              <w:t xml:space="preserve"> </w:t>
            </w:r>
            <w:r w:rsidRPr="086F0F27">
              <w:rPr>
                <w:rFonts w:ascii="Times New Roman" w:eastAsia="Times New Roman" w:hAnsi="Times New Roman" w:cs="Times New Roman"/>
                <w:sz w:val="24"/>
                <w:szCs w:val="24"/>
              </w:rPr>
              <w:t>khoảng thời gian</w:t>
            </w:r>
            <w:r w:rsidR="3767BF4E" w:rsidRPr="51DEA902">
              <w:rPr>
                <w:rFonts w:ascii="Times New Roman" w:eastAsia="Times New Roman" w:hAnsi="Times New Roman" w:cs="Times New Roman"/>
                <w:sz w:val="24"/>
                <w:szCs w:val="24"/>
              </w:rPr>
              <w:t>/ toàn bộ thời gian</w:t>
            </w:r>
          </w:p>
          <w:p w14:paraId="03181A33" w14:textId="0E5C1753" w:rsidR="003C2F42" w:rsidRDefault="003C2F42" w:rsidP="003C2F42">
            <w:pPr>
              <w:spacing w:after="0"/>
              <w:rPr>
                <w:rFonts w:ascii="Times New Roman" w:eastAsia="Times New Roman" w:hAnsi="Times New Roman" w:cs="Times New Roman"/>
                <w:sz w:val="24"/>
                <w:szCs w:val="24"/>
              </w:rPr>
            </w:pPr>
          </w:p>
        </w:tc>
      </w:tr>
      <w:tr w:rsidR="003C2F42" w:rsidRPr="00316690" w14:paraId="0D620E40" w14:textId="77777777" w:rsidTr="008E4952">
        <w:trPr>
          <w:jc w:val="center"/>
        </w:trPr>
        <w:tc>
          <w:tcPr>
            <w:tcW w:w="985" w:type="dxa"/>
            <w:shd w:val="clear" w:color="auto" w:fill="auto"/>
            <w:vAlign w:val="center"/>
          </w:tcPr>
          <w:p w14:paraId="1744562C" w14:textId="4E5B2584" w:rsidR="003C2F42" w:rsidRPr="00316690" w:rsidRDefault="003C2F42" w:rsidP="003C2F42">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UC024</w:t>
            </w:r>
          </w:p>
        </w:tc>
        <w:tc>
          <w:tcPr>
            <w:tcW w:w="1225" w:type="dxa"/>
            <w:shd w:val="clear" w:color="auto" w:fill="auto"/>
          </w:tcPr>
          <w:p w14:paraId="33AA89E9" w14:textId="05003870" w:rsidR="003C2F42" w:rsidRPr="00316690" w:rsidRDefault="003C2F42"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Chương Trình Khuyến Mãi</w:t>
            </w:r>
          </w:p>
        </w:tc>
        <w:tc>
          <w:tcPr>
            <w:tcW w:w="4895" w:type="dxa"/>
            <w:shd w:val="clear" w:color="auto" w:fill="auto"/>
          </w:tcPr>
          <w:p w14:paraId="307984C4" w14:textId="221DF8C2" w:rsidR="003C2F42" w:rsidRPr="00316690" w:rsidRDefault="008F5F66" w:rsidP="003C2F42">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Nhập các thông tin của </w:t>
            </w:r>
            <w:r>
              <w:rPr>
                <w:rFonts w:ascii="Times New Roman" w:eastAsia="Times New Roman" w:hAnsi="Times New Roman" w:cs="Times New Roman"/>
                <w:sz w:val="24"/>
                <w:szCs w:val="24"/>
              </w:rPr>
              <w:t xml:space="preserve">chương trình khuyến mãi sẽ được áp dụng </w:t>
            </w:r>
            <w:r w:rsidRPr="00316690">
              <w:rPr>
                <w:rFonts w:ascii="Times New Roman" w:eastAsia="Times New Roman" w:hAnsi="Times New Roman" w:cs="Times New Roman"/>
                <w:sz w:val="24"/>
                <w:szCs w:val="24"/>
              </w:rPr>
              <w:t>cho</w:t>
            </w:r>
            <w:r>
              <w:rPr>
                <w:rFonts w:ascii="Times New Roman" w:eastAsia="Times New Roman" w:hAnsi="Times New Roman" w:cs="Times New Roman"/>
                <w:sz w:val="24"/>
                <w:szCs w:val="24"/>
              </w:rPr>
              <w:t xml:space="preserve"> các quần áo trong</w:t>
            </w:r>
            <w:r w:rsidRPr="00316690">
              <w:rPr>
                <w:rFonts w:ascii="Times New Roman" w:eastAsia="Times New Roman" w:hAnsi="Times New Roman" w:cs="Times New Roman"/>
                <w:sz w:val="24"/>
                <w:szCs w:val="24"/>
              </w:rPr>
              <w:t xml:space="preserve"> cửa hàng</w:t>
            </w:r>
            <w:r w:rsidR="007260A0">
              <w:rPr>
                <w:rFonts w:ascii="Times New Roman" w:eastAsia="Times New Roman" w:hAnsi="Times New Roman" w:cs="Times New Roman"/>
                <w:sz w:val="24"/>
                <w:szCs w:val="24"/>
              </w:rPr>
              <w:t>, sau khi thêm thành công kiểm tra thời gian và tự động gửi email thông báo</w:t>
            </w:r>
            <w:r w:rsidR="00E75B7F">
              <w:rPr>
                <w:rFonts w:ascii="Times New Roman" w:eastAsia="Times New Roman" w:hAnsi="Times New Roman" w:cs="Times New Roman"/>
                <w:sz w:val="24"/>
                <w:szCs w:val="24"/>
              </w:rPr>
              <w:t xml:space="preserve"> thông tin chương trình khuyến mãi </w:t>
            </w:r>
            <w:r w:rsidR="007260A0">
              <w:rPr>
                <w:rFonts w:ascii="Times New Roman" w:eastAsia="Times New Roman" w:hAnsi="Times New Roman" w:cs="Times New Roman"/>
                <w:sz w:val="24"/>
                <w:szCs w:val="24"/>
              </w:rPr>
              <w:t>đến khách hàng có</w:t>
            </w:r>
            <w:r w:rsidR="00E75B7F">
              <w:rPr>
                <w:rFonts w:ascii="Times New Roman" w:eastAsia="Times New Roman" w:hAnsi="Times New Roman" w:cs="Times New Roman"/>
                <w:sz w:val="24"/>
                <w:szCs w:val="24"/>
              </w:rPr>
              <w:t xml:space="preserve"> thông tin email</w:t>
            </w:r>
            <w:r w:rsidR="00FF6FAA">
              <w:rPr>
                <w:rFonts w:ascii="Times New Roman" w:eastAsia="Times New Roman" w:hAnsi="Times New Roman" w:cs="Times New Roman"/>
                <w:sz w:val="24"/>
                <w:szCs w:val="24"/>
              </w:rPr>
              <w:t>.</w:t>
            </w:r>
          </w:p>
        </w:tc>
        <w:tc>
          <w:tcPr>
            <w:tcW w:w="1440" w:type="dxa"/>
            <w:shd w:val="clear" w:color="auto" w:fill="auto"/>
          </w:tcPr>
          <w:p w14:paraId="40E713DE" w14:textId="5E60C691" w:rsidR="003C2F42" w:rsidRPr="00316690" w:rsidRDefault="008F5F66"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Chương Trình Khuyến Mãi</w:t>
            </w:r>
          </w:p>
        </w:tc>
        <w:tc>
          <w:tcPr>
            <w:tcW w:w="1700" w:type="dxa"/>
            <w:shd w:val="clear" w:color="auto" w:fill="auto"/>
          </w:tcPr>
          <w:p w14:paraId="7BF1FC1E" w14:textId="0452DD0A" w:rsidR="003C2F42" w:rsidRDefault="009B1AB6"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Mã Chương Trình Khuy</w:t>
            </w:r>
            <w:r w:rsidR="002D7516">
              <w:rPr>
                <w:rFonts w:ascii="Times New Roman" w:eastAsia="Times New Roman" w:hAnsi="Times New Roman" w:cs="Times New Roman"/>
                <w:sz w:val="24"/>
                <w:szCs w:val="24"/>
              </w:rPr>
              <w:t xml:space="preserve">ến Mãi </w:t>
            </w:r>
            <w:r w:rsidR="002D7516" w:rsidRPr="00316690">
              <w:rPr>
                <w:rFonts w:ascii="Times New Roman" w:eastAsia="Times New Roman" w:hAnsi="Times New Roman" w:cs="Times New Roman"/>
                <w:sz w:val="24"/>
                <w:szCs w:val="24"/>
              </w:rPr>
              <w:t>tự phát sinh theo thứ tự, quy tắc cụ thể</w:t>
            </w:r>
          </w:p>
        </w:tc>
      </w:tr>
      <w:tr w:rsidR="003C2F42" w:rsidRPr="00316690" w14:paraId="0D3F93CB" w14:textId="77777777" w:rsidTr="008E4952">
        <w:trPr>
          <w:jc w:val="center"/>
        </w:trPr>
        <w:tc>
          <w:tcPr>
            <w:tcW w:w="985" w:type="dxa"/>
            <w:shd w:val="clear" w:color="auto" w:fill="auto"/>
            <w:vAlign w:val="center"/>
          </w:tcPr>
          <w:p w14:paraId="23AE3419" w14:textId="7F2A2976" w:rsidR="003C2F42" w:rsidRDefault="003C2F42" w:rsidP="003C2F42">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UC025</w:t>
            </w:r>
          </w:p>
        </w:tc>
        <w:tc>
          <w:tcPr>
            <w:tcW w:w="1225" w:type="dxa"/>
            <w:shd w:val="clear" w:color="auto" w:fill="auto"/>
          </w:tcPr>
          <w:p w14:paraId="6D11623F" w14:textId="30E7F4AD" w:rsidR="003C2F42" w:rsidRDefault="003C2F42"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Xem Chương Trình Khuyến Mãi</w:t>
            </w:r>
          </w:p>
        </w:tc>
        <w:tc>
          <w:tcPr>
            <w:tcW w:w="4895" w:type="dxa"/>
            <w:shd w:val="clear" w:color="auto" w:fill="auto"/>
          </w:tcPr>
          <w:p w14:paraId="4EF2E972" w14:textId="6B4DEED9" w:rsidR="003C2F42" w:rsidRPr="00316690" w:rsidRDefault="005C45FC" w:rsidP="003C2F42">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chi tiết của chương trình khuyến mãi</w:t>
            </w:r>
          </w:p>
        </w:tc>
        <w:tc>
          <w:tcPr>
            <w:tcW w:w="1440" w:type="dxa"/>
            <w:shd w:val="clear" w:color="auto" w:fill="auto"/>
          </w:tcPr>
          <w:p w14:paraId="57F29D3E" w14:textId="4552B078" w:rsidR="003C2F42" w:rsidRPr="00316690" w:rsidRDefault="005C45FC"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Xem Chương Trình Khuyến Mãi</w:t>
            </w:r>
          </w:p>
        </w:tc>
        <w:tc>
          <w:tcPr>
            <w:tcW w:w="1700" w:type="dxa"/>
            <w:shd w:val="clear" w:color="auto" w:fill="auto"/>
          </w:tcPr>
          <w:p w14:paraId="118743C5" w14:textId="24A7000E" w:rsidR="003C2F42" w:rsidRDefault="005C45FC" w:rsidP="003C2F4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chương trình khuyến mãi</w:t>
            </w:r>
            <w:r w:rsidRPr="00316690">
              <w:rPr>
                <w:rFonts w:ascii="Times New Roman" w:eastAsia="Times New Roman" w:hAnsi="Times New Roman" w:cs="Times New Roman"/>
                <w:sz w:val="24"/>
                <w:szCs w:val="24"/>
              </w:rPr>
              <w:t xml:space="preserve"> phải tồn tại</w:t>
            </w:r>
            <w:r>
              <w:rPr>
                <w:rFonts w:ascii="Times New Roman" w:eastAsia="Times New Roman" w:hAnsi="Times New Roman" w:cs="Times New Roman"/>
                <w:sz w:val="24"/>
                <w:szCs w:val="24"/>
              </w:rPr>
              <w:t xml:space="preserve"> trong CSDL</w:t>
            </w:r>
          </w:p>
        </w:tc>
      </w:tr>
      <w:tr w:rsidR="008D64FE" w:rsidRPr="00316690" w14:paraId="4743A3F5" w14:textId="77777777" w:rsidTr="008E4952">
        <w:trPr>
          <w:jc w:val="center"/>
        </w:trPr>
        <w:tc>
          <w:tcPr>
            <w:tcW w:w="985" w:type="dxa"/>
            <w:shd w:val="clear" w:color="auto" w:fill="auto"/>
            <w:vAlign w:val="center"/>
          </w:tcPr>
          <w:p w14:paraId="7B14140A" w14:textId="61F672B3" w:rsidR="008D64FE" w:rsidRDefault="008D64FE" w:rsidP="008D64F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UC026</w:t>
            </w:r>
          </w:p>
        </w:tc>
        <w:tc>
          <w:tcPr>
            <w:tcW w:w="1225" w:type="dxa"/>
            <w:shd w:val="clear" w:color="auto" w:fill="auto"/>
          </w:tcPr>
          <w:p w14:paraId="4C51B839" w14:textId="5C601EDE" w:rsidR="008D64FE" w:rsidRDefault="008D64FE" w:rsidP="008D64F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Chương Trình Khuyến Mãi</w:t>
            </w:r>
          </w:p>
        </w:tc>
        <w:tc>
          <w:tcPr>
            <w:tcW w:w="4895" w:type="dxa"/>
            <w:shd w:val="clear" w:color="auto" w:fill="auto"/>
          </w:tcPr>
          <w:p w14:paraId="76152E75" w14:textId="192FE29A" w:rsidR="008D64FE" w:rsidRPr="00316690" w:rsidRDefault="008D64FE" w:rsidP="008D64FE">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các thông tin của chương trình khuyến mãi</w:t>
            </w:r>
            <w:r w:rsidR="00E75B7F">
              <w:rPr>
                <w:rFonts w:ascii="Times New Roman" w:eastAsia="Times New Roman" w:hAnsi="Times New Roman" w:cs="Times New Roman"/>
                <w:sz w:val="24"/>
                <w:szCs w:val="24"/>
              </w:rPr>
              <w:t xml:space="preserve"> sau khi cập nhật thành công kiểm tra thời gian và tự động gửi email thông báo thông tin chương trình khuyến mãi đến khách hàng có thông tin email.</w:t>
            </w:r>
          </w:p>
        </w:tc>
        <w:tc>
          <w:tcPr>
            <w:tcW w:w="1440" w:type="dxa"/>
            <w:shd w:val="clear" w:color="auto" w:fill="auto"/>
          </w:tcPr>
          <w:p w14:paraId="25A430D9" w14:textId="7B6979D4" w:rsidR="008D64FE" w:rsidRPr="00316690" w:rsidRDefault="008D64FE" w:rsidP="008D64F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Chương Trình Khuyến Mãi</w:t>
            </w:r>
          </w:p>
        </w:tc>
        <w:tc>
          <w:tcPr>
            <w:tcW w:w="1700" w:type="dxa"/>
            <w:shd w:val="clear" w:color="auto" w:fill="auto"/>
          </w:tcPr>
          <w:p w14:paraId="26F2AF81" w14:textId="512051B0" w:rsidR="008D64FE" w:rsidRDefault="00E50C20" w:rsidP="008D64FE">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Không cho phép cập nhật mã </w:t>
            </w:r>
            <w:r>
              <w:rPr>
                <w:rFonts w:ascii="Times New Roman" w:eastAsia="Times New Roman" w:hAnsi="Times New Roman" w:cs="Times New Roman"/>
                <w:sz w:val="24"/>
                <w:szCs w:val="24"/>
              </w:rPr>
              <w:t>chương trình khuyến mãi</w:t>
            </w:r>
          </w:p>
        </w:tc>
      </w:tr>
      <w:tr w:rsidR="00852D7E" w:rsidRPr="00316690" w14:paraId="22F60A16" w14:textId="77777777" w:rsidTr="008E495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A71D415" w14:textId="09C694B5" w:rsidR="00852D7E" w:rsidRDefault="00980C6F" w:rsidP="008D64F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w:t>
            </w:r>
            <w:r w:rsidR="002A5A13">
              <w:rPr>
                <w:rFonts w:ascii="Times New Roman" w:eastAsia="Times New Roman" w:hAnsi="Times New Roman" w:cs="Times New Roman"/>
                <w:sz w:val="24"/>
                <w:szCs w:val="24"/>
              </w:rPr>
              <w:t>27</w:t>
            </w:r>
          </w:p>
        </w:tc>
        <w:tc>
          <w:tcPr>
            <w:tcW w:w="12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E21227" w14:textId="30516112" w:rsidR="00852D7E" w:rsidRDefault="00980C6F" w:rsidP="008D64F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w:t>
            </w:r>
            <w:r w:rsidR="002134E7">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ới </w:t>
            </w:r>
            <w:r w:rsidR="002134E7">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hiếu </w:t>
            </w:r>
            <w:r w:rsidR="002134E7">
              <w:rPr>
                <w:rFonts w:ascii="Times New Roman" w:eastAsia="Times New Roman" w:hAnsi="Times New Roman" w:cs="Times New Roman"/>
                <w:sz w:val="24"/>
                <w:szCs w:val="24"/>
              </w:rPr>
              <w:t>Đ</w:t>
            </w:r>
            <w:r>
              <w:rPr>
                <w:rFonts w:ascii="Times New Roman" w:eastAsia="Times New Roman" w:hAnsi="Times New Roman" w:cs="Times New Roman"/>
                <w:sz w:val="24"/>
                <w:szCs w:val="24"/>
              </w:rPr>
              <w:t>ặt</w:t>
            </w:r>
          </w:p>
        </w:tc>
        <w:tc>
          <w:tcPr>
            <w:tcW w:w="4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87F984" w14:textId="5860CAD4" w:rsidR="3D4F3514" w:rsidRPr="608F7B0A" w:rsidRDefault="3D4F3514" w:rsidP="608F7B0A">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608F7B0A">
              <w:rPr>
                <w:rFonts w:ascii="Times New Roman" w:eastAsia="Times New Roman" w:hAnsi="Times New Roman" w:cs="Times New Roman"/>
                <w:sz w:val="24"/>
                <w:szCs w:val="24"/>
              </w:rPr>
              <w:t>Thêm mới một phiếu đặt</w:t>
            </w:r>
            <w:r w:rsidR="608F7B0A" w:rsidRPr="608F7B0A">
              <w:rPr>
                <w:rFonts w:ascii="Times New Roman" w:eastAsia="Times New Roman" w:hAnsi="Times New Roman" w:cs="Times New Roman"/>
                <w:sz w:val="24"/>
                <w:szCs w:val="24"/>
              </w:rPr>
              <w:t xml:space="preserve"> hàng cho một đơn hàng mới</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FC9F37" w14:textId="2EECBCE1" w:rsidR="608F7B0A" w:rsidRPr="608F7B0A" w:rsidRDefault="608F7B0A" w:rsidP="608F7B0A">
            <w:pPr>
              <w:spacing w:after="0"/>
              <w:rPr>
                <w:rFonts w:ascii="Times New Roman" w:eastAsia="Times New Roman" w:hAnsi="Times New Roman" w:cs="Times New Roman"/>
                <w:sz w:val="24"/>
                <w:szCs w:val="24"/>
              </w:rPr>
            </w:pPr>
            <w:r w:rsidRPr="608F7B0A">
              <w:rPr>
                <w:rFonts w:ascii="Times New Roman" w:eastAsia="Times New Roman" w:hAnsi="Times New Roman" w:cs="Times New Roman"/>
                <w:sz w:val="24"/>
                <w:szCs w:val="24"/>
              </w:rPr>
              <w:t xml:space="preserve">Tạo mới một </w:t>
            </w:r>
            <w:r w:rsidR="3AC31911" w:rsidRPr="608F7B0A">
              <w:rPr>
                <w:rFonts w:ascii="Times New Roman" w:eastAsia="Times New Roman" w:hAnsi="Times New Roman" w:cs="Times New Roman"/>
                <w:sz w:val="24"/>
                <w:szCs w:val="24"/>
              </w:rPr>
              <w:t>phiếu đặt hàng</w:t>
            </w:r>
          </w:p>
        </w:tc>
        <w:tc>
          <w:tcPr>
            <w:tcW w:w="17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E1994F" w14:textId="7D81714D" w:rsidR="608F7B0A" w:rsidRPr="608F7B0A" w:rsidRDefault="608F7B0A" w:rsidP="00877B11">
            <w:pPr>
              <w:spacing w:after="0"/>
              <w:rPr>
                <w:rFonts w:ascii="Times New Roman" w:eastAsia="Times New Roman" w:hAnsi="Times New Roman" w:cs="Times New Roman"/>
                <w:sz w:val="24"/>
                <w:szCs w:val="24"/>
              </w:rPr>
            </w:pPr>
            <w:r w:rsidRPr="608F7B0A">
              <w:rPr>
                <w:rFonts w:ascii="Times New Roman" w:eastAsia="Times New Roman" w:hAnsi="Times New Roman" w:cs="Times New Roman"/>
                <w:sz w:val="24"/>
                <w:szCs w:val="24"/>
              </w:rPr>
              <w:t xml:space="preserve">Mã </w:t>
            </w:r>
            <w:r w:rsidR="55F36591" w:rsidRPr="608F7B0A">
              <w:rPr>
                <w:rFonts w:ascii="Times New Roman" w:eastAsia="Times New Roman" w:hAnsi="Times New Roman" w:cs="Times New Roman"/>
                <w:sz w:val="24"/>
                <w:szCs w:val="24"/>
              </w:rPr>
              <w:t>phiếu đặt</w:t>
            </w:r>
            <w:r w:rsidRPr="608F7B0A">
              <w:rPr>
                <w:rFonts w:ascii="Times New Roman" w:eastAsia="Times New Roman" w:hAnsi="Times New Roman" w:cs="Times New Roman"/>
                <w:sz w:val="24"/>
                <w:szCs w:val="24"/>
              </w:rPr>
              <w:t xml:space="preserve"> tự phát sinh theo thứ tự, theo quy tắc cụ thể</w:t>
            </w:r>
          </w:p>
        </w:tc>
      </w:tr>
      <w:tr w:rsidR="00410875" w:rsidRPr="00316690" w14:paraId="04FB4512" w14:textId="77777777" w:rsidTr="008E495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D72FA4B" w14:textId="0DC5FD36" w:rsidR="00410875" w:rsidRDefault="00410875" w:rsidP="00410875">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w:t>
            </w:r>
            <w:r w:rsidR="002A5A13">
              <w:rPr>
                <w:rFonts w:ascii="Times New Roman" w:eastAsia="Times New Roman" w:hAnsi="Times New Roman" w:cs="Times New Roman"/>
                <w:sz w:val="24"/>
                <w:szCs w:val="24"/>
              </w:rPr>
              <w:t>28</w:t>
            </w:r>
          </w:p>
        </w:tc>
        <w:tc>
          <w:tcPr>
            <w:tcW w:w="12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F8C4D1" w14:textId="20B2FD31" w:rsidR="00410875" w:rsidRDefault="00410875" w:rsidP="0041087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Xem Phiếu Đặt</w:t>
            </w:r>
          </w:p>
        </w:tc>
        <w:tc>
          <w:tcPr>
            <w:tcW w:w="4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8A38143" w14:textId="67ADA896" w:rsidR="00410875" w:rsidRDefault="00410875" w:rsidP="00410875">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 xml:space="preserve">Hiển thị thông tin chi tiết </w:t>
            </w:r>
            <w:r>
              <w:rPr>
                <w:rFonts w:ascii="Times New Roman" w:eastAsia="Times New Roman" w:hAnsi="Times New Roman" w:cs="Times New Roman"/>
                <w:sz w:val="24"/>
                <w:szCs w:val="24"/>
              </w:rPr>
              <w:t>phiếu đặt</w:t>
            </w:r>
            <w:r w:rsidRPr="00316690">
              <w:rPr>
                <w:rFonts w:ascii="Times New Roman" w:eastAsia="Times New Roman" w:hAnsi="Times New Roman" w:cs="Times New Roman"/>
                <w:sz w:val="24"/>
                <w:szCs w:val="24"/>
              </w:rPr>
              <w:t xml:space="preserve"> </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A29A12" w14:textId="346F0F7C" w:rsidR="00410875" w:rsidRDefault="00410875" w:rsidP="00410875">
            <w:pPr>
              <w:spacing w:after="0"/>
              <w:rPr>
                <w:rFonts w:ascii="Times New Roman" w:eastAsia="Times New Roman" w:hAnsi="Times New Roman" w:cs="Times New Roman"/>
                <w:sz w:val="24"/>
                <w:szCs w:val="24"/>
              </w:rPr>
            </w:pPr>
            <w:r w:rsidRPr="00316690">
              <w:rPr>
                <w:rFonts w:ascii="Times New Roman" w:eastAsia="Times New Roman" w:hAnsi="Times New Roman" w:cs="Times New Roman"/>
                <w:sz w:val="24"/>
                <w:szCs w:val="24"/>
              </w:rPr>
              <w:t>Xem</w:t>
            </w:r>
            <w:r w:rsidR="00386DCD">
              <w:rPr>
                <w:rFonts w:ascii="Times New Roman" w:eastAsia="Times New Roman" w:hAnsi="Times New Roman" w:cs="Times New Roman"/>
                <w:sz w:val="24"/>
                <w:szCs w:val="24"/>
              </w:rPr>
              <w:t xml:space="preserve"> Phiếu Đặt</w:t>
            </w:r>
          </w:p>
        </w:tc>
        <w:tc>
          <w:tcPr>
            <w:tcW w:w="17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FD56E5" w14:textId="2273492E" w:rsidR="00410875" w:rsidRPr="00316690" w:rsidRDefault="00386DCD" w:rsidP="00155706">
            <w:pPr>
              <w:keepNext/>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Phiếu đặt</w:t>
            </w:r>
            <w:r w:rsidR="00410875">
              <w:rPr>
                <w:rFonts w:ascii="Times New Roman" w:eastAsia="Times New Roman" w:hAnsi="Times New Roman" w:cs="Times New Roman"/>
                <w:sz w:val="24"/>
                <w:szCs w:val="24"/>
              </w:rPr>
              <w:t xml:space="preserve"> phải tồn tại trong CSDL</w:t>
            </w:r>
          </w:p>
        </w:tc>
      </w:tr>
      <w:tr w:rsidR="009D1182" w:rsidRPr="00316690" w14:paraId="354FC975" w14:textId="77777777" w:rsidTr="008E495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AD36DAE" w14:textId="07C2559E" w:rsidR="009D1182" w:rsidRDefault="009D1182" w:rsidP="00410875">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UC029</w:t>
            </w:r>
          </w:p>
        </w:tc>
        <w:tc>
          <w:tcPr>
            <w:tcW w:w="12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238441" w14:textId="7ED84041" w:rsidR="009D1182" w:rsidRDefault="009D1182" w:rsidP="0041087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Nhập Hàng</w:t>
            </w:r>
          </w:p>
        </w:tc>
        <w:tc>
          <w:tcPr>
            <w:tcW w:w="4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957580" w14:textId="716C66CC" w:rsidR="009D1182" w:rsidRPr="00316690" w:rsidRDefault="00624234" w:rsidP="00410875">
            <w:pPr>
              <w:keepLines/>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Nhập hàng hoá qua file excel</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C978B5" w14:textId="2B265C4A" w:rsidR="009D1182" w:rsidRPr="00316690" w:rsidRDefault="00624234" w:rsidP="0041087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thêm quần áo mới</w:t>
            </w:r>
          </w:p>
        </w:tc>
        <w:tc>
          <w:tcPr>
            <w:tcW w:w="17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287CFD" w14:textId="771F56FA" w:rsidR="009D1182" w:rsidRDefault="007100EE" w:rsidP="00155706">
            <w:pPr>
              <w:keepNext/>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Quần áo phải tồn tại trong cơ sở dữ liệu</w:t>
            </w:r>
          </w:p>
        </w:tc>
      </w:tr>
    </w:tbl>
    <w:p w14:paraId="4AD0C389" w14:textId="15E0D204" w:rsidR="007B6473" w:rsidRDefault="00062AE9" w:rsidP="00297C6F">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4</w:t>
      </w:r>
      <w:r w:rsidR="00E56A17">
        <w:rPr>
          <w:noProof/>
        </w:rPr>
        <w:fldChar w:fldCharType="end"/>
      </w:r>
      <w:r w:rsidR="00155706">
        <w:t>.</w:t>
      </w:r>
      <w:r>
        <w:t xml:space="preserve"> </w:t>
      </w:r>
      <w:r w:rsidR="00B33D20">
        <w:t>Danh sách các Usecase và mô tả</w:t>
      </w:r>
    </w:p>
    <w:p w14:paraId="45EA4A37" w14:textId="07B0C42E" w:rsidR="007B6473" w:rsidRDefault="00646F9F" w:rsidP="00BB1B4A">
      <w:pPr>
        <w:pStyle w:val="Top2"/>
      </w:pPr>
      <w:bookmarkStart w:id="34" w:name="_Toc146233525"/>
      <w:bookmarkStart w:id="35" w:name="_Toc146317978"/>
      <w:bookmarkStart w:id="36" w:name="_Toc152431124"/>
      <w:bookmarkStart w:id="37" w:name="_Toc153383711"/>
      <w:r>
        <w:t>Các điều kiện phụ thuộc</w:t>
      </w:r>
      <w:bookmarkEnd w:id="34"/>
      <w:bookmarkEnd w:id="35"/>
      <w:bookmarkEnd w:id="36"/>
      <w:bookmarkEnd w:id="37"/>
      <w:r>
        <w:tab/>
      </w:r>
    </w:p>
    <w:p w14:paraId="482E0BF4" w14:textId="77777777" w:rsidR="007B6473" w:rsidRDefault="007B6473">
      <w:pPr>
        <w:widowControl w:val="0"/>
        <w:pBdr>
          <w:top w:val="nil"/>
          <w:left w:val="nil"/>
          <w:bottom w:val="nil"/>
          <w:right w:val="nil"/>
          <w:between w:val="nil"/>
        </w:pBdr>
        <w:tabs>
          <w:tab w:val="left" w:pos="1260"/>
        </w:tabs>
        <w:spacing w:after="120" w:line="240" w:lineRule="auto"/>
        <w:ind w:left="600"/>
        <w:jc w:val="both"/>
        <w:rPr>
          <w:rFonts w:ascii="Times New Roman" w:eastAsia="Times New Roman" w:hAnsi="Times New Roman" w:cs="Times New Roman"/>
          <w:i/>
          <w:color w:val="0000FF"/>
          <w:sz w:val="26"/>
          <w:szCs w:val="26"/>
        </w:rPr>
      </w:pPr>
    </w:p>
    <w:p w14:paraId="298D5FAA" w14:textId="77777777" w:rsidR="007B6473" w:rsidRDefault="00646F9F" w:rsidP="007054D9">
      <w:pPr>
        <w:rPr>
          <w:rFonts w:ascii="Times New Roman" w:eastAsia="Times New Roman" w:hAnsi="Times New Roman" w:cs="Times New Roman"/>
          <w:sz w:val="26"/>
          <w:szCs w:val="26"/>
        </w:rPr>
      </w:pPr>
      <w:bookmarkStart w:id="38" w:name="_heading=h.lnxbz9" w:colFirst="0" w:colLast="0"/>
      <w:bookmarkEnd w:id="38"/>
      <w:r>
        <w:br w:type="page"/>
      </w:r>
    </w:p>
    <w:p w14:paraId="2F9BD64C" w14:textId="77777777" w:rsidR="007B6473" w:rsidRPr="00BD60C4" w:rsidRDefault="00646F9F" w:rsidP="00BB1B4A">
      <w:pPr>
        <w:pStyle w:val="top1"/>
      </w:pPr>
      <w:bookmarkStart w:id="39" w:name="_Toc146233526"/>
      <w:bookmarkStart w:id="40" w:name="_Toc146317979"/>
      <w:bookmarkStart w:id="41" w:name="_Toc152431125"/>
      <w:bookmarkStart w:id="42" w:name="_Toc153383712"/>
      <w:r w:rsidRPr="00BD60C4">
        <w:lastRenderedPageBreak/>
        <w:t>ĐẶC TẢ CÁC YÊU CẦU CHỨC NĂNG (FUNCTIONAL)</w:t>
      </w:r>
      <w:bookmarkEnd w:id="39"/>
      <w:bookmarkEnd w:id="40"/>
      <w:bookmarkEnd w:id="41"/>
      <w:bookmarkEnd w:id="42"/>
    </w:p>
    <w:p w14:paraId="0878FDC6" w14:textId="77777777" w:rsidR="007B6473" w:rsidRDefault="00646F9F" w:rsidP="00BB1B4A">
      <w:pPr>
        <w:pStyle w:val="Top2"/>
      </w:pPr>
      <w:bookmarkStart w:id="43" w:name="_Toc146233527"/>
      <w:bookmarkStart w:id="44" w:name="_Toc146317980"/>
      <w:bookmarkStart w:id="45" w:name="_Toc152431126"/>
      <w:bookmarkStart w:id="46" w:name="_Toc153383713"/>
      <w:r>
        <w:t>UC001_Đăng Nhập</w:t>
      </w:r>
      <w:bookmarkEnd w:id="43"/>
      <w:bookmarkEnd w:id="44"/>
      <w:bookmarkEnd w:id="45"/>
      <w:bookmarkEnd w:id="46"/>
    </w:p>
    <w:p w14:paraId="24AC5871" w14:textId="77777777" w:rsidR="007B6473" w:rsidRDefault="00646F9F" w:rsidP="00BB1B4A">
      <w:pPr>
        <w:pStyle w:val="Top3"/>
      </w:pPr>
      <w:bookmarkStart w:id="47" w:name="_Toc146233528"/>
      <w:bookmarkStart w:id="48" w:name="_Toc146317981"/>
      <w:bookmarkStart w:id="49" w:name="_Toc152431127"/>
      <w:bookmarkStart w:id="50" w:name="_Toc153383714"/>
      <w:r>
        <w:t>Mô tả use case UC001</w:t>
      </w:r>
      <w:bookmarkEnd w:id="47"/>
      <w:bookmarkEnd w:id="48"/>
      <w:bookmarkEnd w:id="49"/>
      <w:bookmarkEnd w:id="50"/>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3"/>
        <w:gridCol w:w="2552"/>
        <w:gridCol w:w="6010"/>
      </w:tblGrid>
      <w:tr w:rsidR="00CC68F5" w14:paraId="0F02B323" w14:textId="77777777" w:rsidTr="00CC68F5">
        <w:trPr>
          <w:trHeight w:val="340"/>
        </w:trPr>
        <w:tc>
          <w:tcPr>
            <w:tcW w:w="102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2C9B3C8" w14:textId="77777777" w:rsidR="00CC68F5" w:rsidRPr="000A12A4" w:rsidRDefault="00CC68F5" w:rsidP="00CC68F5">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sidRPr="000A12A4">
              <w:rPr>
                <w:rFonts w:ascii="Times New Roman" w:eastAsia="Times New Roman" w:hAnsi="Times New Roman" w:cs="Times New Roman"/>
                <w:b/>
                <w:sz w:val="24"/>
                <w:szCs w:val="24"/>
              </w:rPr>
              <w:t xml:space="preserve">Use case: </w:t>
            </w:r>
            <w:r w:rsidRPr="000A12A4">
              <w:rPr>
                <w:rFonts w:ascii="Times New Roman" w:eastAsia="Times New Roman" w:hAnsi="Times New Roman" w:cs="Times New Roman"/>
                <w:sz w:val="24"/>
                <w:szCs w:val="24"/>
              </w:rPr>
              <w:t>UC001_Đăng Nhập</w:t>
            </w:r>
          </w:p>
        </w:tc>
      </w:tr>
      <w:tr w:rsidR="00CC68F5" w14:paraId="7DA5C38F" w14:textId="77777777" w:rsidTr="00C9564C">
        <w:trPr>
          <w:trHeight w:val="123"/>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1464D413" w14:textId="39483A8E"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Mục đích: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6D916392" w14:textId="22FB2ABC"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Đăng nhập vào hệ thống để sử dụng các chức năng bên trong hệ thống.</w:t>
            </w:r>
          </w:p>
        </w:tc>
      </w:tr>
      <w:tr w:rsidR="00CC68F5" w14:paraId="5E77B69B" w14:textId="77777777" w:rsidTr="00C9564C">
        <w:trPr>
          <w:trHeight w:val="403"/>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20AE7303" w14:textId="2C5F816D"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Mô tả sơ lược: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160BD1AE" w14:textId="66F4F043"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Người dùng sử dụng mã nhân viên và mật khẩu để đăng nhập vào hệ thống để thực hiện các công việc bên trong hệ thống.</w:t>
            </w:r>
          </w:p>
        </w:tc>
      </w:tr>
      <w:tr w:rsidR="00CC68F5" w14:paraId="0D9575F3" w14:textId="77777777" w:rsidTr="00CC68F5">
        <w:trPr>
          <w:trHeight w:val="340"/>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5707EFE" w14:textId="2E80478F"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Actor chính: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2E83B3CC" w14:textId="0A45F917"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Nhân Viên Quản Lý / Nhân viên bán hàng</w:t>
            </w:r>
          </w:p>
        </w:tc>
      </w:tr>
      <w:tr w:rsidR="00CC68F5" w14:paraId="021BDA76" w14:textId="77777777" w:rsidTr="00C9564C">
        <w:trPr>
          <w:trHeight w:val="24"/>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0CDF5261" w14:textId="30C21887" w:rsidR="00CC68F5" w:rsidRPr="000A12A4" w:rsidRDefault="00CC68F5" w:rsidP="00CC68F5">
            <w:pPr>
              <w:spacing w:before="120" w:after="120" w:line="240" w:lineRule="auto"/>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Actor phụ: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1356C04C" w14:textId="7108D831" w:rsidR="00CC68F5" w:rsidRPr="000A12A4" w:rsidRDefault="00CC68F5" w:rsidP="00CC68F5">
            <w:pPr>
              <w:spacing w:before="120" w:after="120" w:line="240" w:lineRule="auto"/>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Không.</w:t>
            </w:r>
          </w:p>
        </w:tc>
      </w:tr>
      <w:tr w:rsidR="00CC68F5" w14:paraId="044DCF28" w14:textId="77777777" w:rsidTr="00C9564C">
        <w:trPr>
          <w:trHeight w:val="24"/>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3DDD89D" w14:textId="5DFD54A2"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Tiền điều kiện: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5546483A" w14:textId="5AA4B95F" w:rsidR="00CC68F5" w:rsidRPr="000A12A4" w:rsidRDefault="00CC68F5" w:rsidP="00CC68F5">
            <w:pPr>
              <w:spacing w:before="120" w:after="120" w:line="240" w:lineRule="auto"/>
              <w:ind w:right="-6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Người dùng là NVQL hoặc NVBH đã có thông tin trong hệ thống cơ sở dữ liệu, có mã nhân viên và mật khẩu để đăng nhập.</w:t>
            </w:r>
          </w:p>
        </w:tc>
      </w:tr>
      <w:tr w:rsidR="00CC68F5" w14:paraId="77ED9C74" w14:textId="77777777" w:rsidTr="00C9564C">
        <w:trPr>
          <w:trHeight w:val="111"/>
        </w:trPr>
        <w:tc>
          <w:tcPr>
            <w:tcW w:w="1693"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9212ECE" w14:textId="3AA0FD42" w:rsidR="00CC68F5" w:rsidRPr="000A12A4" w:rsidRDefault="00CC68F5" w:rsidP="00CC68F5">
            <w:pPr>
              <w:spacing w:before="120" w:after="120" w:line="240" w:lineRule="auto"/>
              <w:ind w:right="-4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Hậu điều kiện: </w:t>
            </w:r>
          </w:p>
        </w:tc>
        <w:tc>
          <w:tcPr>
            <w:tcW w:w="8562"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vAlign w:val="center"/>
          </w:tcPr>
          <w:p w14:paraId="79D83EC9" w14:textId="4D209415" w:rsidR="00CC68F5" w:rsidRPr="000A12A4" w:rsidRDefault="00CC68F5" w:rsidP="00CC68F5">
            <w:pPr>
              <w:spacing w:before="120" w:after="120" w:line="240" w:lineRule="auto"/>
              <w:ind w:right="-40"/>
              <w:jc w:val="both"/>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Đăng nhập thành công.</w:t>
            </w:r>
          </w:p>
        </w:tc>
      </w:tr>
      <w:tr w:rsidR="007B6473" w14:paraId="6EC4B63C" w14:textId="77777777" w:rsidTr="00CC68F5">
        <w:trPr>
          <w:trHeight w:val="340"/>
        </w:trPr>
        <w:tc>
          <w:tcPr>
            <w:tcW w:w="10255" w:type="dxa"/>
            <w:gridSpan w:val="3"/>
            <w:tcBorders>
              <w:top w:val="nil"/>
              <w:left w:val="single" w:sz="6" w:space="0" w:color="000000" w:themeColor="text1"/>
              <w:bottom w:val="single" w:sz="6" w:space="0" w:color="000000" w:themeColor="text1"/>
              <w:right w:val="single" w:sz="6" w:space="0" w:color="000000" w:themeColor="text1"/>
            </w:tcBorders>
            <w:shd w:val="clear" w:color="auto" w:fill="BFBFBF" w:themeFill="background1" w:themeFillShade="BF"/>
            <w:tcMar>
              <w:top w:w="0" w:type="dxa"/>
              <w:left w:w="100" w:type="dxa"/>
              <w:bottom w:w="0" w:type="dxa"/>
              <w:right w:w="100" w:type="dxa"/>
            </w:tcMar>
            <w:vAlign w:val="center"/>
          </w:tcPr>
          <w:p w14:paraId="7197FCA8" w14:textId="77777777" w:rsidR="007B6473" w:rsidRPr="000A12A4" w:rsidRDefault="00646F9F" w:rsidP="00CC68F5">
            <w:pPr>
              <w:spacing w:before="120" w:after="120" w:line="240" w:lineRule="auto"/>
              <w:rPr>
                <w:rFonts w:ascii="Times New Roman" w:eastAsia="Times New Roman" w:hAnsi="Times New Roman" w:cs="Times New Roman"/>
                <w:b/>
                <w:bCs/>
                <w:sz w:val="24"/>
                <w:szCs w:val="24"/>
              </w:rPr>
            </w:pPr>
            <w:r w:rsidRPr="000A12A4">
              <w:rPr>
                <w:rFonts w:ascii="Times New Roman" w:eastAsia="Times New Roman" w:hAnsi="Times New Roman" w:cs="Times New Roman"/>
                <w:b/>
                <w:bCs/>
                <w:sz w:val="24"/>
                <w:szCs w:val="24"/>
              </w:rPr>
              <w:t>Luồng sự kiện chính:</w:t>
            </w:r>
          </w:p>
        </w:tc>
      </w:tr>
      <w:tr w:rsidR="007B6473" w14:paraId="178C7B6D"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0B9009B8" w14:textId="68CAE5FD" w:rsidR="007B6473" w:rsidRPr="000A12A4" w:rsidRDefault="00820552" w:rsidP="00CC68F5">
            <w:pPr>
              <w:spacing w:before="120" w:after="120" w:line="240" w:lineRule="auto"/>
              <w:jc w:val="center"/>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NVQL/NVBH</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2FD19D4E" w14:textId="77777777" w:rsidR="007B6473" w:rsidRPr="000A12A4" w:rsidRDefault="00646F9F" w:rsidP="00CC68F5">
            <w:pPr>
              <w:spacing w:before="120" w:after="120" w:line="240" w:lineRule="auto"/>
              <w:jc w:val="center"/>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Hệ Thống</w:t>
            </w:r>
          </w:p>
        </w:tc>
      </w:tr>
      <w:tr w:rsidR="007B6473" w14:paraId="04E965AF"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F86D641" w14:textId="6761C067" w:rsidR="007B6473" w:rsidRPr="000A12A4" w:rsidRDefault="00646F9F" w:rsidP="00CC68F5">
            <w:pPr>
              <w:pStyle w:val="flow"/>
              <w:spacing w:line="240" w:lineRule="auto"/>
            </w:pPr>
            <w:r w:rsidRPr="000A12A4">
              <w:t>Nhập mã nhân viên</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2D65E38"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4DB42C93"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08EEAE2A"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79C2E97" w14:textId="671EA35C" w:rsidR="007B6473" w:rsidRPr="000A12A4" w:rsidRDefault="00646F9F" w:rsidP="00CC68F5">
            <w:pPr>
              <w:pStyle w:val="flow"/>
              <w:spacing w:line="240" w:lineRule="auto"/>
              <w:ind w:left="0" w:firstLine="77"/>
            </w:pPr>
            <w:r w:rsidRPr="000A12A4">
              <w:t>Kiểm tra mã nhân viên đúng định dạng (</w:t>
            </w:r>
            <w:r w:rsidR="00CE282A" w:rsidRPr="000A12A4">
              <w:t>NV</w:t>
            </w:r>
            <w:r w:rsidRPr="000A12A4">
              <w:t>QLxxx hoặc NV</w:t>
            </w:r>
            <w:r w:rsidR="00CE282A" w:rsidRPr="000A12A4">
              <w:t>BH</w:t>
            </w:r>
            <w:r w:rsidRPr="000A12A4">
              <w:t>xxx với xxx là ba số 0-9)</w:t>
            </w:r>
          </w:p>
        </w:tc>
      </w:tr>
      <w:tr w:rsidR="007B6473" w14:paraId="4B478B06"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2B968CC" w14:textId="79D376BA" w:rsidR="007B6473" w:rsidRPr="000A12A4" w:rsidRDefault="00F32A19" w:rsidP="00CC68F5">
            <w:pPr>
              <w:pStyle w:val="flow"/>
              <w:spacing w:line="240" w:lineRule="auto"/>
            </w:pPr>
            <w:r w:rsidRPr="000A12A4">
              <w:t xml:space="preserve"> </w:t>
            </w:r>
            <w:r w:rsidR="00646F9F" w:rsidRPr="000A12A4">
              <w:t>Nhập mật khẩu</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5DF641CF"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6F572059"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12AD4371" w14:textId="2C2AE2C5" w:rsidR="007B6473" w:rsidRPr="000A12A4" w:rsidRDefault="00646F9F" w:rsidP="00CC68F5">
            <w:pPr>
              <w:pStyle w:val="flow"/>
              <w:spacing w:line="240" w:lineRule="auto"/>
            </w:pPr>
            <w:r w:rsidRPr="000A12A4">
              <w:t>Nhấn chọn “Đăng Nhập”</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1C010CDC"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2C014410"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7C80DAA8"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7651679F" w14:textId="6982B95C" w:rsidR="007B6473" w:rsidRPr="000A12A4" w:rsidRDefault="002D42B3" w:rsidP="00CC68F5">
            <w:pPr>
              <w:pStyle w:val="flow"/>
              <w:spacing w:line="240" w:lineRule="auto"/>
              <w:ind w:left="7" w:firstLine="142"/>
              <w:jc w:val="both"/>
            </w:pPr>
            <w:r w:rsidRPr="000A12A4">
              <w:t xml:space="preserve">Kiểm tra </w:t>
            </w:r>
            <w:r w:rsidR="002E0DB6" w:rsidRPr="000A12A4">
              <w:t xml:space="preserve">dữ liệu mã nhân viên và mật khẩu </w:t>
            </w:r>
            <w:r w:rsidR="00DB3CE3" w:rsidRPr="009635D3">
              <w:rPr>
                <w:w w:val="95"/>
              </w:rPr>
              <w:t>người dùng đã nhập</w:t>
            </w:r>
            <w:r w:rsidR="00615392">
              <w:rPr>
                <w:w w:val="95"/>
              </w:rPr>
              <w:t xml:space="preserve"> </w:t>
            </w:r>
            <w:r w:rsidR="00DB3CE3" w:rsidRPr="009635D3">
              <w:rPr>
                <w:w w:val="95"/>
              </w:rPr>
              <w:t xml:space="preserve">với dữ liệu trong hệ thống </w:t>
            </w:r>
            <w:r w:rsidR="008E2308" w:rsidRPr="009635D3">
              <w:rPr>
                <w:w w:val="95"/>
              </w:rPr>
              <w:t>CSDL</w:t>
            </w:r>
          </w:p>
        </w:tc>
      </w:tr>
      <w:tr w:rsidR="007B6473" w14:paraId="7385261A" w14:textId="77777777" w:rsidTr="0071320F">
        <w:trPr>
          <w:trHeight w:val="340"/>
        </w:trPr>
        <w:tc>
          <w:tcPr>
            <w:tcW w:w="4245"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479CD2AF"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vAlign w:val="center"/>
          </w:tcPr>
          <w:p w14:paraId="664B583E" w14:textId="6E3E8CF0" w:rsidR="007B6473" w:rsidRPr="000A12A4" w:rsidRDefault="00646F9F" w:rsidP="00CC68F5">
            <w:pPr>
              <w:pStyle w:val="flow"/>
              <w:spacing w:line="240" w:lineRule="auto"/>
            </w:pPr>
            <w:r w:rsidRPr="000A12A4">
              <w:t>Thông báo đăng nhập thành công</w:t>
            </w:r>
          </w:p>
        </w:tc>
      </w:tr>
      <w:tr w:rsidR="007B6473" w14:paraId="496D40AE" w14:textId="77777777" w:rsidTr="00CC68F5">
        <w:trPr>
          <w:trHeight w:val="340"/>
        </w:trPr>
        <w:tc>
          <w:tcPr>
            <w:tcW w:w="10255" w:type="dxa"/>
            <w:gridSpan w:val="3"/>
            <w:tcBorders>
              <w:top w:val="nil"/>
              <w:left w:val="single" w:sz="6" w:space="0" w:color="000000" w:themeColor="text1"/>
              <w:bottom w:val="single" w:sz="4" w:space="0" w:color="auto"/>
              <w:right w:val="single" w:sz="6" w:space="0" w:color="000000" w:themeColor="text1"/>
            </w:tcBorders>
            <w:shd w:val="clear" w:color="auto" w:fill="BFBFBF" w:themeFill="background1" w:themeFillShade="BF"/>
            <w:tcMar>
              <w:top w:w="0" w:type="dxa"/>
              <w:left w:w="100" w:type="dxa"/>
              <w:bottom w:w="0" w:type="dxa"/>
              <w:right w:w="100" w:type="dxa"/>
            </w:tcMar>
            <w:vAlign w:val="center"/>
          </w:tcPr>
          <w:p w14:paraId="56139CA5" w14:textId="77777777" w:rsidR="007B6473" w:rsidRPr="000A12A4" w:rsidRDefault="00646F9F" w:rsidP="00CC68F5">
            <w:pPr>
              <w:spacing w:before="120" w:after="120" w:line="240" w:lineRule="auto"/>
              <w:rPr>
                <w:rFonts w:ascii="Times New Roman" w:eastAsia="Times New Roman" w:hAnsi="Times New Roman" w:cs="Times New Roman"/>
                <w:b/>
                <w:bCs/>
                <w:sz w:val="24"/>
                <w:szCs w:val="24"/>
              </w:rPr>
            </w:pPr>
            <w:r w:rsidRPr="000A12A4">
              <w:rPr>
                <w:rFonts w:ascii="Times New Roman" w:eastAsia="Times New Roman" w:hAnsi="Times New Roman" w:cs="Times New Roman"/>
                <w:b/>
                <w:bCs/>
                <w:sz w:val="24"/>
                <w:szCs w:val="24"/>
              </w:rPr>
              <w:t>Luồng sự kiện thay thế:</w:t>
            </w:r>
          </w:p>
        </w:tc>
      </w:tr>
      <w:tr w:rsidR="007B6473" w14:paraId="388F7D04"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7F572BC6"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E373F98" w14:textId="6BD5A70E" w:rsidR="007B6473" w:rsidRPr="000A12A4" w:rsidRDefault="004C4ABD" w:rsidP="00CC68F5">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.1.  Mã nhân viên không đúng định dạng</w:t>
            </w:r>
            <w:r w:rsidR="009344BA">
              <w:rPr>
                <w:rFonts w:ascii="Times New Roman" w:eastAsia="Times New Roman" w:hAnsi="Times New Roman" w:cs="Times New Roman"/>
                <w:sz w:val="24"/>
                <w:szCs w:val="24"/>
              </w:rPr>
              <w:t>, t</w:t>
            </w:r>
            <w:r w:rsidR="009344BA" w:rsidRPr="000A12A4">
              <w:rPr>
                <w:rFonts w:ascii="Times New Roman" w:eastAsia="Times New Roman" w:hAnsi="Times New Roman" w:cs="Times New Roman"/>
                <w:sz w:val="24"/>
                <w:szCs w:val="24"/>
              </w:rPr>
              <w:t>hông báo mã nhân viên sai định dạng</w:t>
            </w:r>
            <w:r w:rsidR="008278F8">
              <w:rPr>
                <w:rFonts w:ascii="Times New Roman" w:eastAsia="Times New Roman" w:hAnsi="Times New Roman" w:cs="Times New Roman"/>
                <w:sz w:val="24"/>
                <w:szCs w:val="24"/>
              </w:rPr>
              <w:t>. Yêu cầu nhập lại</w:t>
            </w:r>
            <w:r w:rsidR="00EE297C">
              <w:rPr>
                <w:rFonts w:ascii="Times New Roman" w:eastAsia="Times New Roman" w:hAnsi="Times New Roman" w:cs="Times New Roman"/>
                <w:sz w:val="24"/>
                <w:szCs w:val="24"/>
              </w:rPr>
              <w:t xml:space="preserve"> mã nhân viên</w:t>
            </w:r>
            <w:r w:rsidR="008278F8">
              <w:rPr>
                <w:rFonts w:ascii="Times New Roman" w:eastAsia="Times New Roman" w:hAnsi="Times New Roman" w:cs="Times New Roman"/>
                <w:sz w:val="24"/>
                <w:szCs w:val="24"/>
              </w:rPr>
              <w:t>.</w:t>
            </w:r>
          </w:p>
        </w:tc>
      </w:tr>
      <w:tr w:rsidR="007B6473" w14:paraId="2E9BDF65"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DF4F322" w14:textId="5127328B" w:rsidR="007B6473" w:rsidRPr="000A12A4" w:rsidRDefault="004C4ABD"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 xml:space="preserve">.3. </w:t>
            </w:r>
            <w:r w:rsidR="008278F8">
              <w:rPr>
                <w:rFonts w:ascii="Times New Roman" w:eastAsia="Times New Roman" w:hAnsi="Times New Roman" w:cs="Times New Roman"/>
                <w:sz w:val="24"/>
                <w:szCs w:val="24"/>
              </w:rPr>
              <w:t>Chọn xác nhận nhập lại</w:t>
            </w:r>
            <w:r w:rsidR="00C93483">
              <w:rPr>
                <w:rFonts w:ascii="Times New Roman" w:eastAsia="Times New Roman" w:hAnsi="Times New Roman" w:cs="Times New Roman"/>
                <w:sz w:val="24"/>
                <w:szCs w:val="24"/>
              </w:rPr>
              <w:t xml:space="preserve"> mã nhân viên</w:t>
            </w:r>
            <w:r w:rsidR="008278F8">
              <w:rPr>
                <w:rFonts w:ascii="Times New Roman" w:eastAsia="Times New Roman" w:hAnsi="Times New Roman" w:cs="Times New Roman"/>
                <w:sz w:val="24"/>
                <w:szCs w:val="24"/>
              </w:rPr>
              <w:t>.</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9201395"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61DF6377"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CD5FC3C"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lastRenderedPageBreak/>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83A5BC5" w14:textId="50E55B80" w:rsidR="007B6473" w:rsidRPr="000A12A4" w:rsidRDefault="004C4ABD"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 xml:space="preserve">.4. Quay lại bước </w:t>
            </w:r>
            <w:r>
              <w:rPr>
                <w:rFonts w:ascii="Times New Roman" w:eastAsia="Times New Roman" w:hAnsi="Times New Roman" w:cs="Times New Roman"/>
                <w:sz w:val="24"/>
                <w:szCs w:val="24"/>
              </w:rPr>
              <w:t>1</w:t>
            </w:r>
          </w:p>
        </w:tc>
      </w:tr>
      <w:tr w:rsidR="007B6473" w14:paraId="4E8BB9DA"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666E75BB"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6A762F2" w14:textId="4E3052FF" w:rsidR="007B6473"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646F9F" w:rsidRPr="000A12A4">
              <w:rPr>
                <w:rFonts w:ascii="Times New Roman" w:eastAsia="Times New Roman" w:hAnsi="Times New Roman" w:cs="Times New Roman"/>
                <w:sz w:val="24"/>
                <w:szCs w:val="24"/>
              </w:rPr>
              <w:t>.</w:t>
            </w:r>
            <w:r w:rsidR="00AB5A83">
              <w:rPr>
                <w:rFonts w:ascii="Times New Roman" w:eastAsia="Times New Roman" w:hAnsi="Times New Roman" w:cs="Times New Roman"/>
                <w:sz w:val="24"/>
                <w:szCs w:val="24"/>
              </w:rPr>
              <w:t>1</w:t>
            </w:r>
            <w:r w:rsidR="00646F9F" w:rsidRPr="000A12A4">
              <w:rPr>
                <w:rFonts w:ascii="Times New Roman" w:eastAsia="Times New Roman" w:hAnsi="Times New Roman" w:cs="Times New Roman"/>
                <w:sz w:val="24"/>
                <w:szCs w:val="24"/>
              </w:rPr>
              <w:t>. Thông báo sai mật khẩu</w:t>
            </w:r>
            <w:r w:rsidR="00C430DF">
              <w:rPr>
                <w:rFonts w:ascii="Times New Roman" w:eastAsia="Times New Roman" w:hAnsi="Times New Roman" w:cs="Times New Roman"/>
                <w:sz w:val="24"/>
                <w:szCs w:val="24"/>
              </w:rPr>
              <w:t xml:space="preserve">. </w:t>
            </w:r>
            <w:r w:rsidR="006C24D2">
              <w:rPr>
                <w:rFonts w:ascii="Times New Roman" w:eastAsia="Times New Roman" w:hAnsi="Times New Roman" w:cs="Times New Roman"/>
                <w:sz w:val="24"/>
                <w:szCs w:val="24"/>
              </w:rPr>
              <w:t>Yêu cầu nhập lại</w:t>
            </w:r>
            <w:r w:rsidR="00EE297C">
              <w:rPr>
                <w:rFonts w:ascii="Times New Roman" w:eastAsia="Times New Roman" w:hAnsi="Times New Roman" w:cs="Times New Roman"/>
                <w:sz w:val="24"/>
                <w:szCs w:val="24"/>
              </w:rPr>
              <w:t xml:space="preserve"> mật khẩu</w:t>
            </w:r>
            <w:r w:rsidR="00CB771A">
              <w:rPr>
                <w:rFonts w:ascii="Times New Roman" w:eastAsia="Times New Roman" w:hAnsi="Times New Roman" w:cs="Times New Roman"/>
                <w:sz w:val="24"/>
                <w:szCs w:val="24"/>
              </w:rPr>
              <w:t>.</w:t>
            </w:r>
          </w:p>
        </w:tc>
      </w:tr>
      <w:tr w:rsidR="007B6473" w14:paraId="62E2600C"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6165B52A" w14:textId="33E31F0E" w:rsidR="007B6473"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646F9F" w:rsidRPr="000A12A4">
              <w:rPr>
                <w:rFonts w:ascii="Times New Roman" w:eastAsia="Times New Roman" w:hAnsi="Times New Roman" w:cs="Times New Roman"/>
                <w:sz w:val="24"/>
                <w:szCs w:val="24"/>
              </w:rPr>
              <w:t>.</w:t>
            </w:r>
            <w:r w:rsidR="00AB5A83">
              <w:rPr>
                <w:rFonts w:ascii="Times New Roman" w:eastAsia="Times New Roman" w:hAnsi="Times New Roman" w:cs="Times New Roman"/>
                <w:sz w:val="24"/>
                <w:szCs w:val="24"/>
              </w:rPr>
              <w:t>2</w:t>
            </w:r>
            <w:r w:rsidR="00646F9F" w:rsidRPr="000A12A4">
              <w:rPr>
                <w:rFonts w:ascii="Times New Roman" w:eastAsia="Times New Roman" w:hAnsi="Times New Roman" w:cs="Times New Roman"/>
                <w:sz w:val="24"/>
                <w:szCs w:val="24"/>
              </w:rPr>
              <w:t xml:space="preserve">. </w:t>
            </w:r>
            <w:r w:rsidR="008C0575">
              <w:rPr>
                <w:rFonts w:ascii="Times New Roman" w:eastAsia="Times New Roman" w:hAnsi="Times New Roman" w:cs="Times New Roman"/>
                <w:sz w:val="24"/>
                <w:szCs w:val="24"/>
              </w:rPr>
              <w:t>Chọn xác nhận nhập lại mật khẩu</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5E3E55A"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r>
      <w:tr w:rsidR="007B6473" w14:paraId="164ECE6C"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18B8899" w14:textId="77777777" w:rsidR="007B6473" w:rsidRPr="000A12A4" w:rsidRDefault="00646F9F" w:rsidP="00CC68F5">
            <w:pPr>
              <w:spacing w:before="120" w:after="120" w:line="240" w:lineRule="auto"/>
              <w:rPr>
                <w:rFonts w:ascii="Times New Roman" w:eastAsia="Times New Roman" w:hAnsi="Times New Roman" w:cs="Times New Roman"/>
                <w:sz w:val="24"/>
                <w:szCs w:val="24"/>
              </w:rPr>
            </w:pPr>
            <w:r w:rsidRPr="000A12A4">
              <w:rPr>
                <w:rFonts w:ascii="Times New Roman" w:eastAsia="Times New Roman" w:hAnsi="Times New Roman" w:cs="Times New Roman"/>
                <w:sz w:val="24"/>
                <w:szCs w:val="24"/>
              </w:rPr>
              <w:t xml:space="preserve"> </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1042011" w14:textId="199B47F4" w:rsidR="007B6473"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B9215C">
              <w:rPr>
                <w:rFonts w:ascii="Times New Roman" w:eastAsia="Times New Roman" w:hAnsi="Times New Roman" w:cs="Times New Roman"/>
                <w:sz w:val="24"/>
                <w:szCs w:val="24"/>
              </w:rPr>
              <w:t xml:space="preserve">.3. </w:t>
            </w:r>
            <w:r w:rsidR="008278F8">
              <w:rPr>
                <w:rFonts w:ascii="Times New Roman" w:eastAsia="Times New Roman" w:hAnsi="Times New Roman" w:cs="Times New Roman"/>
                <w:sz w:val="24"/>
                <w:szCs w:val="24"/>
              </w:rPr>
              <w:t xml:space="preserve">Quay lại </w:t>
            </w:r>
            <w:r w:rsidR="00D5645B">
              <w:rPr>
                <w:rFonts w:ascii="Times New Roman" w:eastAsia="Times New Roman" w:hAnsi="Times New Roman" w:cs="Times New Roman"/>
                <w:sz w:val="24"/>
                <w:szCs w:val="24"/>
              </w:rPr>
              <w:t>bước 3</w:t>
            </w:r>
          </w:p>
        </w:tc>
      </w:tr>
      <w:tr w:rsidR="004C4ABD" w14:paraId="5B611C71" w14:textId="77777777" w:rsidTr="00CC68F5">
        <w:trPr>
          <w:trHeight w:val="340"/>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vAlign w:val="center"/>
          </w:tcPr>
          <w:p w14:paraId="3CE5EA7A" w14:textId="631E316C" w:rsidR="004C4ABD" w:rsidRPr="003238E1" w:rsidRDefault="0007182D" w:rsidP="00CC68F5">
            <w:pPr>
              <w:spacing w:before="120" w:after="120" w:line="240" w:lineRule="auto"/>
              <w:rPr>
                <w:rFonts w:ascii="Times New Roman" w:eastAsia="Times New Roman" w:hAnsi="Times New Roman" w:cs="Times New Roman"/>
                <w:b/>
                <w:bCs/>
                <w:sz w:val="24"/>
                <w:szCs w:val="24"/>
              </w:rPr>
            </w:pPr>
            <w:r w:rsidRPr="003238E1">
              <w:rPr>
                <w:rFonts w:ascii="Times New Roman" w:eastAsia="Times New Roman" w:hAnsi="Times New Roman" w:cs="Times New Roman"/>
                <w:b/>
                <w:bCs/>
                <w:sz w:val="24"/>
                <w:szCs w:val="24"/>
              </w:rPr>
              <w:t xml:space="preserve">Luồng </w:t>
            </w:r>
            <w:r w:rsidR="004D37A1" w:rsidRPr="003238E1">
              <w:rPr>
                <w:rFonts w:ascii="Times New Roman" w:eastAsia="Times New Roman" w:hAnsi="Times New Roman" w:cs="Times New Roman"/>
                <w:b/>
                <w:bCs/>
                <w:sz w:val="24"/>
                <w:szCs w:val="24"/>
              </w:rPr>
              <w:t xml:space="preserve">sự kiện </w:t>
            </w:r>
            <w:r w:rsidRPr="003238E1">
              <w:rPr>
                <w:rFonts w:ascii="Times New Roman" w:eastAsia="Times New Roman" w:hAnsi="Times New Roman" w:cs="Times New Roman"/>
                <w:b/>
                <w:bCs/>
                <w:sz w:val="24"/>
                <w:szCs w:val="24"/>
              </w:rPr>
              <w:t>ngoại lệ</w:t>
            </w:r>
            <w:r w:rsidR="004D37A1" w:rsidRPr="003238E1">
              <w:rPr>
                <w:rFonts w:ascii="Times New Roman" w:eastAsia="Times New Roman" w:hAnsi="Times New Roman" w:cs="Times New Roman"/>
                <w:b/>
                <w:bCs/>
                <w:sz w:val="24"/>
                <w:szCs w:val="24"/>
              </w:rPr>
              <w:t>:</w:t>
            </w:r>
          </w:p>
        </w:tc>
      </w:tr>
      <w:tr w:rsidR="004C4ABD" w14:paraId="6969B384"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78CF7E3" w14:textId="77777777" w:rsidR="004C4ABD" w:rsidRPr="000A12A4" w:rsidRDefault="004C4ABD" w:rsidP="00CC68F5">
            <w:pPr>
              <w:spacing w:before="120" w:after="120" w:line="240" w:lineRule="auto"/>
              <w:rPr>
                <w:rFonts w:ascii="Times New Roman" w:eastAsia="Times New Roman" w:hAnsi="Times New Roman" w:cs="Times New Roman"/>
                <w:sz w:val="24"/>
                <w:szCs w:val="24"/>
              </w:rPr>
            </w:pP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60E9B54" w14:textId="78E9B032" w:rsidR="004C4ABD"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70DCE">
              <w:rPr>
                <w:rFonts w:ascii="Times New Roman" w:eastAsia="Times New Roman" w:hAnsi="Times New Roman" w:cs="Times New Roman"/>
                <w:sz w:val="24"/>
                <w:szCs w:val="24"/>
              </w:rPr>
              <w:t>.1.1 Thông báo</w:t>
            </w:r>
            <w:r w:rsidR="00D777B3">
              <w:rPr>
                <w:rFonts w:ascii="Times New Roman" w:eastAsia="Times New Roman" w:hAnsi="Times New Roman" w:cs="Times New Roman"/>
                <w:sz w:val="24"/>
                <w:szCs w:val="24"/>
              </w:rPr>
              <w:t xml:space="preserve"> </w:t>
            </w:r>
            <w:r w:rsidR="000D13B4">
              <w:rPr>
                <w:rFonts w:ascii="Times New Roman" w:eastAsia="Times New Roman" w:hAnsi="Times New Roman" w:cs="Times New Roman"/>
                <w:sz w:val="24"/>
                <w:szCs w:val="24"/>
              </w:rPr>
              <w:t>nhân viên</w:t>
            </w:r>
            <w:r w:rsidR="00D777B3">
              <w:rPr>
                <w:rFonts w:ascii="Times New Roman" w:eastAsia="Times New Roman" w:hAnsi="Times New Roman" w:cs="Times New Roman"/>
                <w:sz w:val="24"/>
                <w:szCs w:val="24"/>
              </w:rPr>
              <w:t xml:space="preserve"> không tồn tại</w:t>
            </w:r>
            <w:r w:rsidR="003E487D">
              <w:rPr>
                <w:rFonts w:ascii="Times New Roman" w:eastAsia="Times New Roman" w:hAnsi="Times New Roman" w:cs="Times New Roman"/>
                <w:sz w:val="24"/>
                <w:szCs w:val="24"/>
              </w:rPr>
              <w:t>. Yêu cầu nhập lại</w:t>
            </w:r>
            <w:r w:rsidR="00EE507B">
              <w:rPr>
                <w:rFonts w:ascii="Times New Roman" w:eastAsia="Times New Roman" w:hAnsi="Times New Roman" w:cs="Times New Roman"/>
                <w:sz w:val="24"/>
                <w:szCs w:val="24"/>
              </w:rPr>
              <w:t xml:space="preserve"> mã nhân viên</w:t>
            </w:r>
            <w:r w:rsidR="00D777B3">
              <w:rPr>
                <w:rFonts w:ascii="Times New Roman" w:eastAsia="Times New Roman" w:hAnsi="Times New Roman" w:cs="Times New Roman"/>
                <w:sz w:val="24"/>
                <w:szCs w:val="24"/>
              </w:rPr>
              <w:t>.</w:t>
            </w:r>
          </w:p>
        </w:tc>
      </w:tr>
      <w:tr w:rsidR="004C4ABD" w14:paraId="75A49056"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718AC2B" w14:textId="54FB7C2E" w:rsidR="004C4ABD" w:rsidRPr="000A12A4" w:rsidRDefault="00E91679" w:rsidP="00CC68F5">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D777B3">
              <w:rPr>
                <w:rFonts w:ascii="Times New Roman" w:eastAsia="Times New Roman" w:hAnsi="Times New Roman" w:cs="Times New Roman"/>
                <w:sz w:val="24"/>
                <w:szCs w:val="24"/>
              </w:rPr>
              <w:t>.1.2. Chọn xác nhận nhập lại</w:t>
            </w:r>
            <w:r w:rsidR="0070040C">
              <w:rPr>
                <w:rFonts w:ascii="Times New Roman" w:eastAsia="Times New Roman" w:hAnsi="Times New Roman" w:cs="Times New Roman"/>
                <w:sz w:val="24"/>
                <w:szCs w:val="24"/>
              </w:rPr>
              <w:t xml:space="preserve"> mã nhân viên</w:t>
            </w: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8919F9A" w14:textId="77777777" w:rsidR="004C4ABD" w:rsidRPr="000A12A4" w:rsidRDefault="004C4ABD" w:rsidP="00CC68F5">
            <w:pPr>
              <w:spacing w:before="120" w:after="120" w:line="240" w:lineRule="auto"/>
              <w:rPr>
                <w:rFonts w:ascii="Times New Roman" w:eastAsia="Times New Roman" w:hAnsi="Times New Roman" w:cs="Times New Roman"/>
                <w:sz w:val="24"/>
                <w:szCs w:val="24"/>
              </w:rPr>
            </w:pPr>
          </w:p>
        </w:tc>
      </w:tr>
      <w:tr w:rsidR="004C4ABD" w14:paraId="5A1BEF99" w14:textId="77777777" w:rsidTr="0071320F">
        <w:trPr>
          <w:trHeight w:val="340"/>
        </w:trPr>
        <w:tc>
          <w:tcPr>
            <w:tcW w:w="4245"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54238B1" w14:textId="77777777" w:rsidR="004C4ABD" w:rsidRPr="000A12A4" w:rsidRDefault="004C4ABD" w:rsidP="00CC68F5">
            <w:pPr>
              <w:spacing w:before="120" w:after="120" w:line="240" w:lineRule="auto"/>
              <w:rPr>
                <w:rFonts w:ascii="Times New Roman" w:eastAsia="Times New Roman" w:hAnsi="Times New Roman" w:cs="Times New Roman"/>
                <w:sz w:val="24"/>
                <w:szCs w:val="24"/>
              </w:rPr>
            </w:pPr>
          </w:p>
        </w:tc>
        <w:tc>
          <w:tcPr>
            <w:tcW w:w="601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885A51C" w14:textId="261A88F9" w:rsidR="004C4ABD" w:rsidRPr="000A12A4" w:rsidRDefault="00E91679" w:rsidP="000E4ED2">
            <w:pPr>
              <w:keepNext/>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D777B3">
              <w:rPr>
                <w:rFonts w:ascii="Times New Roman" w:eastAsia="Times New Roman" w:hAnsi="Times New Roman" w:cs="Times New Roman"/>
                <w:sz w:val="24"/>
                <w:szCs w:val="24"/>
              </w:rPr>
              <w:t>.1.3. Quay lại bước 1</w:t>
            </w:r>
          </w:p>
        </w:tc>
      </w:tr>
    </w:tbl>
    <w:p w14:paraId="41353DF2" w14:textId="4124A42F" w:rsidR="000E4ED2" w:rsidRDefault="000E4ED2" w:rsidP="00EC7AAB">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5</w:t>
      </w:r>
      <w:r w:rsidR="00E56A17">
        <w:rPr>
          <w:noProof/>
        </w:rPr>
        <w:fldChar w:fldCharType="end"/>
      </w:r>
      <w:r>
        <w:t>. Đặc tả Usecase Đăng Nhập</w:t>
      </w:r>
    </w:p>
    <w:p w14:paraId="22365AA5" w14:textId="77777777" w:rsidR="007B6473" w:rsidRDefault="00646F9F" w:rsidP="00BB1B4A">
      <w:pPr>
        <w:pStyle w:val="Top3"/>
      </w:pPr>
      <w:bookmarkStart w:id="51" w:name="_heading=h.f0sr2m6j73tn" w:colFirst="0" w:colLast="0"/>
      <w:bookmarkStart w:id="52" w:name="_Toc146233529"/>
      <w:bookmarkStart w:id="53" w:name="_Toc146317982"/>
      <w:bookmarkStart w:id="54" w:name="_Toc152431128"/>
      <w:bookmarkStart w:id="55" w:name="_Toc153383715"/>
      <w:bookmarkEnd w:id="51"/>
      <w:r>
        <w:t>Biểu đồ</w:t>
      </w:r>
      <w:bookmarkEnd w:id="52"/>
      <w:bookmarkEnd w:id="53"/>
      <w:bookmarkEnd w:id="54"/>
      <w:bookmarkEnd w:id="55"/>
    </w:p>
    <w:p w14:paraId="1A403F6A" w14:textId="77777777" w:rsidR="007B6473"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t>Activit</w:t>
      </w:r>
      <w:bookmarkStart w:id="56" w:name="_heading=h.gr1w3pu9l7ng" w:colFirst="0" w:colLast="0"/>
      <w:bookmarkStart w:id="57" w:name="_heading=h.myt3gmxwkw1x" w:colFirst="0" w:colLast="0"/>
      <w:bookmarkEnd w:id="56"/>
      <w:bookmarkEnd w:id="57"/>
      <w:r w:rsidRPr="004C0A07">
        <w:rPr>
          <w:rFonts w:ascii="Times New Roman" w:eastAsia="Times New Roman" w:hAnsi="Times New Roman" w:cs="Times New Roman"/>
          <w:b/>
          <w:i/>
          <w:sz w:val="26"/>
          <w:szCs w:val="26"/>
        </w:rPr>
        <w:t>y</w:t>
      </w:r>
    </w:p>
    <w:p w14:paraId="6E42A86B" w14:textId="77777777" w:rsidR="008465F9" w:rsidRDefault="001F6315" w:rsidP="00723337">
      <w:r>
        <w:rPr>
          <w:noProof/>
        </w:rPr>
        <w:drawing>
          <wp:inline distT="0" distB="0" distL="0" distR="0" wp14:anchorId="01920943" wp14:editId="2BA921BC">
            <wp:extent cx="4967465" cy="4305300"/>
            <wp:effectExtent l="0" t="0" r="5080" b="0"/>
            <wp:docPr id="357732554" name="Picture 357732554"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32554" name="Picture 2" descr="A diagram of a cha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7465" cy="4305300"/>
                    </a:xfrm>
                    <a:prstGeom prst="rect">
                      <a:avLst/>
                    </a:prstGeom>
                  </pic:spPr>
                </pic:pic>
              </a:graphicData>
            </a:graphic>
          </wp:inline>
        </w:drawing>
      </w:r>
    </w:p>
    <w:p w14:paraId="490F85E3" w14:textId="702ABAD2" w:rsidR="00CC7014" w:rsidRPr="00CC7014" w:rsidRDefault="00E41CBF" w:rsidP="000C2A2A">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2</w:t>
      </w:r>
      <w:r w:rsidR="00E56A17">
        <w:rPr>
          <w:noProof/>
        </w:rPr>
        <w:fldChar w:fldCharType="end"/>
      </w:r>
      <w:r w:rsidR="000C2A2A">
        <w:t>.</w:t>
      </w:r>
      <w:r w:rsidR="00CC7014">
        <w:t xml:space="preserve"> Activity Đăng Nhập</w:t>
      </w:r>
    </w:p>
    <w:p w14:paraId="6C1A7868" w14:textId="77777777" w:rsidR="00530460" w:rsidRPr="00530460" w:rsidRDefault="00530460" w:rsidP="00530460"/>
    <w:p w14:paraId="0A17381E" w14:textId="3ABE3F57" w:rsidR="007B6473" w:rsidRPr="004C0A07" w:rsidRDefault="00646F9F">
      <w:pPr>
        <w:spacing w:after="120" w:line="240" w:lineRule="auto"/>
        <w:rPr>
          <w:rFonts w:ascii="Times New Roman" w:eastAsia="Times New Roman" w:hAnsi="Times New Roman" w:cs="Times New Roman"/>
          <w:sz w:val="26"/>
          <w:szCs w:val="26"/>
        </w:rPr>
      </w:pPr>
      <w:r w:rsidRPr="004C0A07">
        <w:rPr>
          <w:rFonts w:ascii="Times New Roman" w:eastAsia="Times New Roman" w:hAnsi="Times New Roman" w:cs="Times New Roman"/>
          <w:b/>
          <w:i/>
          <w:sz w:val="26"/>
          <w:szCs w:val="26"/>
        </w:rPr>
        <w:lastRenderedPageBreak/>
        <w:t>Sequence</w:t>
      </w:r>
    </w:p>
    <w:p w14:paraId="6BE5CB56" w14:textId="77777777" w:rsidR="007B6473" w:rsidRDefault="006B367B" w:rsidP="00723337">
      <w:bookmarkStart w:id="58" w:name="_heading=h.tcosmu66ioed" w:colFirst="0" w:colLast="0"/>
      <w:bookmarkEnd w:id="58"/>
      <w:r>
        <w:rPr>
          <w:noProof/>
        </w:rPr>
        <w:drawing>
          <wp:inline distT="0" distB="0" distL="0" distR="0" wp14:anchorId="3DCD9369" wp14:editId="63DDF014">
            <wp:extent cx="6511925" cy="4989830"/>
            <wp:effectExtent l="0" t="0" r="3175" b="1270"/>
            <wp:docPr id="349442117" name="Picture 3494421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2117" name="Picture 1" descr="A diagram of a projec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1925" cy="4989830"/>
                    </a:xfrm>
                    <a:prstGeom prst="rect">
                      <a:avLst/>
                    </a:prstGeom>
                    <a:noFill/>
                    <a:ln>
                      <a:noFill/>
                    </a:ln>
                  </pic:spPr>
                </pic:pic>
              </a:graphicData>
            </a:graphic>
          </wp:inline>
        </w:drawing>
      </w:r>
    </w:p>
    <w:p w14:paraId="21683538" w14:textId="5F57FF4A" w:rsidR="006B367B" w:rsidRPr="00ED4718" w:rsidRDefault="00B64230" w:rsidP="00ED4718">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3</w:t>
      </w:r>
      <w:r w:rsidR="00E56A17">
        <w:rPr>
          <w:noProof/>
        </w:rPr>
        <w:fldChar w:fldCharType="end"/>
      </w:r>
      <w:r w:rsidR="00ED4718">
        <w:t>.</w:t>
      </w:r>
      <w:r>
        <w:t xml:space="preserve"> Sequence </w:t>
      </w:r>
      <w:r w:rsidR="004D1904">
        <w:t>Đăng Nhập</w:t>
      </w:r>
      <w:bookmarkStart w:id="59" w:name="_Toc146233530"/>
    </w:p>
    <w:p w14:paraId="568A3459" w14:textId="43286299" w:rsidR="007B6473" w:rsidRDefault="00EC4E48" w:rsidP="0087622E">
      <w:pPr>
        <w:pStyle w:val="Top2"/>
      </w:pPr>
      <w:bookmarkStart w:id="60" w:name="_Toc146317983"/>
      <w:bookmarkStart w:id="61" w:name="_Toc152431129"/>
      <w:bookmarkStart w:id="62" w:name="_Toc153383716"/>
      <w:r>
        <w:t>UC002_</w:t>
      </w:r>
      <w:r w:rsidR="005C3056">
        <w:t>Thêm Quần Áo</w:t>
      </w:r>
      <w:bookmarkEnd w:id="59"/>
      <w:bookmarkEnd w:id="60"/>
      <w:bookmarkEnd w:id="61"/>
      <w:bookmarkEnd w:id="62"/>
    </w:p>
    <w:p w14:paraId="0F071A65" w14:textId="77777777" w:rsidR="007B6473" w:rsidRDefault="00646F9F" w:rsidP="0087622E">
      <w:pPr>
        <w:pStyle w:val="Top3"/>
      </w:pPr>
      <w:bookmarkStart w:id="63" w:name="_Toc146233531"/>
      <w:bookmarkStart w:id="64" w:name="_Toc146317984"/>
      <w:bookmarkStart w:id="65" w:name="_Toc152431130"/>
      <w:bookmarkStart w:id="66" w:name="_Toc153383717"/>
      <w:r>
        <w:t>Mô tả use case UC002</w:t>
      </w:r>
      <w:bookmarkEnd w:id="63"/>
      <w:bookmarkEnd w:id="64"/>
      <w:bookmarkEnd w:id="65"/>
      <w:bookmarkEnd w:id="66"/>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5"/>
        <w:gridCol w:w="2552"/>
        <w:gridCol w:w="6095"/>
      </w:tblGrid>
      <w:tr w:rsidR="007B6473" w:rsidRPr="006B367B" w14:paraId="05F0345A" w14:textId="77777777" w:rsidTr="0071320F">
        <w:trPr>
          <w:trHeight w:val="3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1E8C42ED" w14:textId="2BE3818E" w:rsidR="007B6473" w:rsidRPr="006B367B" w:rsidRDefault="00646F9F" w:rsidP="00CC68F5">
            <w:pPr>
              <w:spacing w:before="120" w:line="276" w:lineRule="auto"/>
              <w:ind w:right="-920"/>
              <w:jc w:val="both"/>
              <w:rPr>
                <w:rFonts w:ascii="Times New Roman" w:eastAsia="Times New Roman" w:hAnsi="Times New Roman" w:cs="Times New Roman"/>
              </w:rPr>
            </w:pPr>
            <w:r w:rsidRPr="006B367B">
              <w:rPr>
                <w:rFonts w:ascii="Times New Roman" w:eastAsia="Times New Roman" w:hAnsi="Times New Roman" w:cs="Times New Roman"/>
                <w:b/>
              </w:rPr>
              <w:t xml:space="preserve">Use case: </w:t>
            </w:r>
            <w:r w:rsidRPr="006B367B">
              <w:rPr>
                <w:rFonts w:ascii="Times New Roman" w:eastAsia="Times New Roman" w:hAnsi="Times New Roman" w:cs="Times New Roman"/>
              </w:rPr>
              <w:t>UC002_</w:t>
            </w:r>
            <w:r w:rsidR="006E6666" w:rsidRPr="006B367B">
              <w:rPr>
                <w:rFonts w:ascii="Times New Roman" w:eastAsia="Times New Roman" w:hAnsi="Times New Roman" w:cs="Times New Roman"/>
              </w:rPr>
              <w:t>Thêm quần áo</w:t>
            </w:r>
          </w:p>
        </w:tc>
      </w:tr>
      <w:tr w:rsidR="007B6473" w:rsidRPr="006B367B" w14:paraId="54C9A31F" w14:textId="77777777" w:rsidTr="0071320F">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B150149" w14:textId="77777777" w:rsidR="007B6473" w:rsidRPr="006B367B" w:rsidRDefault="00646F9F" w:rsidP="00885022">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Mục đích:</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DF4E40" w14:textId="5A1595B7" w:rsidR="007B6473" w:rsidRPr="006B367B" w:rsidRDefault="18900D74" w:rsidP="00885022">
            <w:pPr>
              <w:spacing w:before="120" w:after="120" w:line="276" w:lineRule="auto"/>
              <w:ind w:right="-120"/>
              <w:jc w:val="both"/>
              <w:rPr>
                <w:rFonts w:ascii="Times New Roman" w:eastAsia="Times New Roman" w:hAnsi="Times New Roman" w:cs="Times New Roman"/>
              </w:rPr>
            </w:pPr>
            <w:r w:rsidRPr="006B367B">
              <w:rPr>
                <w:rFonts w:ascii="Times New Roman" w:eastAsia="Times New Roman" w:hAnsi="Times New Roman" w:cs="Times New Roman"/>
              </w:rPr>
              <w:t>Thêm</w:t>
            </w:r>
            <w:r w:rsidR="00646F9F" w:rsidRPr="006B367B">
              <w:rPr>
                <w:rFonts w:ascii="Times New Roman" w:eastAsia="Times New Roman" w:hAnsi="Times New Roman" w:cs="Times New Roman"/>
              </w:rPr>
              <w:t xml:space="preserve"> </w:t>
            </w:r>
            <w:r w:rsidR="00C9564C" w:rsidRPr="006B367B">
              <w:rPr>
                <w:rFonts w:ascii="Times New Roman" w:eastAsia="Times New Roman" w:hAnsi="Times New Roman" w:cs="Times New Roman"/>
              </w:rPr>
              <w:t>thông tin quần áo mới</w:t>
            </w:r>
            <w:r w:rsidR="78FB56BE" w:rsidRPr="006B367B">
              <w:rPr>
                <w:rFonts w:ascii="Times New Roman" w:eastAsia="Times New Roman" w:hAnsi="Times New Roman" w:cs="Times New Roman"/>
              </w:rPr>
              <w:t xml:space="preserve"> vào</w:t>
            </w:r>
            <w:r w:rsidR="00C9564C" w:rsidRPr="006B367B">
              <w:rPr>
                <w:rFonts w:ascii="Times New Roman" w:eastAsia="Times New Roman" w:hAnsi="Times New Roman" w:cs="Times New Roman"/>
              </w:rPr>
              <w:t xml:space="preserve"> hệ thống</w:t>
            </w:r>
            <w:r w:rsidR="78FB56BE" w:rsidRPr="006B367B">
              <w:rPr>
                <w:rFonts w:ascii="Times New Roman" w:eastAsia="Times New Roman" w:hAnsi="Times New Roman" w:cs="Times New Roman"/>
              </w:rPr>
              <w:t xml:space="preserve"> CSDL</w:t>
            </w:r>
          </w:p>
        </w:tc>
      </w:tr>
      <w:tr w:rsidR="007B6473" w:rsidRPr="006B367B" w14:paraId="1E86B5B9" w14:textId="77777777" w:rsidTr="0071320F">
        <w:trPr>
          <w:trHeight w:val="391"/>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683CD1A" w14:textId="77777777" w:rsidR="007B6473" w:rsidRPr="006B367B" w:rsidRDefault="00646F9F" w:rsidP="00C9564C">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Mô tả sơ lược:</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604D6B" w14:textId="1305A366" w:rsidR="007B6473" w:rsidRPr="006B367B" w:rsidRDefault="00C9564C" w:rsidP="00C9564C">
            <w:pPr>
              <w:spacing w:before="120" w:after="120" w:line="276" w:lineRule="auto"/>
              <w:ind w:right="-120"/>
              <w:jc w:val="both"/>
              <w:rPr>
                <w:rFonts w:ascii="Times New Roman" w:eastAsia="Times New Roman" w:hAnsi="Times New Roman" w:cs="Times New Roman"/>
              </w:rPr>
            </w:pPr>
            <w:r w:rsidRPr="006B367B">
              <w:rPr>
                <w:rFonts w:ascii="Times New Roman" w:eastAsia="Times New Roman" w:hAnsi="Times New Roman" w:cs="Times New Roman"/>
              </w:rPr>
              <w:t>NV</w:t>
            </w:r>
            <w:r w:rsidR="2562241E" w:rsidRPr="006B367B">
              <w:rPr>
                <w:rFonts w:ascii="Times New Roman" w:eastAsia="Times New Roman" w:hAnsi="Times New Roman" w:cs="Times New Roman"/>
              </w:rPr>
              <w:t>QL</w:t>
            </w:r>
            <w:r w:rsidR="00646F9F" w:rsidRPr="006B367B">
              <w:rPr>
                <w:rFonts w:ascii="Times New Roman" w:eastAsia="Times New Roman" w:hAnsi="Times New Roman" w:cs="Times New Roman"/>
              </w:rPr>
              <w:t xml:space="preserve"> thực hiện </w:t>
            </w:r>
            <w:r w:rsidR="004C0A07" w:rsidRPr="006B367B">
              <w:rPr>
                <w:rFonts w:ascii="Times New Roman" w:eastAsia="Times New Roman" w:hAnsi="Times New Roman" w:cs="Times New Roman"/>
              </w:rPr>
              <w:t xml:space="preserve">nhập </w:t>
            </w:r>
            <w:r w:rsidRPr="006B367B">
              <w:rPr>
                <w:rFonts w:ascii="Times New Roman" w:eastAsia="Times New Roman" w:hAnsi="Times New Roman" w:cs="Times New Roman"/>
              </w:rPr>
              <w:t xml:space="preserve">các thông tin quần áo mới </w:t>
            </w:r>
            <w:r w:rsidR="00E72B10" w:rsidRPr="006B367B">
              <w:rPr>
                <w:rFonts w:ascii="Times New Roman" w:eastAsia="Times New Roman" w:hAnsi="Times New Roman" w:cs="Times New Roman"/>
              </w:rPr>
              <w:t>vào hệ thống</w:t>
            </w:r>
          </w:p>
        </w:tc>
      </w:tr>
      <w:tr w:rsidR="007B6473" w:rsidRPr="006B367B" w14:paraId="6154DF5A" w14:textId="77777777" w:rsidTr="0071320F">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0F6485C" w14:textId="77777777" w:rsidR="007B6473" w:rsidRPr="006B367B" w:rsidRDefault="00646F9F" w:rsidP="00885022">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Actor chính:</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342B634" w14:textId="10E08F3A" w:rsidR="007B6473" w:rsidRPr="006B367B" w:rsidRDefault="2C08580E" w:rsidP="00885022">
            <w:pPr>
              <w:spacing w:before="120" w:after="120" w:line="276" w:lineRule="auto"/>
              <w:jc w:val="both"/>
              <w:rPr>
                <w:rFonts w:ascii="Times New Roman" w:eastAsia="Times New Roman" w:hAnsi="Times New Roman" w:cs="Times New Roman"/>
              </w:rPr>
            </w:pPr>
            <w:r w:rsidRPr="006B367B">
              <w:rPr>
                <w:rFonts w:ascii="Times New Roman" w:eastAsia="Times New Roman" w:hAnsi="Times New Roman" w:cs="Times New Roman"/>
              </w:rPr>
              <w:t>Nhân viên quản lý</w:t>
            </w:r>
          </w:p>
        </w:tc>
      </w:tr>
      <w:tr w:rsidR="007B6473" w:rsidRPr="006B367B" w14:paraId="133E389A" w14:textId="77777777" w:rsidTr="0087622E">
        <w:trPr>
          <w:trHeight w:val="540"/>
        </w:trPr>
        <w:tc>
          <w:tcPr>
            <w:tcW w:w="1695" w:type="dxa"/>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10096048" w14:textId="77777777" w:rsidR="007B6473" w:rsidRPr="006B367B" w:rsidRDefault="00646F9F" w:rsidP="00885022">
            <w:pPr>
              <w:spacing w:before="120" w:after="120" w:line="276" w:lineRule="auto"/>
              <w:jc w:val="both"/>
              <w:rPr>
                <w:rFonts w:ascii="Times New Roman" w:eastAsia="Times New Roman" w:hAnsi="Times New Roman" w:cs="Times New Roman"/>
              </w:rPr>
            </w:pPr>
            <w:r w:rsidRPr="006B367B">
              <w:rPr>
                <w:rFonts w:ascii="Times New Roman" w:eastAsia="Times New Roman" w:hAnsi="Times New Roman" w:cs="Times New Roman"/>
              </w:rPr>
              <w:t>Actor phụ:</w:t>
            </w:r>
          </w:p>
        </w:tc>
        <w:tc>
          <w:tcPr>
            <w:tcW w:w="8647" w:type="dxa"/>
            <w:gridSpan w:val="2"/>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52BF62CD" w14:textId="77777777" w:rsidR="007B6473" w:rsidRPr="006B367B" w:rsidRDefault="00646F9F" w:rsidP="00885022">
            <w:pPr>
              <w:spacing w:before="120" w:after="120" w:line="276" w:lineRule="auto"/>
              <w:ind w:right="2020"/>
              <w:jc w:val="both"/>
              <w:rPr>
                <w:rFonts w:ascii="Times New Roman" w:eastAsia="Times New Roman" w:hAnsi="Times New Roman" w:cs="Times New Roman"/>
              </w:rPr>
            </w:pPr>
            <w:r w:rsidRPr="006B367B">
              <w:rPr>
                <w:rFonts w:ascii="Times New Roman" w:eastAsia="Times New Roman" w:hAnsi="Times New Roman" w:cs="Times New Roman"/>
              </w:rPr>
              <w:t>Không</w:t>
            </w:r>
          </w:p>
        </w:tc>
      </w:tr>
      <w:tr w:rsidR="007B6473" w:rsidRPr="006B367B" w14:paraId="2BD5FA6B" w14:textId="77777777" w:rsidTr="0087622E">
        <w:trPr>
          <w:trHeight w:val="245"/>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50E3586" w14:textId="77777777" w:rsidR="007B6473" w:rsidRPr="006B367B" w:rsidRDefault="00646F9F" w:rsidP="00885022">
            <w:pPr>
              <w:spacing w:before="120" w:after="120" w:line="276" w:lineRule="auto"/>
              <w:ind w:right="-60"/>
              <w:jc w:val="both"/>
              <w:rPr>
                <w:rFonts w:ascii="Times New Roman" w:eastAsia="Times New Roman" w:hAnsi="Times New Roman" w:cs="Times New Roman"/>
              </w:rPr>
            </w:pPr>
            <w:r w:rsidRPr="006B367B">
              <w:rPr>
                <w:rFonts w:ascii="Times New Roman" w:eastAsia="Times New Roman" w:hAnsi="Times New Roman" w:cs="Times New Roman"/>
              </w:rPr>
              <w:t>Tiền điều kiện:</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283DC2" w14:textId="4198AC66" w:rsidR="007B6473" w:rsidRPr="006B367B" w:rsidRDefault="4442180F" w:rsidP="001A4AEE">
            <w:pPr>
              <w:spacing w:before="120" w:after="120" w:line="276" w:lineRule="auto"/>
              <w:ind w:right="-21"/>
              <w:jc w:val="both"/>
              <w:rPr>
                <w:rFonts w:ascii="Times New Roman" w:eastAsia="Times New Roman" w:hAnsi="Times New Roman" w:cs="Times New Roman"/>
              </w:rPr>
            </w:pPr>
            <w:r w:rsidRPr="006B367B">
              <w:rPr>
                <w:rFonts w:ascii="Times New Roman" w:eastAsia="Times New Roman" w:hAnsi="Times New Roman" w:cs="Times New Roman"/>
              </w:rPr>
              <w:t>NVQL</w:t>
            </w:r>
            <w:r w:rsidR="00646F9F" w:rsidRPr="006B367B">
              <w:rPr>
                <w:rFonts w:ascii="Times New Roman" w:eastAsia="Times New Roman" w:hAnsi="Times New Roman" w:cs="Times New Roman"/>
              </w:rPr>
              <w:t xml:space="preserve"> có tài khoản</w:t>
            </w:r>
            <w:r w:rsidR="006B367B" w:rsidRPr="006B367B">
              <w:rPr>
                <w:rFonts w:ascii="Times New Roman" w:eastAsia="Times New Roman" w:hAnsi="Times New Roman" w:cs="Times New Roman"/>
              </w:rPr>
              <w:t>,</w:t>
            </w:r>
            <w:r w:rsidR="00646F9F" w:rsidRPr="006B367B">
              <w:rPr>
                <w:rFonts w:ascii="Times New Roman" w:eastAsia="Times New Roman" w:hAnsi="Times New Roman" w:cs="Times New Roman"/>
              </w:rPr>
              <w:t xml:space="preserve"> đăng nhập thành công vào hệ thống, chọn chức năng </w:t>
            </w:r>
            <w:r w:rsidR="006C0027" w:rsidRPr="006B367B">
              <w:rPr>
                <w:rFonts w:ascii="Times New Roman" w:eastAsia="Times New Roman" w:hAnsi="Times New Roman" w:cs="Times New Roman"/>
              </w:rPr>
              <w:t xml:space="preserve">thêm </w:t>
            </w:r>
            <w:r w:rsidR="00646F9F" w:rsidRPr="006B367B">
              <w:rPr>
                <w:rFonts w:ascii="Times New Roman" w:eastAsia="Times New Roman" w:hAnsi="Times New Roman" w:cs="Times New Roman"/>
              </w:rPr>
              <w:t>quần áo</w:t>
            </w:r>
          </w:p>
        </w:tc>
      </w:tr>
      <w:tr w:rsidR="007B6473" w:rsidRPr="006B367B" w14:paraId="2FC17564" w14:textId="77777777" w:rsidTr="0087622E">
        <w:trPr>
          <w:trHeight w:val="59"/>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F4A486" w14:textId="77777777" w:rsidR="007B6473" w:rsidRPr="006B367B" w:rsidRDefault="00646F9F" w:rsidP="00885022">
            <w:pPr>
              <w:spacing w:before="120" w:after="120" w:line="276" w:lineRule="auto"/>
              <w:ind w:right="-40"/>
              <w:jc w:val="both"/>
              <w:rPr>
                <w:rFonts w:ascii="Times New Roman" w:eastAsia="Times New Roman" w:hAnsi="Times New Roman" w:cs="Times New Roman"/>
              </w:rPr>
            </w:pPr>
            <w:r w:rsidRPr="006B367B">
              <w:rPr>
                <w:rFonts w:ascii="Times New Roman" w:eastAsia="Times New Roman" w:hAnsi="Times New Roman" w:cs="Times New Roman"/>
              </w:rPr>
              <w:t>Hậu điều kiện:</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65897BA" w14:textId="7A5E51EA" w:rsidR="007B6473" w:rsidRPr="006B367B" w:rsidRDefault="00560D07" w:rsidP="001A4AEE">
            <w:pPr>
              <w:spacing w:before="120" w:after="120" w:line="276" w:lineRule="auto"/>
              <w:ind w:right="-21"/>
              <w:jc w:val="both"/>
              <w:rPr>
                <w:rFonts w:ascii="Times New Roman" w:eastAsia="Times New Roman" w:hAnsi="Times New Roman" w:cs="Times New Roman"/>
              </w:rPr>
            </w:pPr>
            <w:r w:rsidRPr="006B367B">
              <w:rPr>
                <w:rFonts w:ascii="Times New Roman" w:eastAsia="Times New Roman" w:hAnsi="Times New Roman" w:cs="Times New Roman"/>
              </w:rPr>
              <w:t>Thông tin quần áo được thêm thành công vào CSDL</w:t>
            </w:r>
          </w:p>
        </w:tc>
      </w:tr>
      <w:tr w:rsidR="007B6473" w:rsidRPr="006B367B" w14:paraId="30DB5995" w14:textId="77777777" w:rsidTr="0087622E">
        <w:trPr>
          <w:trHeight w:val="540"/>
        </w:trPr>
        <w:tc>
          <w:tcPr>
            <w:tcW w:w="10342" w:type="dxa"/>
            <w:gridSpan w:val="3"/>
            <w:tcBorders>
              <w:top w:val="single" w:sz="4" w:space="0" w:color="auto"/>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BC1475C" w14:textId="77777777" w:rsidR="007B6473" w:rsidRPr="006B367B" w:rsidRDefault="00646F9F" w:rsidP="00885022">
            <w:pPr>
              <w:spacing w:before="120" w:after="120" w:line="276" w:lineRule="auto"/>
              <w:jc w:val="both"/>
              <w:rPr>
                <w:rFonts w:ascii="Times New Roman" w:eastAsia="Times New Roman" w:hAnsi="Times New Roman" w:cs="Times New Roman"/>
                <w:b/>
              </w:rPr>
            </w:pPr>
            <w:r w:rsidRPr="006B367B">
              <w:rPr>
                <w:rFonts w:ascii="Times New Roman" w:eastAsia="Times New Roman" w:hAnsi="Times New Roman" w:cs="Times New Roman"/>
                <w:b/>
              </w:rPr>
              <w:lastRenderedPageBreak/>
              <w:t>Luồng sự kiện chính:</w:t>
            </w:r>
          </w:p>
        </w:tc>
      </w:tr>
      <w:tr w:rsidR="007B6473" w:rsidRPr="006B367B" w14:paraId="2F8D42F2" w14:textId="77777777" w:rsidTr="006B367B">
        <w:trPr>
          <w:trHeight w:val="341"/>
        </w:trPr>
        <w:tc>
          <w:tcPr>
            <w:tcW w:w="4247"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vAlign w:val="center"/>
          </w:tcPr>
          <w:p w14:paraId="6A0875B4" w14:textId="5BF35C3A" w:rsidR="007B6473" w:rsidRPr="006B367B" w:rsidRDefault="1519E29E" w:rsidP="001A4AEE">
            <w:pPr>
              <w:spacing w:before="120" w:after="120" w:line="276" w:lineRule="auto"/>
              <w:jc w:val="center"/>
              <w:rPr>
                <w:rFonts w:ascii="Times New Roman" w:eastAsia="Times New Roman" w:hAnsi="Times New Roman" w:cs="Times New Roman"/>
              </w:rPr>
            </w:pPr>
            <w:r w:rsidRPr="006B367B">
              <w:rPr>
                <w:rFonts w:ascii="Times New Roman" w:eastAsia="Times New Roman" w:hAnsi="Times New Roman" w:cs="Times New Roman"/>
              </w:rPr>
              <w:t>NVQL</w:t>
            </w:r>
          </w:p>
        </w:tc>
        <w:tc>
          <w:tcPr>
            <w:tcW w:w="6095"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vAlign w:val="center"/>
          </w:tcPr>
          <w:p w14:paraId="61986CA8" w14:textId="2225F590" w:rsidR="007B6473" w:rsidRPr="006B367B" w:rsidRDefault="00646F9F" w:rsidP="001A4AEE">
            <w:pPr>
              <w:spacing w:before="120" w:after="120" w:line="276" w:lineRule="auto"/>
              <w:jc w:val="center"/>
              <w:rPr>
                <w:rFonts w:ascii="Times New Roman" w:eastAsia="Times New Roman" w:hAnsi="Times New Roman" w:cs="Times New Roman"/>
              </w:rPr>
            </w:pPr>
            <w:r w:rsidRPr="006B367B">
              <w:rPr>
                <w:rFonts w:ascii="Times New Roman" w:eastAsia="Times New Roman" w:hAnsi="Times New Roman" w:cs="Times New Roman"/>
              </w:rPr>
              <w:t>Hệ thống</w:t>
            </w:r>
          </w:p>
        </w:tc>
      </w:tr>
      <w:tr w:rsidR="007B6473" w:rsidRPr="006B367B" w14:paraId="4434965D" w14:textId="77777777" w:rsidTr="00433B9C">
        <w:trPr>
          <w:trHeight w:val="27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9B93EB3" w14:textId="45856E1A" w:rsidR="007B6473" w:rsidRPr="006B367B" w:rsidRDefault="009A11E5" w:rsidP="00C02E69">
            <w:pPr>
              <w:pStyle w:val="flow"/>
              <w:numPr>
                <w:ilvl w:val="0"/>
                <w:numId w:val="14"/>
              </w:numPr>
              <w:ind w:left="326"/>
              <w:rPr>
                <w:sz w:val="22"/>
                <w:szCs w:val="22"/>
              </w:rPr>
            </w:pPr>
            <w:r w:rsidRPr="006B367B">
              <w:rPr>
                <w:sz w:val="22"/>
                <w:szCs w:val="22"/>
              </w:rPr>
              <w:t>Nhập</w:t>
            </w:r>
            <w:r w:rsidR="7C7FBAAE" w:rsidRPr="006B367B">
              <w:rPr>
                <w:sz w:val="22"/>
                <w:szCs w:val="22"/>
              </w:rPr>
              <w:t xml:space="preserve"> thông tin quần áo </w:t>
            </w:r>
            <w:r w:rsidR="0098452B" w:rsidRPr="006B367B">
              <w:rPr>
                <w:sz w:val="22"/>
                <w:szCs w:val="22"/>
              </w:rPr>
              <w:t>mới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62A738A2" w14:textId="77777777" w:rsidR="007B6473" w:rsidRPr="006B367B" w:rsidRDefault="00646F9F" w:rsidP="00885022">
            <w:pPr>
              <w:spacing w:before="120" w:after="120" w:line="276" w:lineRule="auto"/>
              <w:ind w:left="720"/>
              <w:jc w:val="both"/>
              <w:rPr>
                <w:rFonts w:ascii="Times New Roman" w:eastAsia="Times New Roman" w:hAnsi="Times New Roman" w:cs="Times New Roman"/>
              </w:rPr>
            </w:pPr>
            <w:r w:rsidRPr="006B367B">
              <w:rPr>
                <w:rFonts w:ascii="Times New Roman" w:eastAsia="Times New Roman" w:hAnsi="Times New Roman" w:cs="Times New Roman"/>
              </w:rPr>
              <w:t xml:space="preserve"> </w:t>
            </w:r>
          </w:p>
        </w:tc>
      </w:tr>
      <w:tr w:rsidR="7528B8FA" w:rsidRPr="006B367B" w14:paraId="1969FCB7" w14:textId="77777777" w:rsidTr="00433B9C">
        <w:trPr>
          <w:trHeight w:val="12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C58FDBC" w14:textId="003F3C0B" w:rsidR="7528B8FA" w:rsidRPr="006B367B" w:rsidRDefault="7528B8FA" w:rsidP="00885022">
            <w:pPr>
              <w:spacing w:line="276" w:lineRule="auto"/>
              <w:jc w:val="both"/>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B7598AF" w14:textId="5E369230" w:rsidR="65D5207E" w:rsidRPr="006B367B" w:rsidRDefault="675CBFDA" w:rsidP="00243177">
            <w:pPr>
              <w:pStyle w:val="flow"/>
              <w:ind w:left="469" w:hanging="360"/>
              <w:jc w:val="both"/>
              <w:rPr>
                <w:sz w:val="22"/>
                <w:szCs w:val="22"/>
              </w:rPr>
            </w:pPr>
            <w:r w:rsidRPr="006B367B">
              <w:rPr>
                <w:sz w:val="22"/>
                <w:szCs w:val="22"/>
              </w:rPr>
              <w:t>Kiểm tra thông tin vừa nhập</w:t>
            </w:r>
          </w:p>
        </w:tc>
      </w:tr>
      <w:tr w:rsidR="7F31A8AA" w:rsidRPr="006B367B" w14:paraId="4018C956" w14:textId="77777777" w:rsidTr="00433B9C">
        <w:trPr>
          <w:trHeight w:val="13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1B814EE" w14:textId="3D8E0F65" w:rsidR="7F31A8AA" w:rsidRPr="006B367B" w:rsidRDefault="05ED09DB" w:rsidP="7F31A8AA">
            <w:pPr>
              <w:spacing w:line="276" w:lineRule="auto"/>
              <w:jc w:val="both"/>
              <w:rPr>
                <w:rFonts w:ascii="Times New Roman" w:eastAsia="Times New Roman" w:hAnsi="Times New Roman" w:cs="Times New Roman"/>
              </w:rPr>
            </w:pPr>
            <w:r w:rsidRPr="006B367B">
              <w:rPr>
                <w:rFonts w:ascii="Times New Roman" w:eastAsia="Times New Roman" w:hAnsi="Times New Roman" w:cs="Times New Roman"/>
              </w:rPr>
              <w:t>3</w:t>
            </w:r>
            <w:r w:rsidR="731B7EAA" w:rsidRPr="006B367B">
              <w:rPr>
                <w:rFonts w:ascii="Times New Roman" w:eastAsia="Times New Roman" w:hAnsi="Times New Roman" w:cs="Times New Roman"/>
              </w:rPr>
              <w:t xml:space="preserve">. </w:t>
            </w:r>
            <w:r w:rsidR="2EDBB52C" w:rsidRPr="006B367B">
              <w:rPr>
                <w:rFonts w:ascii="Times New Roman" w:eastAsia="Times New Roman" w:hAnsi="Times New Roman" w:cs="Times New Roman"/>
              </w:rPr>
              <w:t>Chọn Lưu</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425614E" w14:textId="71DA3571" w:rsidR="7F31A8AA" w:rsidRPr="006B367B" w:rsidRDefault="7F31A8AA" w:rsidP="7F31A8AA">
            <w:pPr>
              <w:pStyle w:val="flow"/>
              <w:numPr>
                <w:ilvl w:val="0"/>
                <w:numId w:val="0"/>
              </w:numPr>
              <w:jc w:val="both"/>
              <w:rPr>
                <w:sz w:val="22"/>
                <w:szCs w:val="22"/>
              </w:rPr>
            </w:pPr>
          </w:p>
        </w:tc>
      </w:tr>
      <w:tr w:rsidR="7B881377" w:rsidRPr="006B367B" w14:paraId="39E7C0E7" w14:textId="77777777" w:rsidTr="0087622E">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C787129" w14:textId="13B0A56D" w:rsidR="7B881377" w:rsidRPr="006B367B" w:rsidRDefault="7B881377" w:rsidP="7B881377">
            <w:pPr>
              <w:spacing w:line="276" w:lineRule="auto"/>
              <w:jc w:val="both"/>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1D81478" w14:textId="40619A36" w:rsidR="2EDBB52C" w:rsidRPr="006B367B" w:rsidRDefault="2EDBB52C" w:rsidP="7B881377">
            <w:pPr>
              <w:pStyle w:val="flow"/>
              <w:numPr>
                <w:ilvl w:val="0"/>
                <w:numId w:val="0"/>
              </w:numPr>
              <w:jc w:val="both"/>
              <w:rPr>
                <w:sz w:val="22"/>
                <w:szCs w:val="22"/>
              </w:rPr>
            </w:pPr>
            <w:r w:rsidRPr="006B367B">
              <w:rPr>
                <w:sz w:val="22"/>
                <w:szCs w:val="22"/>
              </w:rPr>
              <w:t>4. Lưu thông tin vừa nhập vào CSDL và hiển thị trên danh sách</w:t>
            </w:r>
          </w:p>
        </w:tc>
      </w:tr>
      <w:tr w:rsidR="0C3E0074" w:rsidRPr="006B367B" w14:paraId="2EB649C2"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1E9333CC" w14:textId="36DC910E" w:rsidR="0C3E0074" w:rsidRPr="006B367B" w:rsidRDefault="0C3E0074" w:rsidP="00885022">
            <w:pPr>
              <w:spacing w:line="276" w:lineRule="auto"/>
              <w:jc w:val="both"/>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05BBE9DB" w14:textId="34710BC8" w:rsidR="130AF001" w:rsidRPr="006B367B" w:rsidRDefault="4DE12EEC" w:rsidP="4CFC9915">
            <w:pPr>
              <w:pStyle w:val="flow"/>
              <w:numPr>
                <w:ilvl w:val="0"/>
                <w:numId w:val="0"/>
              </w:numPr>
              <w:jc w:val="both"/>
              <w:rPr>
                <w:sz w:val="22"/>
                <w:szCs w:val="22"/>
              </w:rPr>
            </w:pPr>
            <w:r w:rsidRPr="006B367B">
              <w:rPr>
                <w:sz w:val="22"/>
                <w:szCs w:val="22"/>
              </w:rPr>
              <w:t xml:space="preserve">5. </w:t>
            </w:r>
            <w:r w:rsidR="130AF001" w:rsidRPr="006B367B">
              <w:rPr>
                <w:sz w:val="22"/>
                <w:szCs w:val="22"/>
              </w:rPr>
              <w:t>Thông báo thêm quần áo thành công</w:t>
            </w:r>
          </w:p>
        </w:tc>
      </w:tr>
      <w:tr w:rsidR="000B5CBB" w:rsidRPr="006B367B" w14:paraId="7C51EF82"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4A6ABB55" w14:textId="77777777" w:rsidR="000B5CBB" w:rsidRPr="006B367B" w:rsidRDefault="000B5CBB" w:rsidP="1C729C7A">
            <w:pPr>
              <w:pStyle w:val="flow"/>
              <w:numPr>
                <w:ilvl w:val="0"/>
                <w:numId w:val="0"/>
              </w:numPr>
              <w:jc w:val="both"/>
              <w:rPr>
                <w:sz w:val="22"/>
                <w:szCs w:val="22"/>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7BA176A7" w14:textId="5C88C37B" w:rsidR="000B5CBB" w:rsidRPr="006B367B" w:rsidRDefault="00FA77A6" w:rsidP="00885022">
            <w:pPr>
              <w:spacing w:before="120" w:after="120" w:line="276" w:lineRule="auto"/>
              <w:jc w:val="both"/>
              <w:rPr>
                <w:rFonts w:ascii="Times New Roman" w:eastAsia="Times New Roman" w:hAnsi="Times New Roman" w:cs="Times New Roman"/>
              </w:rPr>
            </w:pPr>
            <w:r>
              <w:rPr>
                <w:rFonts w:ascii="Times New Roman" w:eastAsia="Times New Roman" w:hAnsi="Times New Roman" w:cs="Times New Roman"/>
              </w:rPr>
              <w:t>6</w:t>
            </w:r>
            <w:r w:rsidR="000B5CBB" w:rsidRPr="006B367B">
              <w:rPr>
                <w:rFonts w:ascii="Times New Roman" w:eastAsia="Times New Roman" w:hAnsi="Times New Roman" w:cs="Times New Roman"/>
              </w:rPr>
              <w:t xml:space="preserve">. </w:t>
            </w:r>
            <w:r w:rsidR="00E11606">
              <w:rPr>
                <w:rFonts w:ascii="Times New Roman" w:eastAsia="Times New Roman" w:hAnsi="Times New Roman" w:cs="Times New Roman"/>
              </w:rPr>
              <w:t>Kết thúc</w:t>
            </w:r>
          </w:p>
        </w:tc>
      </w:tr>
      <w:tr w:rsidR="009E3D75" w:rsidRPr="006B367B" w14:paraId="24A12462" w14:textId="77777777" w:rsidTr="0071320F">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vAlign w:val="center"/>
          </w:tcPr>
          <w:p w14:paraId="7021B8EE" w14:textId="70B461CB" w:rsidR="3029AB99" w:rsidRPr="006B367B" w:rsidRDefault="57FF9C9A" w:rsidP="00885022">
            <w:pPr>
              <w:spacing w:line="276" w:lineRule="auto"/>
              <w:jc w:val="both"/>
              <w:rPr>
                <w:rFonts w:ascii="Times New Roman" w:eastAsia="Times New Roman" w:hAnsi="Times New Roman" w:cs="Times New Roman"/>
              </w:rPr>
            </w:pPr>
            <w:r w:rsidRPr="006B367B">
              <w:rPr>
                <w:rFonts w:ascii="Times New Roman" w:eastAsia="Times New Roman" w:hAnsi="Times New Roman" w:cs="Times New Roman"/>
                <w:b/>
                <w:bCs/>
              </w:rPr>
              <w:t>Luồng sự kiện thay thế:</w:t>
            </w:r>
          </w:p>
        </w:tc>
      </w:tr>
      <w:tr w:rsidR="3029AB99" w:rsidRPr="006B367B" w14:paraId="07AB67DD"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398A25C7" w14:textId="6F30E1A2" w:rsidR="3029AB99" w:rsidRPr="006B367B" w:rsidRDefault="3029AB99" w:rsidP="3029AB99">
            <w:pPr>
              <w:spacing w:line="276" w:lineRule="auto"/>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506972E4" w14:textId="269EA0AF" w:rsidR="3029AB99" w:rsidRPr="006B367B" w:rsidRDefault="006C437E" w:rsidP="3029AB99">
            <w:pPr>
              <w:spacing w:line="276" w:lineRule="auto"/>
              <w:rPr>
                <w:rFonts w:ascii="Times New Roman" w:eastAsia="Times New Roman" w:hAnsi="Times New Roman" w:cs="Times New Roman"/>
              </w:rPr>
            </w:pPr>
            <w:r w:rsidRPr="006B367B">
              <w:rPr>
                <w:rFonts w:ascii="Times New Roman" w:eastAsia="Times New Roman" w:hAnsi="Times New Roman" w:cs="Times New Roman"/>
              </w:rPr>
              <w:t>2</w:t>
            </w:r>
            <w:r w:rsidR="045018B7" w:rsidRPr="006B367B">
              <w:rPr>
                <w:rFonts w:ascii="Times New Roman" w:eastAsia="Times New Roman" w:hAnsi="Times New Roman" w:cs="Times New Roman"/>
              </w:rPr>
              <w:t>.</w:t>
            </w:r>
            <w:r w:rsidR="00610701" w:rsidRPr="006B367B">
              <w:rPr>
                <w:rFonts w:ascii="Times New Roman" w:eastAsia="Times New Roman" w:hAnsi="Times New Roman" w:cs="Times New Roman"/>
              </w:rPr>
              <w:t>1</w:t>
            </w:r>
            <w:r w:rsidR="045018B7" w:rsidRPr="006B367B">
              <w:rPr>
                <w:rFonts w:ascii="Times New Roman" w:eastAsia="Times New Roman" w:hAnsi="Times New Roman" w:cs="Times New Roman"/>
              </w:rPr>
              <w:t xml:space="preserve">. </w:t>
            </w:r>
            <w:r w:rsidR="442CC72A" w:rsidRPr="006B367B">
              <w:rPr>
                <w:rFonts w:ascii="Times New Roman" w:eastAsia="Times New Roman" w:hAnsi="Times New Roman" w:cs="Times New Roman"/>
              </w:rPr>
              <w:t xml:space="preserve">Thông báo </w:t>
            </w:r>
            <w:r w:rsidR="009B62F1" w:rsidRPr="006B367B">
              <w:rPr>
                <w:rFonts w:ascii="Times New Roman" w:eastAsia="Times New Roman" w:hAnsi="Times New Roman" w:cs="Times New Roman"/>
              </w:rPr>
              <w:t>thông tin nhập không hợp lệ</w:t>
            </w:r>
            <w:r w:rsidR="442CC72A" w:rsidRPr="006B367B">
              <w:rPr>
                <w:rFonts w:ascii="Times New Roman" w:eastAsia="Times New Roman" w:hAnsi="Times New Roman" w:cs="Times New Roman"/>
              </w:rPr>
              <w:t>, yêu cầu nhập lại</w:t>
            </w:r>
            <w:r w:rsidR="00753DA0" w:rsidRPr="006B367B">
              <w:rPr>
                <w:rFonts w:ascii="Times New Roman" w:eastAsia="Times New Roman" w:hAnsi="Times New Roman" w:cs="Times New Roman"/>
              </w:rPr>
              <w:t>.</w:t>
            </w:r>
          </w:p>
        </w:tc>
      </w:tr>
      <w:tr w:rsidR="01A9B6E9" w:rsidRPr="006B367B" w14:paraId="4E3A7ABC" w14:textId="77777777" w:rsidTr="0087622E">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5374A415" w14:textId="11CC9234" w:rsidR="442CC72A" w:rsidRPr="006B367B" w:rsidRDefault="006C437E" w:rsidP="01A9B6E9">
            <w:pPr>
              <w:spacing w:line="276" w:lineRule="auto"/>
              <w:rPr>
                <w:rFonts w:ascii="Times New Roman" w:eastAsia="Times New Roman" w:hAnsi="Times New Roman" w:cs="Times New Roman"/>
              </w:rPr>
            </w:pPr>
            <w:r w:rsidRPr="006B367B">
              <w:rPr>
                <w:rFonts w:ascii="Times New Roman" w:eastAsia="Times New Roman" w:hAnsi="Times New Roman" w:cs="Times New Roman"/>
              </w:rPr>
              <w:t>2</w:t>
            </w:r>
            <w:r w:rsidR="442CC72A" w:rsidRPr="006B367B">
              <w:rPr>
                <w:rFonts w:ascii="Times New Roman" w:eastAsia="Times New Roman" w:hAnsi="Times New Roman" w:cs="Times New Roman"/>
              </w:rPr>
              <w:t>.</w:t>
            </w:r>
            <w:r w:rsidR="00AF65EA" w:rsidRPr="006B367B">
              <w:rPr>
                <w:rFonts w:ascii="Times New Roman" w:eastAsia="Times New Roman" w:hAnsi="Times New Roman" w:cs="Times New Roman"/>
              </w:rPr>
              <w:t>2</w:t>
            </w:r>
            <w:r w:rsidR="442CC72A" w:rsidRPr="006B367B">
              <w:rPr>
                <w:rFonts w:ascii="Times New Roman" w:eastAsia="Times New Roman" w:hAnsi="Times New Roman" w:cs="Times New Roman"/>
              </w:rPr>
              <w:t xml:space="preserve">. Chọn </w:t>
            </w:r>
            <w:r w:rsidR="009B62F1" w:rsidRPr="006B367B">
              <w:rPr>
                <w:rFonts w:ascii="Times New Roman" w:eastAsia="Times New Roman" w:hAnsi="Times New Roman" w:cs="Times New Roman"/>
              </w:rPr>
              <w:t>x</w:t>
            </w:r>
            <w:r w:rsidR="00753DA0" w:rsidRPr="006B367B">
              <w:rPr>
                <w:rFonts w:ascii="Times New Roman" w:eastAsia="Times New Roman" w:hAnsi="Times New Roman" w:cs="Times New Roman"/>
              </w:rPr>
              <w:t>ác</w:t>
            </w:r>
            <w:r w:rsidR="009B62F1" w:rsidRPr="006B367B">
              <w:rPr>
                <w:rFonts w:ascii="Times New Roman" w:eastAsia="Times New Roman" w:hAnsi="Times New Roman" w:cs="Times New Roman"/>
              </w:rPr>
              <w:t xml:space="preserve"> nh</w:t>
            </w:r>
            <w:r w:rsidR="00787ECD" w:rsidRPr="006B367B">
              <w:rPr>
                <w:rFonts w:ascii="Times New Roman" w:eastAsia="Times New Roman" w:hAnsi="Times New Roman" w:cs="Times New Roman"/>
              </w:rPr>
              <w:t>ậ</w:t>
            </w:r>
            <w:r w:rsidR="009B62F1" w:rsidRPr="006B367B">
              <w:rPr>
                <w:rFonts w:ascii="Times New Roman" w:eastAsia="Times New Roman" w:hAnsi="Times New Roman" w:cs="Times New Roman"/>
              </w:rPr>
              <w:t>n nhập lại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29766608" w14:textId="037B4715" w:rsidR="01A9B6E9" w:rsidRPr="006B367B" w:rsidRDefault="01A9B6E9" w:rsidP="01A9B6E9">
            <w:pPr>
              <w:spacing w:line="276" w:lineRule="auto"/>
              <w:rPr>
                <w:rFonts w:ascii="Times New Roman" w:eastAsia="Times New Roman" w:hAnsi="Times New Roman" w:cs="Times New Roman"/>
              </w:rPr>
            </w:pPr>
          </w:p>
        </w:tc>
      </w:tr>
      <w:tr w:rsidR="01A9B6E9" w:rsidRPr="006B367B" w14:paraId="73164C28" w14:textId="77777777" w:rsidTr="0087622E">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582AE69F" w14:textId="40DFEED8" w:rsidR="01A9B6E9" w:rsidRPr="006B367B" w:rsidRDefault="01A9B6E9" w:rsidP="01A9B6E9">
            <w:pPr>
              <w:spacing w:line="276" w:lineRule="auto"/>
              <w:rPr>
                <w:rFonts w:ascii="Times New Roman" w:eastAsia="Times New Roman" w:hAnsi="Times New Roman" w:cs="Times New Roman"/>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center"/>
          </w:tcPr>
          <w:p w14:paraId="7213A6EF" w14:textId="4725390A" w:rsidR="79F13525" w:rsidRPr="006B367B" w:rsidRDefault="006C437E" w:rsidP="01A9B6E9">
            <w:pPr>
              <w:spacing w:line="276" w:lineRule="auto"/>
              <w:rPr>
                <w:rFonts w:ascii="Times New Roman" w:eastAsia="Times New Roman" w:hAnsi="Times New Roman" w:cs="Times New Roman"/>
              </w:rPr>
            </w:pPr>
            <w:r w:rsidRPr="006B367B">
              <w:rPr>
                <w:rFonts w:ascii="Times New Roman" w:eastAsia="Times New Roman" w:hAnsi="Times New Roman" w:cs="Times New Roman"/>
              </w:rPr>
              <w:t>2</w:t>
            </w:r>
            <w:r w:rsidR="00AF65EA" w:rsidRPr="006B367B">
              <w:rPr>
                <w:rFonts w:ascii="Times New Roman" w:eastAsia="Times New Roman" w:hAnsi="Times New Roman" w:cs="Times New Roman"/>
              </w:rPr>
              <w:t>.</w:t>
            </w:r>
            <w:r w:rsidR="00811E74" w:rsidRPr="006B367B">
              <w:rPr>
                <w:rFonts w:ascii="Times New Roman" w:eastAsia="Times New Roman" w:hAnsi="Times New Roman" w:cs="Times New Roman"/>
              </w:rPr>
              <w:t>3</w:t>
            </w:r>
            <w:r w:rsidR="79F13525" w:rsidRPr="006B367B">
              <w:rPr>
                <w:rFonts w:ascii="Times New Roman" w:eastAsia="Times New Roman" w:hAnsi="Times New Roman" w:cs="Times New Roman"/>
              </w:rPr>
              <w:t xml:space="preserve">. Quay lại bước </w:t>
            </w:r>
            <w:r w:rsidR="0034695F" w:rsidRPr="006B367B">
              <w:rPr>
                <w:rFonts w:ascii="Times New Roman" w:eastAsia="Times New Roman" w:hAnsi="Times New Roman" w:cs="Times New Roman"/>
              </w:rPr>
              <w:t>1</w:t>
            </w:r>
          </w:p>
        </w:tc>
      </w:tr>
    </w:tbl>
    <w:p w14:paraId="6784003F" w14:textId="21BF2AAE" w:rsidR="006B367B" w:rsidRPr="00B7482D" w:rsidRDefault="00495E00" w:rsidP="00B7482D">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6</w:t>
      </w:r>
      <w:r w:rsidR="00E56A17">
        <w:rPr>
          <w:noProof/>
        </w:rPr>
        <w:fldChar w:fldCharType="end"/>
      </w:r>
      <w:r w:rsidR="00B7482D">
        <w:t>.</w:t>
      </w:r>
      <w:r w:rsidR="00483524">
        <w:t xml:space="preserve"> Đặc tả Usecase Thêm Quần Áo</w:t>
      </w:r>
      <w:bookmarkStart w:id="67" w:name="_Toc146233532"/>
      <w:r w:rsidR="006B367B">
        <w:br w:type="page"/>
      </w:r>
    </w:p>
    <w:p w14:paraId="020F2BD3" w14:textId="77777777" w:rsidR="007B6473" w:rsidRDefault="00646F9F" w:rsidP="0087622E">
      <w:pPr>
        <w:pStyle w:val="Top3"/>
      </w:pPr>
      <w:bookmarkStart w:id="68" w:name="_Toc146317985"/>
      <w:bookmarkStart w:id="69" w:name="_Toc152431131"/>
      <w:bookmarkStart w:id="70" w:name="_Toc153383718"/>
      <w:r>
        <w:lastRenderedPageBreak/>
        <w:t>Biểu đồ</w:t>
      </w:r>
      <w:bookmarkEnd w:id="67"/>
      <w:bookmarkEnd w:id="68"/>
      <w:bookmarkEnd w:id="69"/>
      <w:bookmarkEnd w:id="70"/>
    </w:p>
    <w:p w14:paraId="1B10DEB3" w14:textId="04328E47" w:rsidR="007B6473"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t xml:space="preserve">Activity </w:t>
      </w:r>
    </w:p>
    <w:p w14:paraId="1A6E5DA1" w14:textId="77777777" w:rsidR="001F6315" w:rsidRDefault="001F6315" w:rsidP="00723337">
      <w:r>
        <w:rPr>
          <w:noProof/>
        </w:rPr>
        <w:drawing>
          <wp:inline distT="0" distB="0" distL="0" distR="0" wp14:anchorId="559E2DDB" wp14:editId="0DE3BB30">
            <wp:extent cx="6511925" cy="6137676"/>
            <wp:effectExtent l="0" t="0" r="3175" b="0"/>
            <wp:docPr id="2030743362" name="Picture 203074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43362" name="Picture 2030743362"/>
                    <pic:cNvPicPr/>
                  </pic:nvPicPr>
                  <pic:blipFill>
                    <a:blip r:embed="rId16">
                      <a:extLst>
                        <a:ext uri="{28A0092B-C50C-407E-A947-70E740481C1C}">
                          <a14:useLocalDpi xmlns:a14="http://schemas.microsoft.com/office/drawing/2010/main" val="0"/>
                        </a:ext>
                      </a:extLst>
                    </a:blip>
                    <a:stretch>
                      <a:fillRect/>
                    </a:stretch>
                  </pic:blipFill>
                  <pic:spPr>
                    <a:xfrm>
                      <a:off x="0" y="0"/>
                      <a:ext cx="6511925" cy="6137676"/>
                    </a:xfrm>
                    <a:prstGeom prst="rect">
                      <a:avLst/>
                    </a:prstGeom>
                  </pic:spPr>
                </pic:pic>
              </a:graphicData>
            </a:graphic>
          </wp:inline>
        </w:drawing>
      </w:r>
    </w:p>
    <w:p w14:paraId="386290DB" w14:textId="6DE9D7B4" w:rsidR="00106AFB" w:rsidRDefault="00106AFB" w:rsidP="00F1518D">
      <w:pPr>
        <w:pStyle w:val="Caption"/>
        <w:jc w:val="center"/>
        <w:rPr>
          <w:rFonts w:ascii="Times New Roman" w:eastAsia="Times New Roman" w:hAnsi="Times New Roman" w:cs="Times New Roman"/>
          <w:b/>
          <w:i w:val="0"/>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4</w:t>
      </w:r>
      <w:r w:rsidR="00E56A17">
        <w:rPr>
          <w:noProof/>
        </w:rPr>
        <w:fldChar w:fldCharType="end"/>
      </w:r>
      <w:r w:rsidR="00F1518D">
        <w:t>.</w:t>
      </w:r>
      <w:r>
        <w:t xml:space="preserve"> Activity Thêm Quần Áo</w:t>
      </w:r>
    </w:p>
    <w:p w14:paraId="7D57426D" w14:textId="77777777" w:rsidR="006B367B" w:rsidRDefault="006B367B">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713C3079" w14:textId="7EC721A4" w:rsidR="007B6473" w:rsidRPr="004C0A07"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lastRenderedPageBreak/>
        <w:t>Sequence</w:t>
      </w:r>
    </w:p>
    <w:p w14:paraId="263290AB" w14:textId="77777777" w:rsidR="007B6473" w:rsidRDefault="006B367B" w:rsidP="00723337">
      <w:r>
        <w:rPr>
          <w:noProof/>
        </w:rPr>
        <w:drawing>
          <wp:inline distT="0" distB="0" distL="0" distR="0" wp14:anchorId="62641EED" wp14:editId="2384BC57">
            <wp:extent cx="6511925" cy="3953510"/>
            <wp:effectExtent l="0" t="0" r="3175" b="8890"/>
            <wp:docPr id="378222116" name="Picture 3782221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2116" name="Picture 2" descr="A diagram of a projec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1925" cy="3953510"/>
                    </a:xfrm>
                    <a:prstGeom prst="rect">
                      <a:avLst/>
                    </a:prstGeom>
                    <a:noFill/>
                    <a:ln>
                      <a:noFill/>
                    </a:ln>
                  </pic:spPr>
                </pic:pic>
              </a:graphicData>
            </a:graphic>
          </wp:inline>
        </w:drawing>
      </w:r>
    </w:p>
    <w:p w14:paraId="4E13C8EE" w14:textId="76894AD6" w:rsidR="006B367B" w:rsidRPr="006B367B" w:rsidRDefault="00D03B12" w:rsidP="00612225">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5</w:t>
      </w:r>
      <w:r w:rsidR="00E56A17">
        <w:rPr>
          <w:noProof/>
        </w:rPr>
        <w:fldChar w:fldCharType="end"/>
      </w:r>
      <w:r w:rsidR="00612225">
        <w:t>.</w:t>
      </w:r>
      <w:r>
        <w:t xml:space="preserve"> Sequence Thêm Quần Áo</w:t>
      </w:r>
    </w:p>
    <w:p w14:paraId="3C341FD0" w14:textId="5E8D822C" w:rsidR="007B6473" w:rsidRPr="008D59F6" w:rsidRDefault="00646F9F" w:rsidP="0087622E">
      <w:pPr>
        <w:pStyle w:val="Top2"/>
      </w:pPr>
      <w:bookmarkStart w:id="71" w:name="_Toc146233533"/>
      <w:bookmarkStart w:id="72" w:name="_Toc146317986"/>
      <w:bookmarkStart w:id="73" w:name="_Toc152431132"/>
      <w:bookmarkStart w:id="74" w:name="_Toc153383719"/>
      <w:r w:rsidRPr="008D59F6">
        <w:t>UC003_</w:t>
      </w:r>
      <w:r w:rsidR="00FA3FA5" w:rsidRPr="008D59F6">
        <w:t>Cập nhật</w:t>
      </w:r>
      <w:r w:rsidRPr="008D59F6">
        <w:t xml:space="preserve"> quần áo</w:t>
      </w:r>
      <w:bookmarkEnd w:id="71"/>
      <w:bookmarkEnd w:id="72"/>
      <w:bookmarkEnd w:id="73"/>
      <w:bookmarkEnd w:id="74"/>
    </w:p>
    <w:p w14:paraId="36B5390B" w14:textId="7B8CA01B" w:rsidR="007B6473" w:rsidRDefault="00646F9F" w:rsidP="0087622E">
      <w:pPr>
        <w:pStyle w:val="Top3"/>
      </w:pPr>
      <w:bookmarkStart w:id="75" w:name="_Toc146233534"/>
      <w:bookmarkStart w:id="76" w:name="_Toc146317987"/>
      <w:bookmarkStart w:id="77" w:name="_Toc152431133"/>
      <w:bookmarkStart w:id="78" w:name="_Toc153383720"/>
      <w:r>
        <w:t>Mô tả use case UC003</w:t>
      </w:r>
      <w:bookmarkEnd w:id="75"/>
      <w:bookmarkEnd w:id="76"/>
      <w:bookmarkEnd w:id="77"/>
      <w:bookmarkEnd w:id="78"/>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5"/>
        <w:gridCol w:w="2552"/>
        <w:gridCol w:w="6095"/>
      </w:tblGrid>
      <w:tr w:rsidR="007B6473" w14:paraId="5A14A528" w14:textId="77777777" w:rsidTr="0071320F">
        <w:trPr>
          <w:trHeight w:val="5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615A239A" w14:textId="07CEACB2" w:rsidR="007B6473" w:rsidRDefault="00646F9F" w:rsidP="005B548E">
            <w:pPr>
              <w:spacing w:before="120" w:after="120" w:line="276" w:lineRule="auto"/>
              <w:ind w:right="-9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UC003_</w:t>
            </w:r>
            <w:r w:rsidR="00FA3FA5">
              <w:rPr>
                <w:rFonts w:ascii="Times New Roman" w:eastAsia="Times New Roman" w:hAnsi="Times New Roman" w:cs="Times New Roman"/>
                <w:sz w:val="26"/>
                <w:szCs w:val="26"/>
              </w:rPr>
              <w:t>Cập Nhật</w:t>
            </w:r>
            <w:r>
              <w:rPr>
                <w:rFonts w:ascii="Times New Roman" w:eastAsia="Times New Roman" w:hAnsi="Times New Roman" w:cs="Times New Roman"/>
                <w:sz w:val="26"/>
                <w:szCs w:val="26"/>
              </w:rPr>
              <w:t xml:space="preserve"> Quần Áo</w:t>
            </w:r>
          </w:p>
        </w:tc>
      </w:tr>
      <w:tr w:rsidR="007B6473" w14:paraId="077A0C8B" w14:textId="77777777" w:rsidTr="0071320F">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510E40B"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4096525" w14:textId="51D5E627" w:rsidR="007B6473" w:rsidRDefault="71D81700" w:rsidP="005B548E">
            <w:pPr>
              <w:spacing w:before="120" w:after="120" w:line="276" w:lineRule="auto"/>
              <w:ind w:right="-120"/>
              <w:jc w:val="both"/>
              <w:rPr>
                <w:rFonts w:ascii="Times New Roman" w:eastAsia="Times New Roman" w:hAnsi="Times New Roman" w:cs="Times New Roman"/>
                <w:sz w:val="26"/>
                <w:szCs w:val="26"/>
              </w:rPr>
            </w:pPr>
            <w:r w:rsidRPr="184481D1">
              <w:rPr>
                <w:rFonts w:ascii="Times New Roman" w:eastAsia="Times New Roman" w:hAnsi="Times New Roman" w:cs="Times New Roman"/>
                <w:sz w:val="26"/>
                <w:szCs w:val="26"/>
              </w:rPr>
              <w:t>Cập nhật thông tin</w:t>
            </w:r>
            <w:r w:rsidR="00646F9F" w:rsidRPr="184481D1">
              <w:rPr>
                <w:rFonts w:ascii="Times New Roman" w:eastAsia="Times New Roman" w:hAnsi="Times New Roman" w:cs="Times New Roman"/>
                <w:sz w:val="26"/>
                <w:szCs w:val="26"/>
              </w:rPr>
              <w:t xml:space="preserve"> quần áo</w:t>
            </w:r>
          </w:p>
        </w:tc>
      </w:tr>
      <w:tr w:rsidR="007B6473" w14:paraId="6D8F30B8" w14:textId="77777777" w:rsidTr="0071320F">
        <w:trPr>
          <w:trHeight w:val="81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03FEAA3"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sơ lược:</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F196D9E" w14:textId="0A0735D5" w:rsidR="007B6473" w:rsidRDefault="00646F9F" w:rsidP="005B548E">
            <w:pPr>
              <w:spacing w:before="120" w:after="120" w:line="276" w:lineRule="auto"/>
              <w:ind w:right="-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Giúp cho </w:t>
            </w:r>
            <w:r w:rsidR="34D492D1" w:rsidRPr="184481D1">
              <w:rPr>
                <w:rFonts w:ascii="Times New Roman" w:eastAsia="Times New Roman" w:hAnsi="Times New Roman" w:cs="Times New Roman"/>
                <w:sz w:val="26"/>
                <w:szCs w:val="26"/>
              </w:rPr>
              <w:t>NVQL</w:t>
            </w:r>
            <w:r w:rsidRPr="184481D1">
              <w:rPr>
                <w:rFonts w:ascii="Times New Roman" w:eastAsia="Times New Roman" w:hAnsi="Times New Roman" w:cs="Times New Roman"/>
                <w:sz w:val="26"/>
                <w:szCs w:val="26"/>
              </w:rPr>
              <w:t xml:space="preserve"> </w:t>
            </w:r>
            <w:r w:rsidR="47122CEA" w:rsidRPr="184481D1">
              <w:rPr>
                <w:rFonts w:ascii="Times New Roman" w:eastAsia="Times New Roman" w:hAnsi="Times New Roman" w:cs="Times New Roman"/>
                <w:sz w:val="26"/>
                <w:szCs w:val="26"/>
              </w:rPr>
              <w:t>cập nhật thông tin</w:t>
            </w:r>
            <w:r>
              <w:rPr>
                <w:rFonts w:ascii="Times New Roman" w:eastAsia="Times New Roman" w:hAnsi="Times New Roman" w:cs="Times New Roman"/>
                <w:sz w:val="26"/>
                <w:szCs w:val="26"/>
              </w:rPr>
              <w:t xml:space="preserve"> quần áo </w:t>
            </w:r>
            <w:r w:rsidR="47122CEA" w:rsidRPr="184481D1">
              <w:rPr>
                <w:rFonts w:ascii="Times New Roman" w:eastAsia="Times New Roman" w:hAnsi="Times New Roman" w:cs="Times New Roman"/>
                <w:sz w:val="26"/>
                <w:szCs w:val="26"/>
              </w:rPr>
              <w:t>trong</w:t>
            </w:r>
            <w:r>
              <w:rPr>
                <w:rFonts w:ascii="Times New Roman" w:eastAsia="Times New Roman" w:hAnsi="Times New Roman" w:cs="Times New Roman"/>
                <w:sz w:val="26"/>
                <w:szCs w:val="26"/>
              </w:rPr>
              <w:t xml:space="preserve"> CSDL và hiển thị </w:t>
            </w:r>
            <w:r w:rsidR="33EAE73D" w:rsidRPr="184481D1">
              <w:rPr>
                <w:rFonts w:ascii="Times New Roman" w:eastAsia="Times New Roman" w:hAnsi="Times New Roman" w:cs="Times New Roman"/>
                <w:sz w:val="26"/>
                <w:szCs w:val="26"/>
              </w:rPr>
              <w:t>lại</w:t>
            </w:r>
            <w:r w:rsidR="00494D09">
              <w:rPr>
                <w:rFonts w:ascii="Times New Roman" w:eastAsia="Times New Roman" w:hAnsi="Times New Roman" w:cs="Times New Roman"/>
                <w:sz w:val="26"/>
                <w:szCs w:val="26"/>
              </w:rPr>
              <w:t xml:space="preserve"> thông tin quần áo chính xác</w:t>
            </w:r>
            <w:r w:rsidRPr="184481D1">
              <w:rPr>
                <w:rFonts w:ascii="Times New Roman" w:eastAsia="Times New Roman" w:hAnsi="Times New Roman" w:cs="Times New Roman"/>
                <w:sz w:val="26"/>
                <w:szCs w:val="26"/>
              </w:rPr>
              <w:t xml:space="preserve"> </w:t>
            </w:r>
            <w:r w:rsidR="00494D09">
              <w:rPr>
                <w:rFonts w:ascii="Times New Roman" w:eastAsia="Times New Roman" w:hAnsi="Times New Roman" w:cs="Times New Roman"/>
                <w:sz w:val="26"/>
                <w:szCs w:val="26"/>
              </w:rPr>
              <w:t>lên</w:t>
            </w:r>
            <w:r>
              <w:rPr>
                <w:rFonts w:ascii="Times New Roman" w:eastAsia="Times New Roman" w:hAnsi="Times New Roman" w:cs="Times New Roman"/>
                <w:sz w:val="26"/>
                <w:szCs w:val="26"/>
              </w:rPr>
              <w:t xml:space="preserve"> danh sách</w:t>
            </w:r>
            <w:r w:rsidR="00494D09">
              <w:rPr>
                <w:rFonts w:ascii="Times New Roman" w:eastAsia="Times New Roman" w:hAnsi="Times New Roman" w:cs="Times New Roman"/>
                <w:sz w:val="26"/>
                <w:szCs w:val="26"/>
              </w:rPr>
              <w:t xml:space="preserve"> quần áo</w:t>
            </w:r>
          </w:p>
        </w:tc>
      </w:tr>
      <w:tr w:rsidR="007B6473" w14:paraId="0F0A3125" w14:textId="77777777" w:rsidTr="0071320F">
        <w:trPr>
          <w:trHeight w:val="540"/>
        </w:trPr>
        <w:tc>
          <w:tcPr>
            <w:tcW w:w="1695" w:type="dxa"/>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294CF962"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chính:</w:t>
            </w:r>
          </w:p>
        </w:tc>
        <w:tc>
          <w:tcPr>
            <w:tcW w:w="8647" w:type="dxa"/>
            <w:gridSpan w:val="2"/>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0907E5DE" w14:textId="68AB4EB3" w:rsidR="007B6473" w:rsidRDefault="06F45F30" w:rsidP="005B548E">
            <w:pPr>
              <w:spacing w:before="120" w:after="120" w:line="276" w:lineRule="auto"/>
              <w:jc w:val="both"/>
              <w:rPr>
                <w:rFonts w:ascii="Times New Roman" w:eastAsia="Times New Roman" w:hAnsi="Times New Roman" w:cs="Times New Roman"/>
                <w:sz w:val="26"/>
                <w:szCs w:val="26"/>
              </w:rPr>
            </w:pPr>
            <w:r w:rsidRPr="184481D1">
              <w:rPr>
                <w:rFonts w:ascii="Times New Roman" w:eastAsia="Times New Roman" w:hAnsi="Times New Roman" w:cs="Times New Roman"/>
                <w:sz w:val="26"/>
                <w:szCs w:val="26"/>
              </w:rPr>
              <w:t>NVQL</w:t>
            </w:r>
          </w:p>
        </w:tc>
      </w:tr>
      <w:tr w:rsidR="007B6473" w14:paraId="57C68EEC" w14:textId="77777777" w:rsidTr="0071320F">
        <w:trPr>
          <w:trHeight w:val="540"/>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50C1476"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phụ:</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B79B94E" w14:textId="77777777" w:rsidR="007B6473" w:rsidRDefault="00646F9F" w:rsidP="005B548E">
            <w:pPr>
              <w:spacing w:before="120" w:after="120" w:line="276" w:lineRule="auto"/>
              <w:ind w:right="20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7B6473" w14:paraId="34875CF9" w14:textId="77777777" w:rsidTr="0071320F">
        <w:trPr>
          <w:trHeight w:val="628"/>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65C64D" w14:textId="77777777" w:rsidR="007B6473" w:rsidRDefault="00646F9F" w:rsidP="005B548E">
            <w:pPr>
              <w:spacing w:before="120" w:after="12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757E9F" w14:textId="00D32CA1" w:rsidR="007B6473" w:rsidRDefault="4F3604D0" w:rsidP="005B548E">
            <w:pPr>
              <w:spacing w:before="120" w:after="120" w:line="276" w:lineRule="auto"/>
              <w:ind w:right="-15"/>
              <w:jc w:val="both"/>
              <w:rPr>
                <w:rFonts w:ascii="Times New Roman" w:eastAsia="Times New Roman" w:hAnsi="Times New Roman" w:cs="Times New Roman"/>
                <w:sz w:val="26"/>
                <w:szCs w:val="26"/>
              </w:rPr>
            </w:pPr>
            <w:r w:rsidRPr="184481D1">
              <w:rPr>
                <w:rFonts w:ascii="Times New Roman" w:eastAsia="Times New Roman" w:hAnsi="Times New Roman" w:cs="Times New Roman"/>
                <w:sz w:val="26"/>
                <w:szCs w:val="26"/>
              </w:rPr>
              <w:t>NVQL</w:t>
            </w:r>
            <w:r w:rsidR="00646F9F">
              <w:rPr>
                <w:rFonts w:ascii="Times New Roman" w:eastAsia="Times New Roman" w:hAnsi="Times New Roman" w:cs="Times New Roman"/>
                <w:sz w:val="26"/>
                <w:szCs w:val="26"/>
              </w:rPr>
              <w:t xml:space="preserve"> phải có tài khoản và đăng nhập thành công vào hệ thống</w:t>
            </w:r>
            <w:r w:rsidR="00FE4C93">
              <w:rPr>
                <w:rFonts w:ascii="Times New Roman" w:eastAsia="Times New Roman" w:hAnsi="Times New Roman" w:cs="Times New Roman"/>
                <w:sz w:val="26"/>
                <w:szCs w:val="26"/>
              </w:rPr>
              <w:t>, quần áo cần cập nhật phải tồn tại trong CSDL</w:t>
            </w:r>
            <w:r w:rsidR="00816C7E">
              <w:rPr>
                <w:rFonts w:ascii="Times New Roman" w:eastAsia="Times New Roman" w:hAnsi="Times New Roman" w:cs="Times New Roman"/>
                <w:sz w:val="26"/>
                <w:szCs w:val="26"/>
              </w:rPr>
              <w:t>, chọn được quần áo cần cập nhật</w:t>
            </w:r>
            <w:r w:rsidR="00AD251C">
              <w:rPr>
                <w:rFonts w:ascii="Times New Roman" w:eastAsia="Times New Roman" w:hAnsi="Times New Roman" w:cs="Times New Roman"/>
                <w:sz w:val="26"/>
                <w:szCs w:val="26"/>
              </w:rPr>
              <w:t xml:space="preserve"> thông tin.</w:t>
            </w:r>
          </w:p>
        </w:tc>
      </w:tr>
      <w:tr w:rsidR="007B6473" w14:paraId="4B0A305F" w14:textId="77777777" w:rsidTr="0071320F">
        <w:trPr>
          <w:trHeight w:val="117"/>
        </w:trPr>
        <w:tc>
          <w:tcPr>
            <w:tcW w:w="1695" w:type="dxa"/>
            <w:tcBorders>
              <w:top w:val="single" w:sz="4" w:space="0" w:color="auto"/>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0693AC" w14:textId="77777777" w:rsidR="007B6473" w:rsidRDefault="00646F9F" w:rsidP="005B548E">
            <w:pPr>
              <w:spacing w:before="120" w:after="120" w:line="276"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8647" w:type="dxa"/>
            <w:gridSpan w:val="2"/>
            <w:tcBorders>
              <w:top w:val="single" w:sz="4" w:space="0" w:color="auto"/>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F5C17CF" w14:textId="06C7CE75" w:rsidR="007B6473" w:rsidRDefault="5BF98C49" w:rsidP="003511DF">
            <w:pPr>
              <w:spacing w:before="120" w:after="120" w:line="276" w:lineRule="auto"/>
              <w:ind w:right="-21"/>
              <w:jc w:val="both"/>
              <w:rPr>
                <w:rFonts w:ascii="Times New Roman" w:eastAsia="Times New Roman" w:hAnsi="Times New Roman" w:cs="Times New Roman"/>
                <w:sz w:val="26"/>
                <w:szCs w:val="26"/>
              </w:rPr>
            </w:pPr>
            <w:r w:rsidRPr="35161A82">
              <w:rPr>
                <w:rFonts w:ascii="Times New Roman" w:eastAsia="Times New Roman" w:hAnsi="Times New Roman" w:cs="Times New Roman"/>
                <w:sz w:val="26"/>
                <w:szCs w:val="26"/>
              </w:rPr>
              <w:t xml:space="preserve">Thông tin quần áo được </w:t>
            </w:r>
            <w:r w:rsidR="3F6A6EFD" w:rsidRPr="190883C0">
              <w:rPr>
                <w:rFonts w:ascii="Times New Roman" w:eastAsia="Times New Roman" w:hAnsi="Times New Roman" w:cs="Times New Roman"/>
                <w:sz w:val="26"/>
                <w:szCs w:val="26"/>
              </w:rPr>
              <w:t>cập nhật</w:t>
            </w:r>
            <w:r w:rsidRPr="35161A82">
              <w:rPr>
                <w:rFonts w:ascii="Times New Roman" w:eastAsia="Times New Roman" w:hAnsi="Times New Roman" w:cs="Times New Roman"/>
                <w:sz w:val="26"/>
                <w:szCs w:val="26"/>
              </w:rPr>
              <w:t xml:space="preserve"> thành công </w:t>
            </w:r>
            <w:r w:rsidR="5503B8F0" w:rsidRPr="190883C0">
              <w:rPr>
                <w:rFonts w:ascii="Times New Roman" w:eastAsia="Times New Roman" w:hAnsi="Times New Roman" w:cs="Times New Roman"/>
                <w:sz w:val="26"/>
                <w:szCs w:val="26"/>
              </w:rPr>
              <w:t>trong</w:t>
            </w:r>
            <w:r w:rsidRPr="35161A82">
              <w:rPr>
                <w:rFonts w:ascii="Times New Roman" w:eastAsia="Times New Roman" w:hAnsi="Times New Roman" w:cs="Times New Roman"/>
                <w:sz w:val="26"/>
                <w:szCs w:val="26"/>
              </w:rPr>
              <w:t xml:space="preserve"> CSDL</w:t>
            </w:r>
          </w:p>
        </w:tc>
      </w:tr>
      <w:tr w:rsidR="007B6473" w14:paraId="3BB024D5" w14:textId="77777777" w:rsidTr="0071320F">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0EE93FC" w14:textId="77777777" w:rsidR="007B6473" w:rsidRDefault="00646F9F" w:rsidP="005B548E">
            <w:pPr>
              <w:spacing w:before="120" w:after="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7B6473" w14:paraId="59B7517B" w14:textId="77777777" w:rsidTr="0071320F">
        <w:trPr>
          <w:trHeight w:val="540"/>
        </w:trPr>
        <w:tc>
          <w:tcPr>
            <w:tcW w:w="4247"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6F81C3A3" w14:textId="7C705DE8" w:rsidR="007B6473" w:rsidRDefault="7AFF0609" w:rsidP="003511DF">
            <w:pPr>
              <w:spacing w:before="120" w:after="120" w:line="276" w:lineRule="auto"/>
              <w:jc w:val="center"/>
              <w:rPr>
                <w:rFonts w:ascii="Times New Roman" w:eastAsia="Times New Roman" w:hAnsi="Times New Roman" w:cs="Times New Roman"/>
                <w:sz w:val="26"/>
                <w:szCs w:val="26"/>
              </w:rPr>
            </w:pPr>
            <w:r w:rsidRPr="190883C0">
              <w:rPr>
                <w:rFonts w:ascii="Times New Roman" w:eastAsia="Times New Roman" w:hAnsi="Times New Roman" w:cs="Times New Roman"/>
                <w:sz w:val="26"/>
                <w:szCs w:val="26"/>
              </w:rPr>
              <w:lastRenderedPageBreak/>
              <w:t>NVQL</w:t>
            </w:r>
          </w:p>
        </w:tc>
        <w:tc>
          <w:tcPr>
            <w:tcW w:w="6095"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603B3043" w14:textId="7DCF9978" w:rsidR="007B6473" w:rsidRDefault="00646F9F" w:rsidP="003511DF">
            <w:pPr>
              <w:spacing w:before="120" w:after="12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B6473" w14:paraId="63B48932"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8BDBF09" w14:textId="66AF7279" w:rsidR="007B6473" w:rsidRDefault="5896D3B3" w:rsidP="005B548E">
            <w:pPr>
              <w:spacing w:before="120" w:after="120" w:line="276" w:lineRule="auto"/>
              <w:jc w:val="both"/>
              <w:rPr>
                <w:rFonts w:ascii="Times New Roman" w:eastAsia="Times New Roman" w:hAnsi="Times New Roman" w:cs="Times New Roman"/>
                <w:sz w:val="26"/>
                <w:szCs w:val="26"/>
              </w:rPr>
            </w:pPr>
            <w:r w:rsidRPr="2F9F24E0">
              <w:rPr>
                <w:rFonts w:ascii="Times New Roman" w:eastAsia="Times New Roman" w:hAnsi="Times New Roman" w:cs="Times New Roman"/>
                <w:sz w:val="26"/>
                <w:szCs w:val="26"/>
              </w:rPr>
              <w:t>1</w:t>
            </w:r>
            <w:r w:rsidR="00646F9F" w:rsidRPr="2F9F24E0">
              <w:rPr>
                <w:rFonts w:ascii="Times New Roman" w:eastAsia="Times New Roman" w:hAnsi="Times New Roman" w:cs="Times New Roman"/>
                <w:sz w:val="26"/>
                <w:szCs w:val="26"/>
              </w:rPr>
              <w:t xml:space="preserve">. </w:t>
            </w:r>
            <w:r w:rsidR="3D11802F" w:rsidRPr="2F9F24E0">
              <w:rPr>
                <w:rFonts w:ascii="Times New Roman" w:eastAsia="Times New Roman" w:hAnsi="Times New Roman" w:cs="Times New Roman"/>
                <w:sz w:val="26"/>
                <w:szCs w:val="26"/>
              </w:rPr>
              <w:t>Nhập thông tin cần cập nhật</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256B6ED"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B6473" w14:paraId="781A9B2D"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0040F9"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C942F5" w14:textId="5007E39E" w:rsidR="007B6473" w:rsidRDefault="24E8EBF2" w:rsidP="005B548E">
            <w:pPr>
              <w:spacing w:before="120" w:after="120" w:line="276" w:lineRule="auto"/>
              <w:jc w:val="both"/>
              <w:rPr>
                <w:rFonts w:ascii="Times New Roman" w:eastAsia="Times New Roman" w:hAnsi="Times New Roman" w:cs="Times New Roman"/>
                <w:sz w:val="26"/>
                <w:szCs w:val="26"/>
              </w:rPr>
            </w:pPr>
            <w:r w:rsidRPr="0DBB4A40">
              <w:rPr>
                <w:rFonts w:ascii="Times New Roman" w:eastAsia="Times New Roman" w:hAnsi="Times New Roman" w:cs="Times New Roman"/>
                <w:sz w:val="26"/>
                <w:szCs w:val="26"/>
              </w:rPr>
              <w:t>2</w:t>
            </w:r>
            <w:r w:rsidR="00646F9F" w:rsidRPr="0DBB4A40">
              <w:rPr>
                <w:rFonts w:ascii="Times New Roman" w:eastAsia="Times New Roman" w:hAnsi="Times New Roman" w:cs="Times New Roman"/>
                <w:sz w:val="26"/>
                <w:szCs w:val="26"/>
              </w:rPr>
              <w:t xml:space="preserve">. </w:t>
            </w:r>
            <w:r w:rsidR="6FD39D82" w:rsidRPr="0DBB4A40">
              <w:rPr>
                <w:rFonts w:ascii="Times New Roman" w:eastAsia="Times New Roman" w:hAnsi="Times New Roman" w:cs="Times New Roman"/>
                <w:sz w:val="26"/>
                <w:szCs w:val="26"/>
              </w:rPr>
              <w:t>K</w:t>
            </w:r>
            <w:r w:rsidR="312DA8E4" w:rsidRPr="0DBB4A40">
              <w:rPr>
                <w:rFonts w:ascii="Times New Roman" w:eastAsia="Times New Roman" w:hAnsi="Times New Roman" w:cs="Times New Roman"/>
                <w:sz w:val="26"/>
                <w:szCs w:val="26"/>
              </w:rPr>
              <w:t>iểm tra thông tin vừa nhập</w:t>
            </w:r>
          </w:p>
        </w:tc>
      </w:tr>
      <w:tr w:rsidR="30198729" w14:paraId="58E606E1"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BCC8B2" w14:textId="178245A3" w:rsidR="30198729" w:rsidRDefault="73C8A608" w:rsidP="30198729">
            <w:pPr>
              <w:spacing w:line="276" w:lineRule="auto"/>
              <w:jc w:val="both"/>
              <w:rPr>
                <w:rFonts w:ascii="Times New Roman" w:eastAsia="Times New Roman" w:hAnsi="Times New Roman" w:cs="Times New Roman"/>
                <w:sz w:val="26"/>
                <w:szCs w:val="26"/>
              </w:rPr>
            </w:pPr>
            <w:r w:rsidRPr="66DFA1A3">
              <w:rPr>
                <w:rFonts w:ascii="Times New Roman" w:eastAsia="Times New Roman" w:hAnsi="Times New Roman" w:cs="Times New Roman"/>
                <w:sz w:val="26"/>
                <w:szCs w:val="26"/>
              </w:rPr>
              <w:t>3. Chọn Lưu</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969268" w14:textId="7C5D42AA" w:rsidR="30198729" w:rsidRDefault="30198729" w:rsidP="30198729">
            <w:pPr>
              <w:spacing w:line="276" w:lineRule="auto"/>
              <w:jc w:val="both"/>
              <w:rPr>
                <w:rFonts w:ascii="Times New Roman" w:eastAsia="Times New Roman" w:hAnsi="Times New Roman" w:cs="Times New Roman"/>
                <w:sz w:val="26"/>
                <w:szCs w:val="26"/>
              </w:rPr>
            </w:pPr>
          </w:p>
        </w:tc>
      </w:tr>
      <w:tr w:rsidR="66DFA1A3" w14:paraId="122A3CA1" w14:textId="77777777" w:rsidTr="0071320F">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139A92F" w14:textId="309C5687" w:rsidR="66DFA1A3" w:rsidRDefault="66DFA1A3" w:rsidP="66DFA1A3">
            <w:pPr>
              <w:spacing w:line="276" w:lineRule="auto"/>
              <w:jc w:val="both"/>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F6FCF27" w14:textId="4B4D8B40" w:rsidR="66DFA1A3" w:rsidRDefault="73C8A608" w:rsidP="63884CBF">
            <w:pPr>
              <w:spacing w:line="276" w:lineRule="auto"/>
              <w:jc w:val="both"/>
              <w:rPr>
                <w:rFonts w:ascii="Times New Roman" w:eastAsia="Times New Roman" w:hAnsi="Times New Roman" w:cs="Times New Roman"/>
                <w:sz w:val="26"/>
                <w:szCs w:val="26"/>
              </w:rPr>
            </w:pPr>
            <w:r w:rsidRPr="63884CBF">
              <w:rPr>
                <w:rFonts w:ascii="Times New Roman" w:eastAsia="Times New Roman" w:hAnsi="Times New Roman" w:cs="Times New Roman"/>
                <w:sz w:val="26"/>
                <w:szCs w:val="26"/>
              </w:rPr>
              <w:t>4. Lưu thông tin vừa cập nhật vào CSDL và hiển thị trên danh sách</w:t>
            </w:r>
          </w:p>
        </w:tc>
      </w:tr>
      <w:tr w:rsidR="007B6473" w14:paraId="4A2EFE06"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FBFF5F3" w14:textId="56730C0D" w:rsidR="007B6473" w:rsidRDefault="007B6473" w:rsidP="005B548E">
            <w:pPr>
              <w:spacing w:before="120" w:after="120" w:line="276" w:lineRule="auto"/>
              <w:jc w:val="both"/>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24B34A1" w14:textId="53B8FB89" w:rsidR="007B6473" w:rsidRDefault="00646F9F" w:rsidP="005B548E">
            <w:pPr>
              <w:spacing w:before="120" w:after="120" w:line="276" w:lineRule="auto"/>
              <w:jc w:val="both"/>
              <w:rPr>
                <w:rFonts w:ascii="Times New Roman" w:eastAsia="Times New Roman" w:hAnsi="Times New Roman" w:cs="Times New Roman"/>
                <w:sz w:val="26"/>
                <w:szCs w:val="26"/>
              </w:rPr>
            </w:pPr>
            <w:r w:rsidRPr="0DBB4A40">
              <w:rPr>
                <w:rFonts w:ascii="Times New Roman" w:eastAsia="Times New Roman" w:hAnsi="Times New Roman" w:cs="Times New Roman"/>
                <w:sz w:val="26"/>
                <w:szCs w:val="26"/>
              </w:rPr>
              <w:t xml:space="preserve"> </w:t>
            </w:r>
            <w:r w:rsidR="00DBE765" w:rsidRPr="29C2D68A">
              <w:rPr>
                <w:rFonts w:ascii="Times New Roman" w:eastAsia="Times New Roman" w:hAnsi="Times New Roman" w:cs="Times New Roman"/>
                <w:sz w:val="26"/>
                <w:szCs w:val="26"/>
              </w:rPr>
              <w:t>5</w:t>
            </w:r>
            <w:r w:rsidR="45529E19" w:rsidRPr="0DBB4A40">
              <w:rPr>
                <w:rFonts w:ascii="Times New Roman" w:eastAsia="Times New Roman" w:hAnsi="Times New Roman" w:cs="Times New Roman"/>
                <w:sz w:val="26"/>
                <w:szCs w:val="26"/>
              </w:rPr>
              <w:t>. Thông báo cập nhật thành công</w:t>
            </w:r>
          </w:p>
        </w:tc>
      </w:tr>
      <w:tr w:rsidR="007B6473" w14:paraId="60C50598" w14:textId="77777777" w:rsidTr="0071320F">
        <w:trPr>
          <w:trHeight w:val="5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E81AC4" w14:textId="6FCC3EBA"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7A93E95F" w:rsidRPr="0DBB4A40">
              <w:rPr>
                <w:rFonts w:ascii="Times New Roman" w:eastAsia="Times New Roman" w:hAnsi="Times New Roman" w:cs="Times New Roman"/>
                <w:sz w:val="26"/>
                <w:szCs w:val="26"/>
              </w:rPr>
              <w:t xml:space="preserve">4. Chọn </w:t>
            </w:r>
            <w:r w:rsidR="0075359C">
              <w:rPr>
                <w:rFonts w:ascii="Times New Roman" w:eastAsia="Times New Roman" w:hAnsi="Times New Roman" w:cs="Times New Roman"/>
                <w:sz w:val="26"/>
                <w:szCs w:val="26"/>
              </w:rPr>
              <w:t>kết thúc</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557B4F0" w14:textId="41D9D4D0" w:rsidR="007B6473" w:rsidRDefault="007B6473" w:rsidP="005B548E">
            <w:pPr>
              <w:spacing w:before="120" w:after="120" w:line="276" w:lineRule="auto"/>
              <w:jc w:val="both"/>
              <w:rPr>
                <w:rFonts w:ascii="Times New Roman" w:eastAsia="Times New Roman" w:hAnsi="Times New Roman" w:cs="Times New Roman"/>
                <w:sz w:val="26"/>
                <w:szCs w:val="26"/>
              </w:rPr>
            </w:pPr>
          </w:p>
        </w:tc>
      </w:tr>
      <w:tr w:rsidR="007B6473" w14:paraId="3CEC35FF" w14:textId="77777777" w:rsidTr="0071320F">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2D6CAB16" w14:textId="77777777" w:rsidR="007B6473" w:rsidRDefault="00646F9F" w:rsidP="005B548E">
            <w:pPr>
              <w:spacing w:before="120" w:after="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7B6473" w14:paraId="4719F39D" w14:textId="77777777" w:rsidTr="0071320F">
        <w:trPr>
          <w:trHeight w:val="33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E04AA8" w14:textId="77777777"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39CF2C3" w14:textId="3808AAC3" w:rsidR="007B6473" w:rsidRDefault="01414DAE" w:rsidP="005B548E">
            <w:pPr>
              <w:spacing w:before="120" w:after="120" w:line="276" w:lineRule="auto"/>
              <w:jc w:val="both"/>
              <w:rPr>
                <w:rFonts w:ascii="Times New Roman" w:eastAsia="Times New Roman" w:hAnsi="Times New Roman" w:cs="Times New Roman"/>
                <w:sz w:val="26"/>
                <w:szCs w:val="26"/>
              </w:rPr>
            </w:pPr>
            <w:r w:rsidRPr="74CE89C2">
              <w:rPr>
                <w:rFonts w:ascii="Times New Roman" w:eastAsia="Times New Roman" w:hAnsi="Times New Roman" w:cs="Times New Roman"/>
                <w:sz w:val="26"/>
                <w:szCs w:val="26"/>
              </w:rPr>
              <w:t>2</w:t>
            </w:r>
            <w:r w:rsidR="00646F9F" w:rsidRPr="4C64A321">
              <w:rPr>
                <w:rFonts w:ascii="Times New Roman" w:eastAsia="Times New Roman" w:hAnsi="Times New Roman" w:cs="Times New Roman"/>
                <w:sz w:val="26"/>
                <w:szCs w:val="26"/>
              </w:rPr>
              <w:t xml:space="preserve">.1. Hiển thị thông báo </w:t>
            </w:r>
            <w:r w:rsidR="01F1D2BE" w:rsidRPr="4C64A321">
              <w:rPr>
                <w:rFonts w:ascii="Times New Roman" w:eastAsia="Times New Roman" w:hAnsi="Times New Roman" w:cs="Times New Roman"/>
                <w:sz w:val="26"/>
                <w:szCs w:val="26"/>
              </w:rPr>
              <w:t xml:space="preserve">cập </w:t>
            </w:r>
            <w:r w:rsidR="01F1D2BE" w:rsidRPr="3487FEBF">
              <w:rPr>
                <w:rFonts w:ascii="Times New Roman" w:eastAsia="Times New Roman" w:hAnsi="Times New Roman" w:cs="Times New Roman"/>
                <w:sz w:val="26"/>
                <w:szCs w:val="26"/>
              </w:rPr>
              <w:t xml:space="preserve">nhật không thành công, yêu </w:t>
            </w:r>
            <w:r w:rsidR="01F1D2BE" w:rsidRPr="6AB3B9D2">
              <w:rPr>
                <w:rFonts w:ascii="Times New Roman" w:eastAsia="Times New Roman" w:hAnsi="Times New Roman" w:cs="Times New Roman"/>
                <w:sz w:val="26"/>
                <w:szCs w:val="26"/>
              </w:rPr>
              <w:t>cầu nhập lại thông tin</w:t>
            </w:r>
          </w:p>
        </w:tc>
      </w:tr>
      <w:tr w:rsidR="007B6473" w14:paraId="636F3276" w14:textId="77777777" w:rsidTr="0071320F">
        <w:trPr>
          <w:trHeight w:val="24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9A3A088" w14:textId="568DE59A" w:rsidR="007B6473" w:rsidRDefault="00646F9F" w:rsidP="005B548E">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Pr="74CE89C2">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Ch</w:t>
            </w:r>
            <w:r w:rsidR="00914A90">
              <w:rPr>
                <w:rFonts w:ascii="Times New Roman" w:eastAsia="Times New Roman" w:hAnsi="Times New Roman" w:cs="Times New Roman"/>
                <w:sz w:val="26"/>
                <w:szCs w:val="26"/>
              </w:rPr>
              <w:t>ọn xác nhận nhập lại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5525AB9" w14:textId="2B60FFD3" w:rsidR="007B6473" w:rsidRDefault="00646F9F" w:rsidP="399FCF59">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58A00FEE" w14:paraId="6A5F581A" w14:textId="77777777" w:rsidTr="0071320F">
        <w:trPr>
          <w:trHeight w:val="76"/>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82D9B8D" w14:textId="036ABE43" w:rsidR="58A00FEE" w:rsidRDefault="58A00FEE" w:rsidP="58A00FEE">
            <w:pPr>
              <w:spacing w:line="276" w:lineRule="auto"/>
              <w:jc w:val="both"/>
              <w:rPr>
                <w:rFonts w:ascii="Times New Roman" w:eastAsia="Times New Roman" w:hAnsi="Times New Roman" w:cs="Times New Roman"/>
                <w:sz w:val="26"/>
                <w:szCs w:val="26"/>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A98C20" w14:textId="4A1894BF" w:rsidR="079C1FE9" w:rsidRDefault="079C1FE9" w:rsidP="00EA5FB6">
            <w:pPr>
              <w:keepNext/>
              <w:spacing w:line="276" w:lineRule="auto"/>
              <w:jc w:val="both"/>
              <w:rPr>
                <w:rFonts w:ascii="Times New Roman" w:eastAsia="Times New Roman" w:hAnsi="Times New Roman" w:cs="Times New Roman"/>
                <w:sz w:val="26"/>
                <w:szCs w:val="26"/>
              </w:rPr>
            </w:pPr>
            <w:r w:rsidRPr="56F6F62D">
              <w:rPr>
                <w:rFonts w:ascii="Times New Roman" w:eastAsia="Times New Roman" w:hAnsi="Times New Roman" w:cs="Times New Roman"/>
                <w:sz w:val="26"/>
                <w:szCs w:val="26"/>
              </w:rPr>
              <w:t xml:space="preserve">2.3. Quay lại </w:t>
            </w:r>
            <w:r w:rsidRPr="0572967F">
              <w:rPr>
                <w:rFonts w:ascii="Times New Roman" w:eastAsia="Times New Roman" w:hAnsi="Times New Roman" w:cs="Times New Roman"/>
                <w:sz w:val="26"/>
                <w:szCs w:val="26"/>
              </w:rPr>
              <w:t>bước 1</w:t>
            </w:r>
          </w:p>
        </w:tc>
      </w:tr>
    </w:tbl>
    <w:p w14:paraId="4F6F186B" w14:textId="16FE410D" w:rsidR="006B367B" w:rsidRPr="00EA5FB6" w:rsidRDefault="001478FC" w:rsidP="00EA5FB6">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7</w:t>
      </w:r>
      <w:r w:rsidR="00E56A17">
        <w:rPr>
          <w:noProof/>
        </w:rPr>
        <w:fldChar w:fldCharType="end"/>
      </w:r>
      <w:r w:rsidR="00EA5FB6">
        <w:t>.</w:t>
      </w:r>
      <w:r>
        <w:t xml:space="preserve"> Đặc tả Usecase Cập Nhật Quần Áo</w:t>
      </w:r>
      <w:r w:rsidR="00EA5FB6">
        <w:t>.</w:t>
      </w:r>
      <w:bookmarkStart w:id="79" w:name="_Toc146233535"/>
      <w:r w:rsidR="006B367B">
        <w:br w:type="page"/>
      </w:r>
    </w:p>
    <w:p w14:paraId="7C41428C" w14:textId="103D434E" w:rsidR="007B6473" w:rsidRDefault="00646F9F" w:rsidP="0087622E">
      <w:pPr>
        <w:pStyle w:val="Top3"/>
      </w:pPr>
      <w:bookmarkStart w:id="80" w:name="_Toc146317988"/>
      <w:bookmarkStart w:id="81" w:name="_Toc152431134"/>
      <w:bookmarkStart w:id="82" w:name="_Toc153383721"/>
      <w:r>
        <w:lastRenderedPageBreak/>
        <w:t>Biểu đồ</w:t>
      </w:r>
      <w:bookmarkEnd w:id="79"/>
      <w:bookmarkEnd w:id="80"/>
      <w:bookmarkEnd w:id="81"/>
      <w:bookmarkEnd w:id="82"/>
    </w:p>
    <w:p w14:paraId="6EA2DDFB" w14:textId="77777777" w:rsidR="007B6473" w:rsidRPr="004C0A07" w:rsidRDefault="00646F9F">
      <w:pPr>
        <w:spacing w:after="120" w:line="240" w:lineRule="auto"/>
        <w:rPr>
          <w:rFonts w:ascii="Times New Roman" w:eastAsia="Times New Roman" w:hAnsi="Times New Roman" w:cs="Times New Roman"/>
          <w:b/>
          <w:i/>
          <w:sz w:val="26"/>
          <w:szCs w:val="26"/>
        </w:rPr>
      </w:pPr>
      <w:r w:rsidRPr="004C0A07">
        <w:rPr>
          <w:rFonts w:ascii="Times New Roman" w:eastAsia="Times New Roman" w:hAnsi="Times New Roman" w:cs="Times New Roman"/>
          <w:b/>
          <w:i/>
          <w:sz w:val="26"/>
          <w:szCs w:val="26"/>
        </w:rPr>
        <w:t>Activity</w:t>
      </w:r>
    </w:p>
    <w:p w14:paraId="4A87DBCD" w14:textId="77777777" w:rsidR="007B6473" w:rsidRDefault="00F42E42" w:rsidP="00723337">
      <w:r>
        <w:rPr>
          <w:noProof/>
        </w:rPr>
        <w:drawing>
          <wp:inline distT="0" distB="0" distL="0" distR="0" wp14:anchorId="6B0E1690" wp14:editId="221DA8EC">
            <wp:extent cx="6555364" cy="5125376"/>
            <wp:effectExtent l="0" t="0" r="0" b="0"/>
            <wp:docPr id="2041317970" name="Picture 204131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17970" name="Picture 2041317970"/>
                    <pic:cNvPicPr/>
                  </pic:nvPicPr>
                  <pic:blipFill>
                    <a:blip r:embed="rId18">
                      <a:extLst>
                        <a:ext uri="{28A0092B-C50C-407E-A947-70E740481C1C}">
                          <a14:useLocalDpi xmlns:a14="http://schemas.microsoft.com/office/drawing/2010/main" val="0"/>
                        </a:ext>
                      </a:extLst>
                    </a:blip>
                    <a:stretch>
                      <a:fillRect/>
                    </a:stretch>
                  </pic:blipFill>
                  <pic:spPr>
                    <a:xfrm>
                      <a:off x="0" y="0"/>
                      <a:ext cx="6555364" cy="5125376"/>
                    </a:xfrm>
                    <a:prstGeom prst="rect">
                      <a:avLst/>
                    </a:prstGeom>
                  </pic:spPr>
                </pic:pic>
              </a:graphicData>
            </a:graphic>
          </wp:inline>
        </w:drawing>
      </w:r>
    </w:p>
    <w:p w14:paraId="534DB349" w14:textId="4EDFD8BD" w:rsidR="00FC47D0" w:rsidRDefault="00D03B12" w:rsidP="00100DD6">
      <w:pPr>
        <w:pStyle w:val="Caption"/>
        <w:jc w:val="center"/>
        <w:rPr>
          <w:rFonts w:ascii="Times New Roman" w:eastAsia="Times New Roman" w:hAnsi="Times New Roman" w:cs="Times New Roman"/>
          <w:b/>
          <w:i w:val="0"/>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6</w:t>
      </w:r>
      <w:r w:rsidR="00E56A17">
        <w:rPr>
          <w:noProof/>
        </w:rPr>
        <w:fldChar w:fldCharType="end"/>
      </w:r>
      <w:r w:rsidR="00100DD6">
        <w:t>.</w:t>
      </w:r>
      <w:r w:rsidR="00B940B1">
        <w:t xml:space="preserve"> Activity </w:t>
      </w:r>
      <w:r w:rsidR="002770BA">
        <w:t xml:space="preserve">Cập Nhật Quần </w:t>
      </w:r>
      <w:r w:rsidR="000432C0">
        <w:t>Áo</w:t>
      </w:r>
    </w:p>
    <w:p w14:paraId="0CC75FE4" w14:textId="77777777" w:rsidR="006B367B" w:rsidRDefault="006B367B">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0179504D" w14:textId="77777777" w:rsidR="007B6473" w:rsidRPr="004C0A07" w:rsidRDefault="00646F9F">
      <w:pPr>
        <w:spacing w:after="120" w:line="240" w:lineRule="auto"/>
        <w:rPr>
          <w:rFonts w:ascii="Times New Roman" w:eastAsia="Times New Roman" w:hAnsi="Times New Roman" w:cs="Times New Roman"/>
          <w:b/>
          <w:sz w:val="26"/>
          <w:szCs w:val="26"/>
        </w:rPr>
      </w:pPr>
      <w:r w:rsidRPr="004C0A07">
        <w:rPr>
          <w:rFonts w:ascii="Times New Roman" w:eastAsia="Times New Roman" w:hAnsi="Times New Roman" w:cs="Times New Roman"/>
          <w:b/>
          <w:i/>
          <w:sz w:val="26"/>
          <w:szCs w:val="26"/>
        </w:rPr>
        <w:lastRenderedPageBreak/>
        <w:t>Sequence</w:t>
      </w:r>
    </w:p>
    <w:p w14:paraId="21A2A2D7" w14:textId="77777777" w:rsidR="00FC47D0" w:rsidRDefault="006B367B" w:rsidP="00723337">
      <w:r>
        <w:rPr>
          <w:noProof/>
        </w:rPr>
        <w:drawing>
          <wp:inline distT="0" distB="0" distL="0" distR="0" wp14:anchorId="20AA2597" wp14:editId="5E30AE29">
            <wp:extent cx="6511925" cy="6045200"/>
            <wp:effectExtent l="0" t="0" r="3175" b="0"/>
            <wp:docPr id="1345454416" name="Picture 13454544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54416" name="Picture 3" descr="A diagram of a projec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1925" cy="6045200"/>
                    </a:xfrm>
                    <a:prstGeom prst="rect">
                      <a:avLst/>
                    </a:prstGeom>
                    <a:noFill/>
                    <a:ln>
                      <a:noFill/>
                    </a:ln>
                  </pic:spPr>
                </pic:pic>
              </a:graphicData>
            </a:graphic>
          </wp:inline>
        </w:drawing>
      </w:r>
    </w:p>
    <w:p w14:paraId="165EE7C6" w14:textId="1292B0D0" w:rsidR="006B367B" w:rsidRPr="00724FAC" w:rsidRDefault="00724FAC" w:rsidP="00724FAC">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7</w:t>
      </w:r>
      <w:r w:rsidR="00E56A17">
        <w:rPr>
          <w:noProof/>
        </w:rPr>
        <w:fldChar w:fldCharType="end"/>
      </w:r>
      <w:r>
        <w:t>. Sequence Cập Nhật Quần Áo</w:t>
      </w:r>
      <w:r w:rsidR="006B367B">
        <w:br w:type="page"/>
      </w:r>
      <w:bookmarkStart w:id="83" w:name="_Toc146233536"/>
    </w:p>
    <w:p w14:paraId="743E86F7" w14:textId="354A4EFC" w:rsidR="007B6473" w:rsidRDefault="00646F9F" w:rsidP="0087622E">
      <w:pPr>
        <w:pStyle w:val="Top2"/>
      </w:pPr>
      <w:bookmarkStart w:id="84" w:name="_Toc146317989"/>
      <w:bookmarkStart w:id="85" w:name="_Toc152431135"/>
      <w:bookmarkStart w:id="86" w:name="_Toc153383722"/>
      <w:r>
        <w:lastRenderedPageBreak/>
        <w:t>UC004_</w:t>
      </w:r>
      <w:r w:rsidRPr="00434AB4">
        <w:t>X</w:t>
      </w:r>
      <w:r w:rsidR="005B548E" w:rsidRPr="00434AB4">
        <w:t>em</w:t>
      </w:r>
      <w:r w:rsidRPr="00434AB4">
        <w:t xml:space="preserve"> </w:t>
      </w:r>
      <w:r w:rsidR="00A86D5A" w:rsidRPr="00434AB4">
        <w:t>Quần Áo</w:t>
      </w:r>
      <w:bookmarkEnd w:id="83"/>
      <w:bookmarkEnd w:id="84"/>
      <w:bookmarkEnd w:id="85"/>
      <w:bookmarkEnd w:id="86"/>
    </w:p>
    <w:p w14:paraId="1DCCA71C" w14:textId="3F276FBE" w:rsidR="007B6473" w:rsidRDefault="00D75691" w:rsidP="0087622E">
      <w:pPr>
        <w:pStyle w:val="Top3"/>
      </w:pPr>
      <w:bookmarkStart w:id="87" w:name="_Toc146233537"/>
      <w:bookmarkStart w:id="88" w:name="_Toc146317990"/>
      <w:bookmarkStart w:id="89" w:name="_Toc152431136"/>
      <w:bookmarkStart w:id="90" w:name="_Toc153383723"/>
      <w:r w:rsidRPr="00434AB4">
        <w:t>M</w:t>
      </w:r>
      <w:r w:rsidR="00646F9F" w:rsidRPr="00434AB4">
        <w:t>ô</w:t>
      </w:r>
      <w:r w:rsidR="00646F9F">
        <w:t xml:space="preserve"> </w:t>
      </w:r>
      <w:r w:rsidR="00646F9F" w:rsidRPr="00434AB4">
        <w:t>tả use case UC004</w:t>
      </w:r>
      <w:bookmarkEnd w:id="87"/>
      <w:bookmarkEnd w:id="88"/>
      <w:bookmarkEnd w:id="89"/>
      <w:bookmarkEnd w:id="90"/>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3686"/>
        <w:gridCol w:w="4819"/>
      </w:tblGrid>
      <w:tr w:rsidR="007B6473" w14:paraId="08803F23" w14:textId="77777777" w:rsidTr="006D1D0D">
        <w:trPr>
          <w:trHeight w:val="540"/>
          <w:tblHeader/>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F33924C" w14:textId="2FE6D0DD" w:rsidR="007B6473" w:rsidRPr="00917521" w:rsidRDefault="00646F9F">
            <w:pPr>
              <w:spacing w:before="120" w:after="120" w:line="276" w:lineRule="auto"/>
              <w:ind w:right="-920"/>
              <w:rPr>
                <w:rFonts w:ascii="Times New Roman" w:eastAsia="Times New Roman" w:hAnsi="Times New Roman" w:cs="Times New Roman"/>
                <w:sz w:val="24"/>
                <w:szCs w:val="24"/>
              </w:rPr>
            </w:pPr>
            <w:r w:rsidRPr="00917521">
              <w:rPr>
                <w:rFonts w:ascii="Times New Roman" w:eastAsia="Times New Roman" w:hAnsi="Times New Roman" w:cs="Times New Roman"/>
                <w:b/>
                <w:sz w:val="24"/>
                <w:szCs w:val="24"/>
              </w:rPr>
              <w:t xml:space="preserve">Use case: </w:t>
            </w:r>
            <w:r w:rsidRPr="00917521">
              <w:rPr>
                <w:rFonts w:ascii="Times New Roman" w:eastAsia="Times New Roman" w:hAnsi="Times New Roman" w:cs="Times New Roman"/>
                <w:sz w:val="24"/>
                <w:szCs w:val="24"/>
              </w:rPr>
              <w:t>UC004_X</w:t>
            </w:r>
            <w:r w:rsidR="00672BE2" w:rsidRPr="00917521">
              <w:rPr>
                <w:rFonts w:ascii="Times New Roman" w:eastAsia="Times New Roman" w:hAnsi="Times New Roman" w:cs="Times New Roman"/>
                <w:sz w:val="24"/>
                <w:szCs w:val="24"/>
              </w:rPr>
              <w:t>em</w:t>
            </w:r>
            <w:r w:rsidRPr="00917521">
              <w:rPr>
                <w:rFonts w:ascii="Times New Roman" w:eastAsia="Times New Roman" w:hAnsi="Times New Roman" w:cs="Times New Roman"/>
                <w:sz w:val="24"/>
                <w:szCs w:val="24"/>
              </w:rPr>
              <w:t xml:space="preserve"> Quần Áo</w:t>
            </w:r>
          </w:p>
        </w:tc>
      </w:tr>
      <w:tr w:rsidR="00F63B2C" w14:paraId="1232B258"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B02C6CE" w14:textId="77777777" w:rsidR="007B6473" w:rsidRPr="00917521" w:rsidRDefault="00646F9F">
            <w:pPr>
              <w:spacing w:before="120" w:after="120" w:line="276" w:lineRule="auto"/>
              <w:ind w:right="-6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Mục đích: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491A34D" w14:textId="207CA1F1" w:rsidR="007B6473" w:rsidRPr="00917521" w:rsidRDefault="4098D6C9">
            <w:pPr>
              <w:spacing w:before="120" w:after="120" w:line="276" w:lineRule="auto"/>
              <w:ind w:right="-12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Xem chi tiết</w:t>
            </w:r>
            <w:r w:rsidR="00646F9F" w:rsidRPr="00917521">
              <w:rPr>
                <w:rFonts w:ascii="Times New Roman" w:eastAsia="Times New Roman" w:hAnsi="Times New Roman" w:cs="Times New Roman"/>
                <w:sz w:val="24"/>
                <w:szCs w:val="24"/>
              </w:rPr>
              <w:t xml:space="preserve"> </w:t>
            </w:r>
            <w:r w:rsidRPr="00917521">
              <w:rPr>
                <w:rFonts w:ascii="Times New Roman" w:eastAsia="Times New Roman" w:hAnsi="Times New Roman" w:cs="Times New Roman"/>
                <w:sz w:val="24"/>
                <w:szCs w:val="24"/>
              </w:rPr>
              <w:t>thông tin</w:t>
            </w:r>
            <w:r w:rsidR="00646F9F" w:rsidRPr="00917521">
              <w:rPr>
                <w:rFonts w:ascii="Times New Roman" w:eastAsia="Times New Roman" w:hAnsi="Times New Roman" w:cs="Times New Roman"/>
                <w:sz w:val="24"/>
                <w:szCs w:val="24"/>
              </w:rPr>
              <w:t xml:space="preserve"> quần áo</w:t>
            </w:r>
          </w:p>
        </w:tc>
      </w:tr>
      <w:tr w:rsidR="00F63B2C" w14:paraId="0D6D8B3A"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DF086B4" w14:textId="77777777" w:rsidR="007B6473" w:rsidRPr="00917521" w:rsidRDefault="00646F9F">
            <w:pPr>
              <w:spacing w:before="120" w:after="120" w:line="276" w:lineRule="auto"/>
              <w:ind w:right="-6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Mô tả sơ lược:</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F6C6BBA" w14:textId="654CEA87" w:rsidR="007B6473" w:rsidRPr="00917521" w:rsidRDefault="6754C549">
            <w:pPr>
              <w:spacing w:before="120" w:after="120" w:line="276" w:lineRule="auto"/>
              <w:ind w:right="-12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 xml:space="preserve">Giúp </w:t>
            </w:r>
            <w:r w:rsidR="3B8E35CA" w:rsidRPr="00917521">
              <w:rPr>
                <w:rFonts w:ascii="Times New Roman" w:eastAsia="Times New Roman" w:hAnsi="Times New Roman" w:cs="Times New Roman"/>
                <w:sz w:val="24"/>
                <w:szCs w:val="24"/>
              </w:rPr>
              <w:t>NVBH</w:t>
            </w:r>
            <w:r w:rsidRPr="00917521">
              <w:rPr>
                <w:rFonts w:ascii="Times New Roman" w:eastAsia="Times New Roman" w:hAnsi="Times New Roman" w:cs="Times New Roman"/>
                <w:sz w:val="24"/>
                <w:szCs w:val="24"/>
              </w:rPr>
              <w:t xml:space="preserve"> xem chi tiết thông tin quần áo</w:t>
            </w:r>
          </w:p>
        </w:tc>
      </w:tr>
      <w:tr w:rsidR="00F63B2C" w14:paraId="7E7719F6"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E82DC94" w14:textId="77777777" w:rsidR="007B6473" w:rsidRPr="00917521" w:rsidRDefault="00646F9F">
            <w:pPr>
              <w:spacing w:before="120" w:after="120" w:line="276" w:lineRule="auto"/>
              <w:ind w:right="-6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Actor chính: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D54EF8F" w14:textId="57DC0B15" w:rsidR="007B6473" w:rsidRPr="00917521" w:rsidRDefault="4352095E">
            <w:pPr>
              <w:spacing w:before="120" w:after="120" w:line="276" w:lineRule="auto"/>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NVBH</w:t>
            </w:r>
          </w:p>
        </w:tc>
      </w:tr>
      <w:tr w:rsidR="00F63B2C" w14:paraId="43A7FF30" w14:textId="77777777" w:rsidTr="006D1D0D">
        <w:trPr>
          <w:trHeight w:val="540"/>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A2BEA7A" w14:textId="77777777" w:rsidR="007B6473" w:rsidRPr="00917521" w:rsidRDefault="00646F9F">
            <w:pPr>
              <w:spacing w:before="120" w:after="120" w:line="276" w:lineRule="auto"/>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Actor phụ:</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1CF2AC1" w14:textId="77777777" w:rsidR="007B6473" w:rsidRPr="00917521" w:rsidRDefault="00646F9F">
            <w:pPr>
              <w:spacing w:before="120" w:after="120" w:line="276" w:lineRule="auto"/>
              <w:ind w:right="202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Không</w:t>
            </w:r>
          </w:p>
        </w:tc>
      </w:tr>
      <w:tr w:rsidR="00F63B2C" w14:paraId="6AE75BA4" w14:textId="77777777" w:rsidTr="006D1D0D">
        <w:trPr>
          <w:trHeight w:val="271"/>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EF59C72" w14:textId="77777777" w:rsidR="007B6473" w:rsidRPr="00917521" w:rsidRDefault="00646F9F">
            <w:pPr>
              <w:spacing w:before="120" w:after="120" w:line="276" w:lineRule="auto"/>
              <w:ind w:right="-6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Tiền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F7F8A3E" w14:textId="5D1244F0" w:rsidR="007B6473" w:rsidRPr="00917521" w:rsidRDefault="2AB28C68" w:rsidP="00D53DD2">
            <w:pPr>
              <w:spacing w:before="120" w:after="120" w:line="276" w:lineRule="auto"/>
              <w:ind w:right="-21"/>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NVBH</w:t>
            </w:r>
            <w:r w:rsidR="00646F9F" w:rsidRPr="00917521">
              <w:rPr>
                <w:rFonts w:ascii="Times New Roman" w:eastAsia="Times New Roman" w:hAnsi="Times New Roman" w:cs="Times New Roman"/>
                <w:sz w:val="24"/>
                <w:szCs w:val="24"/>
              </w:rPr>
              <w:t xml:space="preserve"> phải có tài khoản và đăng nhập thành công vào hệ thống</w:t>
            </w:r>
            <w:r w:rsidR="74195C2F" w:rsidRPr="00917521">
              <w:rPr>
                <w:rFonts w:ascii="Times New Roman" w:eastAsia="Times New Roman" w:hAnsi="Times New Roman" w:cs="Times New Roman"/>
                <w:sz w:val="24"/>
                <w:szCs w:val="24"/>
              </w:rPr>
              <w:t xml:space="preserve"> và</w:t>
            </w:r>
            <w:r w:rsidR="00646F9F" w:rsidRPr="00917521">
              <w:rPr>
                <w:rFonts w:ascii="Times New Roman" w:eastAsia="Times New Roman" w:hAnsi="Times New Roman" w:cs="Times New Roman"/>
                <w:sz w:val="24"/>
                <w:szCs w:val="24"/>
              </w:rPr>
              <w:t xml:space="preserve"> chọn chức năng </w:t>
            </w:r>
            <w:r w:rsidR="15339367" w:rsidRPr="00917521">
              <w:rPr>
                <w:rFonts w:ascii="Times New Roman" w:eastAsia="Times New Roman" w:hAnsi="Times New Roman" w:cs="Times New Roman"/>
                <w:sz w:val="24"/>
                <w:szCs w:val="24"/>
              </w:rPr>
              <w:t>xem</w:t>
            </w:r>
            <w:r w:rsidR="00646F9F" w:rsidRPr="00917521">
              <w:rPr>
                <w:rFonts w:ascii="Times New Roman" w:eastAsia="Times New Roman" w:hAnsi="Times New Roman" w:cs="Times New Roman"/>
                <w:sz w:val="24"/>
                <w:szCs w:val="24"/>
              </w:rPr>
              <w:t xml:space="preserve"> quần áo</w:t>
            </w:r>
            <w:r w:rsidR="002B69ED" w:rsidRPr="00917521">
              <w:rPr>
                <w:rFonts w:ascii="Times New Roman" w:eastAsia="Times New Roman" w:hAnsi="Times New Roman" w:cs="Times New Roman"/>
                <w:sz w:val="24"/>
                <w:szCs w:val="24"/>
              </w:rPr>
              <w:t xml:space="preserve">, quần áo </w:t>
            </w:r>
            <w:r w:rsidR="0060533C" w:rsidRPr="00917521">
              <w:rPr>
                <w:rFonts w:ascii="Times New Roman" w:eastAsia="Times New Roman" w:hAnsi="Times New Roman" w:cs="Times New Roman"/>
                <w:sz w:val="24"/>
                <w:szCs w:val="24"/>
              </w:rPr>
              <w:t>cần xem phải có trong CSDL</w:t>
            </w:r>
          </w:p>
        </w:tc>
      </w:tr>
      <w:tr w:rsidR="00F63B2C" w14:paraId="1EFFFCBF" w14:textId="77777777" w:rsidTr="006D1D0D">
        <w:trPr>
          <w:trHeight w:val="185"/>
          <w:tblHeader/>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B38ABA" w14:textId="77777777" w:rsidR="007B6473" w:rsidRPr="00917521" w:rsidRDefault="00646F9F">
            <w:pPr>
              <w:spacing w:before="120" w:after="120" w:line="276" w:lineRule="auto"/>
              <w:ind w:right="-40"/>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Hậu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ADDEDFE" w14:textId="47CF4748" w:rsidR="007B6473" w:rsidRPr="00917521" w:rsidRDefault="641D8BD1" w:rsidP="00D53DD2">
            <w:pPr>
              <w:spacing w:before="120" w:after="120" w:line="276" w:lineRule="auto"/>
              <w:ind w:right="-21"/>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Xem</w:t>
            </w:r>
            <w:r w:rsidR="00646F9F" w:rsidRPr="00917521">
              <w:rPr>
                <w:rFonts w:ascii="Times New Roman" w:eastAsia="Times New Roman" w:hAnsi="Times New Roman" w:cs="Times New Roman"/>
                <w:sz w:val="24"/>
                <w:szCs w:val="24"/>
              </w:rPr>
              <w:t xml:space="preserve"> thành công thông tin quần áo</w:t>
            </w:r>
          </w:p>
        </w:tc>
      </w:tr>
      <w:tr w:rsidR="007B6473" w14:paraId="75653EEF" w14:textId="77777777" w:rsidTr="006D1D0D">
        <w:trPr>
          <w:trHeight w:val="540"/>
          <w:tblHeader/>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5D8FEC33" w14:textId="77777777" w:rsidR="007B6473" w:rsidRPr="00917521" w:rsidRDefault="00646F9F">
            <w:pPr>
              <w:spacing w:before="120" w:after="120" w:line="276" w:lineRule="auto"/>
              <w:rPr>
                <w:rFonts w:ascii="Times New Roman" w:eastAsia="Times New Roman" w:hAnsi="Times New Roman" w:cs="Times New Roman"/>
                <w:b/>
                <w:sz w:val="24"/>
                <w:szCs w:val="24"/>
              </w:rPr>
            </w:pPr>
            <w:r w:rsidRPr="00917521">
              <w:rPr>
                <w:rFonts w:ascii="Times New Roman" w:eastAsia="Times New Roman" w:hAnsi="Times New Roman" w:cs="Times New Roman"/>
                <w:b/>
                <w:sz w:val="24"/>
                <w:szCs w:val="24"/>
              </w:rPr>
              <w:t>Luồng sự kiện chính:</w:t>
            </w:r>
          </w:p>
        </w:tc>
      </w:tr>
      <w:tr w:rsidR="007B6473" w14:paraId="036CCBAE" w14:textId="77777777" w:rsidTr="00917521">
        <w:trPr>
          <w:trHeight w:val="540"/>
        </w:trPr>
        <w:tc>
          <w:tcPr>
            <w:tcW w:w="55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2C51EE" w14:textId="7D6261E9" w:rsidR="007B6473" w:rsidRPr="00917521" w:rsidRDefault="7827720B" w:rsidP="00D53DD2">
            <w:pPr>
              <w:spacing w:before="120" w:after="120" w:line="276" w:lineRule="auto"/>
              <w:jc w:val="center"/>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NVBH</w:t>
            </w:r>
          </w:p>
        </w:tc>
        <w:tc>
          <w:tcPr>
            <w:tcW w:w="481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7500215" w14:textId="1F6AC866" w:rsidR="007B6473" w:rsidRPr="00917521" w:rsidRDefault="00646F9F" w:rsidP="00D53DD2">
            <w:pPr>
              <w:spacing w:before="120" w:after="120" w:line="276" w:lineRule="auto"/>
              <w:jc w:val="center"/>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Hệ thống</w:t>
            </w:r>
          </w:p>
        </w:tc>
      </w:tr>
      <w:tr w:rsidR="007B6473" w14:paraId="778ABC37" w14:textId="77777777" w:rsidTr="00917521">
        <w:trPr>
          <w:trHeight w:val="54"/>
        </w:trPr>
        <w:tc>
          <w:tcPr>
            <w:tcW w:w="55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FCE82D6" w14:textId="63E69315" w:rsidR="007B6473" w:rsidRPr="00917521" w:rsidRDefault="00646F9F">
            <w:pPr>
              <w:spacing w:before="120" w:after="120" w:line="276" w:lineRule="auto"/>
              <w:rPr>
                <w:rFonts w:ascii="Times New Roman" w:eastAsia="Times New Roman" w:hAnsi="Times New Roman" w:cs="Times New Roman"/>
                <w:w w:val="95"/>
                <w:sz w:val="24"/>
                <w:szCs w:val="24"/>
              </w:rPr>
            </w:pPr>
            <w:r w:rsidRPr="00917521">
              <w:rPr>
                <w:rFonts w:ascii="Times New Roman" w:eastAsia="Times New Roman" w:hAnsi="Times New Roman" w:cs="Times New Roman"/>
                <w:w w:val="95"/>
                <w:sz w:val="24"/>
                <w:szCs w:val="24"/>
              </w:rPr>
              <w:t xml:space="preserve">1. </w:t>
            </w:r>
            <w:r w:rsidR="5EF88035" w:rsidRPr="00917521">
              <w:rPr>
                <w:rFonts w:ascii="Times New Roman" w:eastAsia="Times New Roman" w:hAnsi="Times New Roman" w:cs="Times New Roman"/>
                <w:w w:val="95"/>
                <w:sz w:val="24"/>
                <w:szCs w:val="24"/>
              </w:rPr>
              <w:t>Chọn quần áo cần xem thông tin</w:t>
            </w:r>
            <w:r w:rsidR="00283166" w:rsidRPr="00917521">
              <w:rPr>
                <w:rFonts w:ascii="Times New Roman" w:eastAsia="Times New Roman" w:hAnsi="Times New Roman" w:cs="Times New Roman"/>
                <w:w w:val="95"/>
                <w:sz w:val="24"/>
                <w:szCs w:val="24"/>
              </w:rPr>
              <w:t xml:space="preserve"> từ danh sách quần áo</w:t>
            </w:r>
          </w:p>
        </w:tc>
        <w:tc>
          <w:tcPr>
            <w:tcW w:w="481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07E4786" w14:textId="77777777" w:rsidR="007B6473" w:rsidRPr="00917521" w:rsidRDefault="007B6473">
            <w:pPr>
              <w:rPr>
                <w:rFonts w:ascii="Times New Roman" w:eastAsia="Times New Roman" w:hAnsi="Times New Roman" w:cs="Times New Roman"/>
                <w:sz w:val="24"/>
                <w:szCs w:val="24"/>
              </w:rPr>
            </w:pPr>
          </w:p>
        </w:tc>
      </w:tr>
      <w:tr w:rsidR="00232485" w14:paraId="48A992D0" w14:textId="77777777" w:rsidTr="00917521">
        <w:trPr>
          <w:trHeight w:val="447"/>
        </w:trPr>
        <w:tc>
          <w:tcPr>
            <w:tcW w:w="55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3386EC" w14:textId="77777777" w:rsidR="00232485" w:rsidRPr="00917521" w:rsidRDefault="00232485">
            <w:pPr>
              <w:spacing w:before="120" w:after="120" w:line="276" w:lineRule="auto"/>
              <w:rPr>
                <w:rFonts w:ascii="Times New Roman" w:eastAsia="Times New Roman" w:hAnsi="Times New Roman" w:cs="Times New Roman"/>
                <w:sz w:val="24"/>
                <w:szCs w:val="24"/>
              </w:rPr>
            </w:pPr>
          </w:p>
        </w:tc>
        <w:tc>
          <w:tcPr>
            <w:tcW w:w="481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FCBCDF8" w14:textId="2F832FB6" w:rsidR="00232485" w:rsidRPr="00917521" w:rsidRDefault="00232485">
            <w:pPr>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2.Lấy dữ liệu của quần áo đã chọn</w:t>
            </w:r>
          </w:p>
        </w:tc>
      </w:tr>
      <w:tr w:rsidR="007B6473" w14:paraId="2832CA3E" w14:textId="77777777" w:rsidTr="00917521">
        <w:trPr>
          <w:trHeight w:val="185"/>
        </w:trPr>
        <w:tc>
          <w:tcPr>
            <w:tcW w:w="55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0637056" w14:textId="77777777" w:rsidR="007B6473" w:rsidRPr="00917521" w:rsidRDefault="00646F9F">
            <w:pPr>
              <w:spacing w:before="120" w:after="120" w:line="276" w:lineRule="auto"/>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 xml:space="preserve"> </w:t>
            </w:r>
          </w:p>
        </w:tc>
        <w:tc>
          <w:tcPr>
            <w:tcW w:w="481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1D94B84" w14:textId="216028BC" w:rsidR="007B6473" w:rsidRPr="00917521" w:rsidRDefault="00232485">
            <w:pPr>
              <w:spacing w:before="120" w:after="120" w:line="276" w:lineRule="auto"/>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3</w:t>
            </w:r>
            <w:r w:rsidR="00065392" w:rsidRPr="00917521">
              <w:rPr>
                <w:rFonts w:ascii="Times New Roman" w:eastAsia="Times New Roman" w:hAnsi="Times New Roman" w:cs="Times New Roman"/>
                <w:sz w:val="24"/>
                <w:szCs w:val="24"/>
              </w:rPr>
              <w:t>.</w:t>
            </w:r>
            <w:r w:rsidR="1789B72D" w:rsidRPr="00917521">
              <w:rPr>
                <w:rFonts w:ascii="Times New Roman" w:eastAsia="Times New Roman" w:hAnsi="Times New Roman" w:cs="Times New Roman"/>
                <w:sz w:val="24"/>
                <w:szCs w:val="24"/>
              </w:rPr>
              <w:t>H</w:t>
            </w:r>
            <w:r w:rsidR="00646F9F" w:rsidRPr="00917521">
              <w:rPr>
                <w:rFonts w:ascii="Times New Roman" w:eastAsia="Times New Roman" w:hAnsi="Times New Roman" w:cs="Times New Roman"/>
                <w:sz w:val="24"/>
                <w:szCs w:val="24"/>
              </w:rPr>
              <w:t xml:space="preserve">iển thị </w:t>
            </w:r>
            <w:r w:rsidR="0E40EE55" w:rsidRPr="00917521">
              <w:rPr>
                <w:rFonts w:ascii="Times New Roman" w:eastAsia="Times New Roman" w:hAnsi="Times New Roman" w:cs="Times New Roman"/>
                <w:sz w:val="24"/>
                <w:szCs w:val="24"/>
              </w:rPr>
              <w:t>thông tin chi tiết của quần áo đã chọn</w:t>
            </w:r>
          </w:p>
        </w:tc>
      </w:tr>
      <w:tr w:rsidR="007B6473" w14:paraId="4960EA88" w14:textId="77777777" w:rsidTr="00917521">
        <w:trPr>
          <w:trHeight w:val="54"/>
        </w:trPr>
        <w:tc>
          <w:tcPr>
            <w:tcW w:w="55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F856458" w14:textId="2DD058C6" w:rsidR="007B6473" w:rsidRPr="00917521" w:rsidRDefault="00232485" w:rsidP="00732C63">
            <w:pPr>
              <w:pStyle w:val="H1"/>
              <w:numPr>
                <w:ilvl w:val="0"/>
                <w:numId w:val="0"/>
              </w:numPr>
              <w:rPr>
                <w:b w:val="0"/>
                <w:bCs/>
                <w:sz w:val="24"/>
                <w:szCs w:val="24"/>
              </w:rPr>
            </w:pPr>
            <w:r w:rsidRPr="00917521">
              <w:rPr>
                <w:b w:val="0"/>
                <w:bCs/>
                <w:sz w:val="24"/>
                <w:szCs w:val="24"/>
              </w:rPr>
              <w:t>4.</w:t>
            </w:r>
            <w:r w:rsidR="00732C63" w:rsidRPr="00917521">
              <w:rPr>
                <w:b w:val="0"/>
                <w:bCs/>
                <w:sz w:val="24"/>
                <w:szCs w:val="24"/>
              </w:rPr>
              <w:t xml:space="preserve"> </w:t>
            </w:r>
            <w:r w:rsidRPr="00917521">
              <w:rPr>
                <w:b w:val="0"/>
                <w:bCs/>
                <w:sz w:val="24"/>
                <w:szCs w:val="24"/>
              </w:rPr>
              <w:t>Chọn xem quần áo khác</w:t>
            </w:r>
          </w:p>
        </w:tc>
        <w:tc>
          <w:tcPr>
            <w:tcW w:w="481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B676A2B" w14:textId="2BE3CAE1" w:rsidR="007B6473" w:rsidRPr="00917521" w:rsidRDefault="007B6473" w:rsidP="00232485">
            <w:pPr>
              <w:spacing w:before="120" w:after="120" w:line="276" w:lineRule="auto"/>
              <w:rPr>
                <w:rFonts w:ascii="Times New Roman" w:eastAsia="Times New Roman" w:hAnsi="Times New Roman" w:cs="Times New Roman"/>
                <w:sz w:val="24"/>
                <w:szCs w:val="24"/>
              </w:rPr>
            </w:pPr>
          </w:p>
        </w:tc>
      </w:tr>
      <w:tr w:rsidR="0040338A" w14:paraId="30FAD18D" w14:textId="77777777" w:rsidTr="006D1D0D">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62A6B857" w14:textId="03581611" w:rsidR="0040338A" w:rsidRPr="00917521" w:rsidRDefault="0040338A">
            <w:pPr>
              <w:spacing w:before="120" w:after="120" w:line="276" w:lineRule="auto"/>
              <w:rPr>
                <w:rFonts w:ascii="Times New Roman" w:eastAsia="Times New Roman" w:hAnsi="Times New Roman" w:cs="Times New Roman"/>
                <w:b/>
                <w:bCs/>
                <w:sz w:val="24"/>
                <w:szCs w:val="24"/>
              </w:rPr>
            </w:pPr>
            <w:r w:rsidRPr="00917521">
              <w:rPr>
                <w:rFonts w:ascii="Times New Roman" w:eastAsia="Times New Roman" w:hAnsi="Times New Roman" w:cs="Times New Roman"/>
                <w:b/>
                <w:bCs/>
                <w:sz w:val="24"/>
                <w:szCs w:val="24"/>
              </w:rPr>
              <w:t>Luồng sự kiện thay thế</w:t>
            </w:r>
          </w:p>
        </w:tc>
      </w:tr>
      <w:tr w:rsidR="0040338A" w14:paraId="7652F825" w14:textId="77777777" w:rsidTr="00917521">
        <w:trPr>
          <w:trHeight w:val="540"/>
        </w:trPr>
        <w:tc>
          <w:tcPr>
            <w:tcW w:w="552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2417A0" w14:textId="752BF650" w:rsidR="0040338A" w:rsidRPr="00917521" w:rsidRDefault="00B5236A" w:rsidP="00B5236A">
            <w:pPr>
              <w:spacing w:before="120" w:after="120" w:line="276" w:lineRule="auto"/>
              <w:rPr>
                <w:rFonts w:ascii="Times New Roman" w:eastAsia="Times New Roman" w:hAnsi="Times New Roman" w:cs="Times New Roman"/>
                <w:sz w:val="24"/>
                <w:szCs w:val="24"/>
              </w:rPr>
            </w:pPr>
            <w:r w:rsidRPr="00917521">
              <w:rPr>
                <w:rFonts w:ascii="Times New Roman" w:eastAsia="Times New Roman" w:hAnsi="Times New Roman" w:cs="Times New Roman"/>
                <w:sz w:val="24"/>
                <w:szCs w:val="24"/>
              </w:rPr>
              <w:t>4.1. Chọn kết thúc</w:t>
            </w:r>
          </w:p>
        </w:tc>
        <w:tc>
          <w:tcPr>
            <w:tcW w:w="481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AB150B" w14:textId="77777777" w:rsidR="0040338A" w:rsidRPr="00917521" w:rsidRDefault="0040338A" w:rsidP="00400316">
            <w:pPr>
              <w:keepNext/>
              <w:spacing w:before="120" w:after="120" w:line="276" w:lineRule="auto"/>
              <w:rPr>
                <w:rFonts w:ascii="Times New Roman" w:eastAsia="Times New Roman" w:hAnsi="Times New Roman" w:cs="Times New Roman"/>
                <w:sz w:val="24"/>
                <w:szCs w:val="24"/>
              </w:rPr>
            </w:pPr>
          </w:p>
        </w:tc>
      </w:tr>
    </w:tbl>
    <w:p w14:paraId="3E9C5EED" w14:textId="3771C0C7" w:rsidR="005A7E11" w:rsidRDefault="004974B2" w:rsidP="00400316">
      <w:pPr>
        <w:pStyle w:val="Caption"/>
        <w:jc w:val="center"/>
      </w:pPr>
      <w:bookmarkStart w:id="91" w:name="_Toc146233538"/>
      <w:r>
        <w:t xml:space="preserve">Bảng </w:t>
      </w:r>
      <w:r w:rsidR="00E56A17">
        <w:fldChar w:fldCharType="begin"/>
      </w:r>
      <w:r w:rsidR="00E56A17">
        <w:instrText xml:space="preserve"> SEQ Bảng \* ARABIC </w:instrText>
      </w:r>
      <w:r w:rsidR="00E56A17">
        <w:fldChar w:fldCharType="separate"/>
      </w:r>
      <w:r w:rsidR="00900AFA">
        <w:rPr>
          <w:noProof/>
        </w:rPr>
        <w:t>8</w:t>
      </w:r>
      <w:r w:rsidR="00E56A17">
        <w:rPr>
          <w:noProof/>
        </w:rPr>
        <w:fldChar w:fldCharType="end"/>
      </w:r>
      <w:r w:rsidR="00400316">
        <w:t>.</w:t>
      </w:r>
      <w:r>
        <w:t xml:space="preserve"> Đặc tả Usecase Xem Quần Áo</w:t>
      </w:r>
    </w:p>
    <w:p w14:paraId="62A3038D" w14:textId="77777777" w:rsidR="005A7E11" w:rsidRDefault="005A7E11" w:rsidP="005A7E11"/>
    <w:p w14:paraId="0D86D754" w14:textId="77777777" w:rsidR="005A7E11" w:rsidRDefault="005A7E11" w:rsidP="005A7E11"/>
    <w:p w14:paraId="48A43804" w14:textId="77777777" w:rsidR="005A7E11" w:rsidRDefault="005A7E11" w:rsidP="005A7E11"/>
    <w:p w14:paraId="7AA5A150" w14:textId="77777777" w:rsidR="005A7E11" w:rsidRPr="005A7E11" w:rsidRDefault="005A7E11" w:rsidP="005A7E11"/>
    <w:p w14:paraId="70E5AF2E" w14:textId="77777777" w:rsidR="00917521" w:rsidRDefault="00917521">
      <w:pPr>
        <w:rPr>
          <w:rFonts w:ascii="Times New Roman" w:eastAsia="Times New Roman" w:hAnsi="Times New Roman" w:cs="Times New Roman"/>
          <w:b/>
          <w:sz w:val="26"/>
          <w:szCs w:val="26"/>
        </w:rPr>
      </w:pPr>
      <w:bookmarkStart w:id="92" w:name="_Toc146317991"/>
      <w:r>
        <w:br w:type="page"/>
      </w:r>
    </w:p>
    <w:p w14:paraId="2EA3150F" w14:textId="5BCD5FEB" w:rsidR="007B6473" w:rsidRDefault="00646F9F" w:rsidP="0087622E">
      <w:pPr>
        <w:pStyle w:val="Top3"/>
      </w:pPr>
      <w:bookmarkStart w:id="93" w:name="_Toc152431137"/>
      <w:bookmarkStart w:id="94" w:name="_Toc153383724"/>
      <w:r>
        <w:lastRenderedPageBreak/>
        <w:t>Biểu đồ</w:t>
      </w:r>
      <w:bookmarkEnd w:id="91"/>
      <w:bookmarkEnd w:id="92"/>
      <w:bookmarkEnd w:id="93"/>
      <w:bookmarkEnd w:id="94"/>
    </w:p>
    <w:p w14:paraId="416B9A72" w14:textId="77777777" w:rsidR="007B6473" w:rsidRPr="0029743D" w:rsidRDefault="00646F9F">
      <w:pPr>
        <w:spacing w:after="120" w:line="240" w:lineRule="auto"/>
        <w:rPr>
          <w:rFonts w:ascii="Times New Roman" w:eastAsia="Times New Roman" w:hAnsi="Times New Roman" w:cs="Times New Roman"/>
          <w:b/>
          <w:i/>
          <w:sz w:val="26"/>
          <w:szCs w:val="26"/>
        </w:rPr>
      </w:pPr>
      <w:r w:rsidRPr="0029743D">
        <w:rPr>
          <w:rFonts w:ascii="Times New Roman" w:eastAsia="Times New Roman" w:hAnsi="Times New Roman" w:cs="Times New Roman"/>
          <w:b/>
          <w:i/>
          <w:sz w:val="26"/>
          <w:szCs w:val="26"/>
        </w:rPr>
        <w:t>Activity</w:t>
      </w:r>
    </w:p>
    <w:p w14:paraId="75E854B1" w14:textId="77777777" w:rsidR="007B6473" w:rsidRDefault="00403239" w:rsidP="00723337">
      <w:r>
        <w:rPr>
          <w:noProof/>
        </w:rPr>
        <w:drawing>
          <wp:inline distT="0" distB="0" distL="0" distR="0" wp14:anchorId="0B90443D" wp14:editId="50EBC9FE">
            <wp:extent cx="6511851" cy="5283200"/>
            <wp:effectExtent l="0" t="0" r="3810" b="0"/>
            <wp:docPr id="512218028" name="Picture 51221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8028" name="Picture 512218028"/>
                    <pic:cNvPicPr/>
                  </pic:nvPicPr>
                  <pic:blipFill>
                    <a:blip r:embed="rId20">
                      <a:extLst>
                        <a:ext uri="{28A0092B-C50C-407E-A947-70E740481C1C}">
                          <a14:useLocalDpi xmlns:a14="http://schemas.microsoft.com/office/drawing/2010/main" val="0"/>
                        </a:ext>
                      </a:extLst>
                    </a:blip>
                    <a:stretch>
                      <a:fillRect/>
                    </a:stretch>
                  </pic:blipFill>
                  <pic:spPr>
                    <a:xfrm>
                      <a:off x="0" y="0"/>
                      <a:ext cx="6511851" cy="5283200"/>
                    </a:xfrm>
                    <a:prstGeom prst="rect">
                      <a:avLst/>
                    </a:prstGeom>
                  </pic:spPr>
                </pic:pic>
              </a:graphicData>
            </a:graphic>
          </wp:inline>
        </w:drawing>
      </w:r>
    </w:p>
    <w:p w14:paraId="5A354B9F" w14:textId="7CE5DBB7" w:rsidR="0029743D" w:rsidRDefault="00645923" w:rsidP="007A00B4">
      <w:pPr>
        <w:pStyle w:val="Caption"/>
        <w:jc w:val="center"/>
        <w:rPr>
          <w:rFonts w:ascii="Times New Roman" w:eastAsia="Times New Roman" w:hAnsi="Times New Roman" w:cs="Times New Roman"/>
          <w:b/>
          <w:i w:val="0"/>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8</w:t>
      </w:r>
      <w:r w:rsidR="00E56A17">
        <w:rPr>
          <w:noProof/>
        </w:rPr>
        <w:fldChar w:fldCharType="end"/>
      </w:r>
      <w:r w:rsidR="002F5A0F">
        <w:t>.</w:t>
      </w:r>
      <w:r>
        <w:t xml:space="preserve"> Activity </w:t>
      </w:r>
      <w:r w:rsidR="001544C4">
        <w:t>Xem Quần Áo</w:t>
      </w:r>
      <w:r w:rsidR="0029743D">
        <w:rPr>
          <w:rFonts w:ascii="Times New Roman" w:eastAsia="Times New Roman" w:hAnsi="Times New Roman" w:cs="Times New Roman"/>
          <w:b/>
          <w:sz w:val="26"/>
          <w:szCs w:val="26"/>
        </w:rPr>
        <w:br w:type="page"/>
      </w:r>
    </w:p>
    <w:p w14:paraId="416CB046" w14:textId="263F01D0" w:rsidR="007B6473" w:rsidRPr="0029743D" w:rsidRDefault="00646F9F" w:rsidP="002B1EA4">
      <w:pPr>
        <w:spacing w:after="120" w:line="240" w:lineRule="auto"/>
        <w:rPr>
          <w:rFonts w:ascii="Times New Roman" w:eastAsia="Times New Roman" w:hAnsi="Times New Roman" w:cs="Times New Roman"/>
          <w:b/>
          <w:i/>
          <w:sz w:val="26"/>
          <w:szCs w:val="26"/>
        </w:rPr>
      </w:pPr>
      <w:r w:rsidRPr="0029743D">
        <w:rPr>
          <w:rFonts w:ascii="Times New Roman" w:eastAsia="Times New Roman" w:hAnsi="Times New Roman" w:cs="Times New Roman"/>
          <w:b/>
          <w:i/>
          <w:sz w:val="26"/>
          <w:szCs w:val="26"/>
        </w:rPr>
        <w:lastRenderedPageBreak/>
        <w:t>Sequence</w:t>
      </w:r>
    </w:p>
    <w:p w14:paraId="3CAE9A8D" w14:textId="77777777" w:rsidR="00F16B1E" w:rsidRDefault="00573A61" w:rsidP="00723337">
      <w:r>
        <w:rPr>
          <w:noProof/>
        </w:rPr>
        <w:drawing>
          <wp:inline distT="0" distB="0" distL="0" distR="0" wp14:anchorId="7E5189C0" wp14:editId="4B620254">
            <wp:extent cx="6511925" cy="2886710"/>
            <wp:effectExtent l="0" t="0" r="3175" b="8890"/>
            <wp:docPr id="1185435242" name="Picture 118543524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5242" name="Picture 5" descr="A diagram of a pro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11925" cy="2886710"/>
                    </a:xfrm>
                    <a:prstGeom prst="rect">
                      <a:avLst/>
                    </a:prstGeom>
                    <a:noFill/>
                    <a:ln>
                      <a:noFill/>
                    </a:ln>
                  </pic:spPr>
                </pic:pic>
              </a:graphicData>
            </a:graphic>
          </wp:inline>
        </w:drawing>
      </w:r>
    </w:p>
    <w:p w14:paraId="00F9BB16" w14:textId="67198C27" w:rsidR="001544C4" w:rsidRDefault="00F16B1E" w:rsidP="00F16B1E">
      <w:pPr>
        <w:pStyle w:val="Caption"/>
        <w:jc w:val="center"/>
        <w:rPr>
          <w:rFonts w:ascii="Times New Roman" w:eastAsia="Times New Roman" w:hAnsi="Times New Roman" w:cs="Times New Roman"/>
          <w:b/>
          <w:i w:val="0"/>
          <w:color w:val="0000FF"/>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9</w:t>
      </w:r>
      <w:r w:rsidR="00E56A17">
        <w:rPr>
          <w:noProof/>
        </w:rPr>
        <w:fldChar w:fldCharType="end"/>
      </w:r>
      <w:r>
        <w:t xml:space="preserve">. </w:t>
      </w:r>
      <w:r w:rsidRPr="00115EBD">
        <w:t>Sequence Xem Quần Áo</w:t>
      </w:r>
    </w:p>
    <w:p w14:paraId="01B357D5" w14:textId="19A4ECEB" w:rsidR="007B6473" w:rsidRDefault="00646F9F" w:rsidP="0087622E">
      <w:pPr>
        <w:pStyle w:val="Top2"/>
      </w:pPr>
      <w:bookmarkStart w:id="95" w:name="_Toc146233539"/>
      <w:bookmarkStart w:id="96" w:name="_Toc146317992"/>
      <w:bookmarkStart w:id="97" w:name="_Toc152431138"/>
      <w:bookmarkStart w:id="98" w:name="_Toc153383725"/>
      <w:r>
        <w:t>UC005_</w:t>
      </w:r>
      <w:r w:rsidR="00C947C8">
        <w:t xml:space="preserve">Tìm </w:t>
      </w:r>
      <w:r w:rsidR="00BE0BEF" w:rsidRPr="00BE0BEF">
        <w:t>Kiếm Quần Áo</w:t>
      </w:r>
      <w:bookmarkEnd w:id="95"/>
      <w:bookmarkEnd w:id="96"/>
      <w:bookmarkEnd w:id="97"/>
      <w:bookmarkEnd w:id="98"/>
    </w:p>
    <w:p w14:paraId="583D3728" w14:textId="0FD0A2B0" w:rsidR="007B6473" w:rsidRDefault="00646F9F" w:rsidP="0087622E">
      <w:pPr>
        <w:pStyle w:val="Top3"/>
      </w:pPr>
      <w:bookmarkStart w:id="99" w:name="_Toc146233540"/>
      <w:bookmarkStart w:id="100" w:name="_Toc146317993"/>
      <w:bookmarkStart w:id="101" w:name="_Toc152431139"/>
      <w:bookmarkStart w:id="102" w:name="_Toc153383726"/>
      <w:r>
        <w:t>Mô tả use case UC005</w:t>
      </w:r>
      <w:bookmarkEnd w:id="99"/>
      <w:bookmarkEnd w:id="100"/>
      <w:bookmarkEnd w:id="101"/>
      <w:bookmarkEnd w:id="102"/>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5"/>
        <w:gridCol w:w="2268"/>
        <w:gridCol w:w="6379"/>
      </w:tblGrid>
      <w:tr w:rsidR="007B6473" w14:paraId="411BDBC3" w14:textId="77777777" w:rsidTr="006D1D0D">
        <w:trPr>
          <w:trHeight w:val="5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F79DCE4" w14:textId="1FACFB6A" w:rsidR="007B6473" w:rsidRPr="004A2B33" w:rsidRDefault="00646F9F">
            <w:pPr>
              <w:spacing w:before="120" w:after="120" w:line="276" w:lineRule="auto"/>
              <w:ind w:right="-920"/>
              <w:rPr>
                <w:rFonts w:ascii="Times New Roman" w:eastAsia="Times New Roman" w:hAnsi="Times New Roman" w:cs="Times New Roman"/>
                <w:sz w:val="24"/>
                <w:szCs w:val="24"/>
              </w:rPr>
            </w:pPr>
            <w:r w:rsidRPr="004A2B33">
              <w:rPr>
                <w:rFonts w:ascii="Times New Roman" w:eastAsia="Times New Roman" w:hAnsi="Times New Roman" w:cs="Times New Roman"/>
                <w:b/>
                <w:sz w:val="24"/>
                <w:szCs w:val="24"/>
              </w:rPr>
              <w:t xml:space="preserve">Use case: </w:t>
            </w:r>
            <w:r w:rsidRPr="004A2B33">
              <w:rPr>
                <w:rFonts w:ascii="Times New Roman" w:eastAsia="Times New Roman" w:hAnsi="Times New Roman" w:cs="Times New Roman"/>
                <w:sz w:val="24"/>
                <w:szCs w:val="24"/>
              </w:rPr>
              <w:t>UC005_</w:t>
            </w:r>
            <w:r w:rsidR="00C947C8" w:rsidRPr="004A2B33">
              <w:rPr>
                <w:rFonts w:ascii="Times New Roman" w:eastAsia="Times New Roman" w:hAnsi="Times New Roman" w:cs="Times New Roman"/>
                <w:sz w:val="24"/>
                <w:szCs w:val="24"/>
              </w:rPr>
              <w:t>Tìm Kiếm</w:t>
            </w:r>
            <w:r w:rsidRPr="004A2B33">
              <w:rPr>
                <w:rFonts w:ascii="Times New Roman" w:eastAsia="Times New Roman" w:hAnsi="Times New Roman" w:cs="Times New Roman"/>
                <w:sz w:val="24"/>
                <w:szCs w:val="24"/>
              </w:rPr>
              <w:t xml:space="preserve"> Quần Áo</w:t>
            </w:r>
          </w:p>
        </w:tc>
      </w:tr>
      <w:tr w:rsidR="007B6473" w14:paraId="38841E5E" w14:textId="77777777" w:rsidTr="00A100E4">
        <w:trPr>
          <w:trHeight w:val="540"/>
        </w:trPr>
        <w:tc>
          <w:tcPr>
            <w:tcW w:w="1695" w:type="dxa"/>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64CAA5DF"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Mục đích:</w:t>
            </w:r>
          </w:p>
        </w:tc>
        <w:tc>
          <w:tcPr>
            <w:tcW w:w="8647" w:type="dxa"/>
            <w:gridSpan w:val="2"/>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4D4A5AA4" w14:textId="04951192" w:rsidR="007B6473" w:rsidRPr="004A2B33" w:rsidRDefault="013E82A6">
            <w:pPr>
              <w:spacing w:before="120" w:after="120" w:line="276" w:lineRule="auto"/>
              <w:ind w:right="-12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T</w:t>
            </w:r>
            <w:r w:rsidR="5EE2C0A6" w:rsidRPr="004A2B33">
              <w:rPr>
                <w:rFonts w:ascii="Times New Roman" w:eastAsia="Times New Roman" w:hAnsi="Times New Roman" w:cs="Times New Roman"/>
                <w:sz w:val="24"/>
                <w:szCs w:val="24"/>
              </w:rPr>
              <w:t>ìm kiếm</w:t>
            </w:r>
            <w:r w:rsidR="003172FD" w:rsidRPr="004A2B33">
              <w:rPr>
                <w:rFonts w:ascii="Times New Roman" w:eastAsia="Times New Roman" w:hAnsi="Times New Roman" w:cs="Times New Roman"/>
                <w:sz w:val="24"/>
                <w:szCs w:val="24"/>
              </w:rPr>
              <w:t xml:space="preserve"> được thông tin</w:t>
            </w:r>
            <w:r w:rsidR="00646F9F" w:rsidRPr="004A2B33">
              <w:rPr>
                <w:rFonts w:ascii="Times New Roman" w:eastAsia="Times New Roman" w:hAnsi="Times New Roman" w:cs="Times New Roman"/>
                <w:sz w:val="24"/>
                <w:szCs w:val="24"/>
              </w:rPr>
              <w:t xml:space="preserve"> quần áo</w:t>
            </w:r>
            <w:r w:rsidR="006B6979" w:rsidRPr="004A2B33">
              <w:rPr>
                <w:rFonts w:ascii="Times New Roman" w:eastAsia="Times New Roman" w:hAnsi="Times New Roman" w:cs="Times New Roman"/>
                <w:sz w:val="24"/>
                <w:szCs w:val="24"/>
              </w:rPr>
              <w:t xml:space="preserve"> đang cần</w:t>
            </w:r>
          </w:p>
        </w:tc>
      </w:tr>
      <w:tr w:rsidR="007B6473" w14:paraId="64520DD9" w14:textId="77777777" w:rsidTr="00A100E4">
        <w:trPr>
          <w:trHeight w:val="542"/>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F8DDF5B"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Mô tả sơ lược:</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BE6C6B" w14:textId="3113554B" w:rsidR="007B6473" w:rsidRPr="004A2B33" w:rsidRDefault="10E21DB9">
            <w:pPr>
              <w:spacing w:before="120" w:after="120" w:line="276" w:lineRule="auto"/>
              <w:ind w:right="-12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Giúp </w:t>
            </w:r>
            <w:r w:rsidR="4F60E416" w:rsidRPr="004A2B33">
              <w:rPr>
                <w:rFonts w:ascii="Times New Roman" w:eastAsia="Times New Roman" w:hAnsi="Times New Roman" w:cs="Times New Roman"/>
                <w:sz w:val="24"/>
                <w:szCs w:val="24"/>
              </w:rPr>
              <w:t>NVBH</w:t>
            </w:r>
            <w:r w:rsidRPr="004A2B33">
              <w:rPr>
                <w:rFonts w:ascii="Times New Roman" w:eastAsia="Times New Roman" w:hAnsi="Times New Roman" w:cs="Times New Roman"/>
                <w:sz w:val="24"/>
                <w:szCs w:val="24"/>
              </w:rPr>
              <w:t xml:space="preserve"> tìm kiếm quần áo</w:t>
            </w:r>
            <w:r w:rsidR="006B6979" w:rsidRPr="004A2B33">
              <w:rPr>
                <w:rFonts w:ascii="Times New Roman" w:eastAsia="Times New Roman" w:hAnsi="Times New Roman" w:cs="Times New Roman"/>
                <w:sz w:val="24"/>
                <w:szCs w:val="24"/>
              </w:rPr>
              <w:t xml:space="preserve"> </w:t>
            </w:r>
            <w:r w:rsidRPr="004A2B33">
              <w:rPr>
                <w:rFonts w:ascii="Times New Roman" w:eastAsia="Times New Roman" w:hAnsi="Times New Roman" w:cs="Times New Roman"/>
                <w:sz w:val="24"/>
                <w:szCs w:val="24"/>
              </w:rPr>
              <w:t>trên danh sách</w:t>
            </w:r>
            <w:r w:rsidR="00C213A1" w:rsidRPr="004A2B33">
              <w:rPr>
                <w:rFonts w:ascii="Times New Roman" w:eastAsia="Times New Roman" w:hAnsi="Times New Roman" w:cs="Times New Roman"/>
                <w:sz w:val="24"/>
                <w:szCs w:val="24"/>
              </w:rPr>
              <w:t xml:space="preserve"> quần áo</w:t>
            </w:r>
          </w:p>
        </w:tc>
      </w:tr>
      <w:tr w:rsidR="007B6473" w14:paraId="65B58788" w14:textId="77777777" w:rsidTr="00A100E4">
        <w:trPr>
          <w:trHeight w:val="540"/>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AEA3AE3"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Actor chính:</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E1F65F" w14:textId="31DE1D35" w:rsidR="007B6473" w:rsidRPr="004A2B33" w:rsidRDefault="5F632B7C">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NVBH</w:t>
            </w:r>
          </w:p>
        </w:tc>
      </w:tr>
      <w:tr w:rsidR="007B6473" w14:paraId="001D0546" w14:textId="77777777" w:rsidTr="00A100E4">
        <w:trPr>
          <w:trHeight w:val="540"/>
        </w:trPr>
        <w:tc>
          <w:tcPr>
            <w:tcW w:w="16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1D5144" w14:textId="77777777" w:rsidR="007B6473" w:rsidRPr="004A2B33" w:rsidRDefault="00646F9F">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Actor phụ:</w:t>
            </w:r>
          </w:p>
        </w:tc>
        <w:tc>
          <w:tcPr>
            <w:tcW w:w="86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FC33D8B" w14:textId="77777777" w:rsidR="007B6473" w:rsidRPr="004A2B33" w:rsidRDefault="00646F9F">
            <w:pPr>
              <w:spacing w:before="120" w:after="120" w:line="276" w:lineRule="auto"/>
              <w:ind w:right="202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Không</w:t>
            </w:r>
          </w:p>
        </w:tc>
      </w:tr>
      <w:tr w:rsidR="007B6473" w14:paraId="7D6625F7" w14:textId="77777777" w:rsidTr="00A100E4">
        <w:trPr>
          <w:trHeight w:val="515"/>
        </w:trPr>
        <w:tc>
          <w:tcPr>
            <w:tcW w:w="1695" w:type="dxa"/>
            <w:tcBorders>
              <w:top w:val="single" w:sz="4" w:space="0" w:color="auto"/>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45FEF05" w14:textId="77777777" w:rsidR="007B6473" w:rsidRPr="004A2B33" w:rsidRDefault="00646F9F">
            <w:pPr>
              <w:spacing w:before="120" w:after="120" w:line="276" w:lineRule="auto"/>
              <w:ind w:right="-6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Tiền điều kiện:</w:t>
            </w:r>
          </w:p>
        </w:tc>
        <w:tc>
          <w:tcPr>
            <w:tcW w:w="8647" w:type="dxa"/>
            <w:gridSpan w:val="2"/>
            <w:tcBorders>
              <w:top w:val="single" w:sz="4" w:space="0" w:color="auto"/>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61938C" w14:textId="17FD660C" w:rsidR="007B6473" w:rsidRPr="004A2B33" w:rsidRDefault="631E9716" w:rsidP="00D53DD2">
            <w:pPr>
              <w:spacing w:before="120" w:after="120" w:line="276" w:lineRule="auto"/>
              <w:ind w:right="-21"/>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NVBH</w:t>
            </w:r>
            <w:r w:rsidR="00646F9F" w:rsidRPr="004A2B33">
              <w:rPr>
                <w:rFonts w:ascii="Times New Roman" w:eastAsia="Times New Roman" w:hAnsi="Times New Roman" w:cs="Times New Roman"/>
                <w:sz w:val="24"/>
                <w:szCs w:val="24"/>
              </w:rPr>
              <w:t xml:space="preserve"> phải có tài khoản và đăng nhập thành công vào hệ thống</w:t>
            </w:r>
            <w:r w:rsidR="00EB0876">
              <w:rPr>
                <w:rFonts w:ascii="Times New Roman" w:eastAsia="Times New Roman" w:hAnsi="Times New Roman" w:cs="Times New Roman"/>
                <w:sz w:val="24"/>
                <w:szCs w:val="24"/>
              </w:rPr>
              <w:t xml:space="preserve"> </w:t>
            </w:r>
            <w:r w:rsidR="30EE32FA" w:rsidRPr="004A2B33">
              <w:rPr>
                <w:rFonts w:ascii="Times New Roman" w:eastAsia="Times New Roman" w:hAnsi="Times New Roman" w:cs="Times New Roman"/>
                <w:sz w:val="24"/>
                <w:szCs w:val="24"/>
              </w:rPr>
              <w:t>và</w:t>
            </w:r>
            <w:r w:rsidR="00646F9F" w:rsidRPr="004A2B33">
              <w:rPr>
                <w:rFonts w:ascii="Times New Roman" w:eastAsia="Times New Roman" w:hAnsi="Times New Roman" w:cs="Times New Roman"/>
                <w:sz w:val="24"/>
                <w:szCs w:val="24"/>
              </w:rPr>
              <w:t xml:space="preserve"> chọn chức năng </w:t>
            </w:r>
            <w:r w:rsidR="0F1593B0" w:rsidRPr="004A2B33">
              <w:rPr>
                <w:rFonts w:ascii="Times New Roman" w:eastAsia="Times New Roman" w:hAnsi="Times New Roman" w:cs="Times New Roman"/>
                <w:sz w:val="24"/>
                <w:szCs w:val="24"/>
              </w:rPr>
              <w:t>tìm kiếm</w:t>
            </w:r>
            <w:r w:rsidR="00646F9F" w:rsidRPr="004A2B33">
              <w:rPr>
                <w:rFonts w:ascii="Times New Roman" w:eastAsia="Times New Roman" w:hAnsi="Times New Roman" w:cs="Times New Roman"/>
                <w:sz w:val="24"/>
                <w:szCs w:val="24"/>
              </w:rPr>
              <w:t xml:space="preserve"> quần áo</w:t>
            </w:r>
            <w:r w:rsidR="00596C31" w:rsidRPr="004A2B33">
              <w:rPr>
                <w:rFonts w:ascii="Times New Roman" w:eastAsia="Times New Roman" w:hAnsi="Times New Roman" w:cs="Times New Roman"/>
                <w:sz w:val="24"/>
                <w:szCs w:val="24"/>
              </w:rPr>
              <w:t xml:space="preserve">, cần có </w:t>
            </w:r>
            <w:r w:rsidR="00EB0876">
              <w:rPr>
                <w:rFonts w:ascii="Times New Roman" w:eastAsia="Times New Roman" w:hAnsi="Times New Roman" w:cs="Times New Roman"/>
                <w:sz w:val="24"/>
                <w:szCs w:val="24"/>
              </w:rPr>
              <w:t>thông tin</w:t>
            </w:r>
            <w:r w:rsidR="00596C31" w:rsidRPr="004A2B33">
              <w:rPr>
                <w:rFonts w:ascii="Times New Roman" w:eastAsia="Times New Roman" w:hAnsi="Times New Roman" w:cs="Times New Roman"/>
                <w:sz w:val="24"/>
                <w:szCs w:val="24"/>
              </w:rPr>
              <w:t xml:space="preserve"> quần áo từ CSDL</w:t>
            </w:r>
          </w:p>
        </w:tc>
      </w:tr>
      <w:tr w:rsidR="007B6473" w14:paraId="03E6634C" w14:textId="77777777" w:rsidTr="004B7FCE">
        <w:trPr>
          <w:trHeight w:val="97"/>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2CB7934" w14:textId="77777777" w:rsidR="007B6473" w:rsidRPr="004A2B33" w:rsidRDefault="00646F9F">
            <w:pPr>
              <w:spacing w:before="120" w:after="120" w:line="276" w:lineRule="auto"/>
              <w:ind w:right="-40"/>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Hậu điều kiện:</w:t>
            </w:r>
          </w:p>
        </w:tc>
        <w:tc>
          <w:tcPr>
            <w:tcW w:w="8647"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2F59F1F" w14:textId="1F39E8E7" w:rsidR="007B6473" w:rsidRPr="004A2B33" w:rsidRDefault="56F10688" w:rsidP="00D53DD2">
            <w:pPr>
              <w:spacing w:before="120" w:after="120" w:line="276" w:lineRule="auto"/>
              <w:ind w:right="-21"/>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Tìm </w:t>
            </w:r>
            <w:r w:rsidR="3B53286D" w:rsidRPr="004A2B33">
              <w:rPr>
                <w:rFonts w:ascii="Times New Roman" w:eastAsia="Times New Roman" w:hAnsi="Times New Roman" w:cs="Times New Roman"/>
                <w:sz w:val="24"/>
                <w:szCs w:val="24"/>
              </w:rPr>
              <w:t>t</w:t>
            </w:r>
            <w:r w:rsidR="3D30DE3A" w:rsidRPr="004A2B33">
              <w:rPr>
                <w:rFonts w:ascii="Times New Roman" w:eastAsia="Times New Roman" w:hAnsi="Times New Roman" w:cs="Times New Roman"/>
                <w:sz w:val="24"/>
                <w:szCs w:val="24"/>
              </w:rPr>
              <w:t>hành công</w:t>
            </w:r>
            <w:r w:rsidRPr="004A2B33">
              <w:rPr>
                <w:rFonts w:ascii="Times New Roman" w:eastAsia="Times New Roman" w:hAnsi="Times New Roman" w:cs="Times New Roman"/>
                <w:sz w:val="24"/>
                <w:szCs w:val="24"/>
              </w:rPr>
              <w:t xml:space="preserve"> quần áo cần tìm</w:t>
            </w:r>
          </w:p>
        </w:tc>
      </w:tr>
      <w:tr w:rsidR="007B6473" w14:paraId="0BAAE2DB" w14:textId="77777777" w:rsidTr="006D1D0D">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87C17D4" w14:textId="77777777" w:rsidR="007B6473" w:rsidRPr="004A2B33" w:rsidRDefault="00646F9F">
            <w:pPr>
              <w:spacing w:before="120" w:after="120" w:line="276" w:lineRule="auto"/>
              <w:rPr>
                <w:rFonts w:ascii="Times New Roman" w:eastAsia="Times New Roman" w:hAnsi="Times New Roman" w:cs="Times New Roman"/>
                <w:b/>
                <w:sz w:val="24"/>
                <w:szCs w:val="24"/>
              </w:rPr>
            </w:pPr>
            <w:r w:rsidRPr="004A2B33">
              <w:rPr>
                <w:rFonts w:ascii="Times New Roman" w:eastAsia="Times New Roman" w:hAnsi="Times New Roman" w:cs="Times New Roman"/>
                <w:b/>
                <w:sz w:val="24"/>
                <w:szCs w:val="24"/>
              </w:rPr>
              <w:t>Luồng sự kiện chính:</w:t>
            </w:r>
          </w:p>
        </w:tc>
      </w:tr>
      <w:tr w:rsidR="007B6473" w14:paraId="62B406A0" w14:textId="77777777" w:rsidTr="004D1A99">
        <w:trPr>
          <w:trHeight w:val="540"/>
        </w:trPr>
        <w:tc>
          <w:tcPr>
            <w:tcW w:w="396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5CD9FEF" w14:textId="09CDA351" w:rsidR="007B6473" w:rsidRPr="004A2B33" w:rsidRDefault="5CCA3BE3" w:rsidP="00D53DD2">
            <w:pPr>
              <w:spacing w:before="120" w:after="120" w:line="276" w:lineRule="auto"/>
              <w:jc w:val="center"/>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NVBH</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C7D6C64" w14:textId="03602F97" w:rsidR="007B6473" w:rsidRPr="004A2B33" w:rsidRDefault="00646F9F" w:rsidP="00D53DD2">
            <w:pPr>
              <w:spacing w:before="120" w:after="120" w:line="276" w:lineRule="auto"/>
              <w:jc w:val="center"/>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Hệ thống</w:t>
            </w:r>
          </w:p>
        </w:tc>
      </w:tr>
      <w:tr w:rsidR="007B6473" w14:paraId="736BEF36" w14:textId="77777777" w:rsidTr="004D1A99">
        <w:trPr>
          <w:trHeight w:val="109"/>
        </w:trPr>
        <w:tc>
          <w:tcPr>
            <w:tcW w:w="396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F6F2136" w14:textId="6284C8F0" w:rsidR="007B6473" w:rsidRPr="004A2B33" w:rsidRDefault="00646F9F">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1. </w:t>
            </w:r>
            <w:r w:rsidR="42C610B3" w:rsidRPr="004A2B33">
              <w:rPr>
                <w:rFonts w:ascii="Times New Roman" w:eastAsia="Times New Roman" w:hAnsi="Times New Roman" w:cs="Times New Roman"/>
                <w:sz w:val="24"/>
                <w:szCs w:val="24"/>
              </w:rPr>
              <w:t>N</w:t>
            </w:r>
            <w:r w:rsidR="781F97CA" w:rsidRPr="004A2B33">
              <w:rPr>
                <w:rFonts w:ascii="Times New Roman" w:eastAsia="Times New Roman" w:hAnsi="Times New Roman" w:cs="Times New Roman"/>
                <w:sz w:val="24"/>
                <w:szCs w:val="24"/>
              </w:rPr>
              <w:t>hập mã quần áo cần tìm</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559DC79" w14:textId="77777777" w:rsidR="007B6473" w:rsidRPr="004A2B33" w:rsidRDefault="007B6473">
            <w:pPr>
              <w:rPr>
                <w:rFonts w:ascii="Times New Roman" w:eastAsia="Times New Roman" w:hAnsi="Times New Roman" w:cs="Times New Roman"/>
                <w:sz w:val="24"/>
                <w:szCs w:val="24"/>
              </w:rPr>
            </w:pPr>
          </w:p>
        </w:tc>
      </w:tr>
      <w:tr w:rsidR="007318F2" w14:paraId="3EBA6C9C" w14:textId="77777777" w:rsidTr="004D1A99">
        <w:trPr>
          <w:trHeight w:val="442"/>
        </w:trPr>
        <w:tc>
          <w:tcPr>
            <w:tcW w:w="396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6C6D8AA" w14:textId="77FB144E" w:rsidR="007318F2" w:rsidRPr="004A2B33" w:rsidRDefault="005572C4">
            <w:pPr>
              <w:spacing w:before="120" w:after="120"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 xml:space="preserve">2. </w:t>
            </w:r>
            <w:r w:rsidR="00E60D69" w:rsidRPr="00954CCE">
              <w:rPr>
                <w:rFonts w:ascii="Times New Roman" w:eastAsia="Times New Roman" w:hAnsi="Times New Roman" w:cs="Times New Roman"/>
                <w:sz w:val="24"/>
                <w:szCs w:val="24"/>
              </w:rPr>
              <w:t>Chọn Tìm</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572C348" w14:textId="61ADE097" w:rsidR="007318F2" w:rsidRDefault="007318F2" w:rsidP="007318F2">
            <w:pPr>
              <w:pStyle w:val="flow"/>
              <w:numPr>
                <w:ilvl w:val="0"/>
                <w:numId w:val="0"/>
              </w:numPr>
              <w:ind w:left="322" w:hanging="245"/>
            </w:pPr>
          </w:p>
        </w:tc>
      </w:tr>
      <w:tr w:rsidR="007B6473" w14:paraId="480A0687" w14:textId="77777777" w:rsidTr="0087622E">
        <w:trPr>
          <w:trHeight w:val="371"/>
        </w:trPr>
        <w:tc>
          <w:tcPr>
            <w:tcW w:w="3963"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0EC4E1FB" w14:textId="06CEC85D" w:rsidR="007B6473" w:rsidRPr="004A2B33" w:rsidRDefault="007B6473">
            <w:pPr>
              <w:spacing w:before="120" w:after="120" w:line="276" w:lineRule="auto"/>
              <w:rPr>
                <w:rFonts w:ascii="Times New Roman" w:eastAsia="Times New Roman" w:hAnsi="Times New Roman" w:cs="Times New Roman"/>
                <w:sz w:val="24"/>
                <w:szCs w:val="24"/>
              </w:rPr>
            </w:pPr>
          </w:p>
        </w:tc>
        <w:tc>
          <w:tcPr>
            <w:tcW w:w="637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321E1B4C" w14:textId="124D3E64" w:rsidR="007B6473" w:rsidRPr="004A2B33" w:rsidRDefault="00E60D69">
            <w:pPr>
              <w:spacing w:before="120" w:after="120"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3. Kiểm tra định dạng mã quần áo</w:t>
            </w:r>
            <w:r w:rsidR="005572C4" w:rsidRPr="00954CCE">
              <w:rPr>
                <w:rFonts w:ascii="Times New Roman" w:eastAsia="Times New Roman" w:hAnsi="Times New Roman" w:cs="Times New Roman"/>
                <w:sz w:val="24"/>
                <w:szCs w:val="24"/>
              </w:rPr>
              <w:t xml:space="preserve"> </w:t>
            </w:r>
          </w:p>
        </w:tc>
      </w:tr>
      <w:tr w:rsidR="0BFB81AD" w14:paraId="0BBD20E4" w14:textId="77777777" w:rsidTr="0087622E">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9E514D" w14:textId="5C065D4D" w:rsidR="440FCE1E" w:rsidRPr="004A2B33" w:rsidRDefault="440FCE1E" w:rsidP="0BFB81AD">
            <w:pPr>
              <w:spacing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9DEE223" w14:textId="13021FA4" w:rsidR="0BFB81AD" w:rsidRPr="004A2B33" w:rsidRDefault="00E60D69" w:rsidP="0BFB81AD">
            <w:pPr>
              <w:spacing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4</w:t>
            </w:r>
            <w:r w:rsidR="000B36BB" w:rsidRPr="004A2B33">
              <w:rPr>
                <w:rFonts w:ascii="Times New Roman" w:eastAsia="Times New Roman" w:hAnsi="Times New Roman" w:cs="Times New Roman"/>
                <w:sz w:val="24"/>
                <w:szCs w:val="24"/>
              </w:rPr>
              <w:t xml:space="preserve">. </w:t>
            </w:r>
            <w:r w:rsidR="003C6E2F" w:rsidRPr="004A2B33">
              <w:rPr>
                <w:rFonts w:ascii="Times New Roman" w:eastAsia="Times New Roman" w:hAnsi="Times New Roman" w:cs="Times New Roman"/>
                <w:sz w:val="24"/>
                <w:szCs w:val="24"/>
              </w:rPr>
              <w:t>Tìm</w:t>
            </w:r>
            <w:r w:rsidR="000B36BB" w:rsidRPr="004A2B33">
              <w:rPr>
                <w:rFonts w:ascii="Times New Roman" w:eastAsia="Times New Roman" w:hAnsi="Times New Roman" w:cs="Times New Roman"/>
                <w:sz w:val="24"/>
                <w:szCs w:val="24"/>
              </w:rPr>
              <w:t xml:space="preserve"> thông tin</w:t>
            </w:r>
            <w:r w:rsidR="003C6E2F" w:rsidRPr="004A2B33">
              <w:rPr>
                <w:rFonts w:ascii="Times New Roman" w:eastAsia="Times New Roman" w:hAnsi="Times New Roman" w:cs="Times New Roman"/>
                <w:sz w:val="24"/>
                <w:szCs w:val="24"/>
              </w:rPr>
              <w:t xml:space="preserve"> quần áo cần tìm</w:t>
            </w:r>
            <w:r w:rsidR="00954CCE" w:rsidRPr="00954CCE">
              <w:rPr>
                <w:rFonts w:ascii="Times New Roman" w:eastAsia="Times New Roman" w:hAnsi="Times New Roman" w:cs="Times New Roman"/>
                <w:sz w:val="24"/>
                <w:szCs w:val="24"/>
              </w:rPr>
              <w:t xml:space="preserve"> theo mã quần áo</w:t>
            </w:r>
          </w:p>
        </w:tc>
      </w:tr>
      <w:tr w:rsidR="2B75EC3A" w14:paraId="7BD12E33" w14:textId="77777777" w:rsidTr="0087622E">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0C7372" w14:textId="24A49AE3" w:rsidR="2B75EC3A" w:rsidRPr="004A2B33" w:rsidRDefault="2B75EC3A" w:rsidP="2B75EC3A">
            <w:pPr>
              <w:spacing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D6A27D" w14:textId="4F407ED9" w:rsidR="2B75EC3A" w:rsidRPr="004A2B33" w:rsidRDefault="00E60D69" w:rsidP="2B75EC3A">
            <w:pPr>
              <w:spacing w:line="276" w:lineRule="auto"/>
              <w:rPr>
                <w:rFonts w:ascii="Times New Roman" w:eastAsia="Times New Roman" w:hAnsi="Times New Roman" w:cs="Times New Roman"/>
                <w:sz w:val="24"/>
                <w:szCs w:val="24"/>
              </w:rPr>
            </w:pPr>
            <w:r w:rsidRPr="00954CCE">
              <w:rPr>
                <w:rFonts w:ascii="Times New Roman" w:eastAsia="Times New Roman" w:hAnsi="Times New Roman" w:cs="Times New Roman"/>
                <w:sz w:val="24"/>
                <w:szCs w:val="24"/>
              </w:rPr>
              <w:t>5</w:t>
            </w:r>
            <w:r w:rsidR="08892166" w:rsidRPr="004A2B33">
              <w:rPr>
                <w:rFonts w:ascii="Times New Roman" w:eastAsia="Times New Roman" w:hAnsi="Times New Roman" w:cs="Times New Roman"/>
                <w:sz w:val="24"/>
                <w:szCs w:val="24"/>
              </w:rPr>
              <w:t xml:space="preserve">. </w:t>
            </w:r>
            <w:r w:rsidR="003C6E2F" w:rsidRPr="004A2B33">
              <w:rPr>
                <w:rFonts w:ascii="Times New Roman" w:eastAsia="Times New Roman" w:hAnsi="Times New Roman" w:cs="Times New Roman"/>
                <w:sz w:val="24"/>
                <w:szCs w:val="24"/>
              </w:rPr>
              <w:t>Hiển thị</w:t>
            </w:r>
            <w:r w:rsidR="08892166" w:rsidRPr="004A2B33">
              <w:rPr>
                <w:rFonts w:ascii="Times New Roman" w:eastAsia="Times New Roman" w:hAnsi="Times New Roman" w:cs="Times New Roman"/>
                <w:sz w:val="24"/>
                <w:szCs w:val="24"/>
              </w:rPr>
              <w:t xml:space="preserve"> thông tin quần áo cần tìm</w:t>
            </w:r>
          </w:p>
        </w:tc>
      </w:tr>
      <w:tr w:rsidR="007B6473" w14:paraId="7061E713" w14:textId="77777777" w:rsidTr="006D1D0D">
        <w:trPr>
          <w:trHeight w:val="540"/>
        </w:trPr>
        <w:tc>
          <w:tcPr>
            <w:tcW w:w="103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4DD14571" w14:textId="77777777" w:rsidR="007B6473" w:rsidRPr="004A2B33" w:rsidRDefault="00646F9F">
            <w:pPr>
              <w:spacing w:before="120" w:after="120" w:line="276" w:lineRule="auto"/>
              <w:rPr>
                <w:rFonts w:ascii="Times New Roman" w:eastAsia="Times New Roman" w:hAnsi="Times New Roman" w:cs="Times New Roman"/>
                <w:b/>
                <w:sz w:val="24"/>
                <w:szCs w:val="24"/>
              </w:rPr>
            </w:pPr>
            <w:r w:rsidRPr="004A2B33">
              <w:rPr>
                <w:rFonts w:ascii="Times New Roman" w:eastAsia="Times New Roman" w:hAnsi="Times New Roman" w:cs="Times New Roman"/>
                <w:b/>
                <w:sz w:val="24"/>
                <w:szCs w:val="24"/>
              </w:rPr>
              <w:t>Luồng sự kiện thay thế:</w:t>
            </w:r>
          </w:p>
        </w:tc>
      </w:tr>
      <w:tr w:rsidR="007B6473" w14:paraId="05B9808F" w14:textId="77777777" w:rsidTr="004D1A99">
        <w:trPr>
          <w:trHeight w:val="575"/>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6EABABC" w14:textId="77777777" w:rsidR="007B6473" w:rsidRPr="004A2B33" w:rsidRDefault="00646F9F">
            <w:pPr>
              <w:spacing w:before="120" w:after="120" w:line="276" w:lineRule="auto"/>
              <w:rPr>
                <w:rFonts w:ascii="Times New Roman" w:eastAsia="Times New Roman" w:hAnsi="Times New Roman" w:cs="Times New Roman"/>
                <w:sz w:val="24"/>
                <w:szCs w:val="24"/>
              </w:rPr>
            </w:pPr>
            <w:r w:rsidRPr="004A2B33">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60AC1CC" w14:textId="32CAC513" w:rsidR="007B6473" w:rsidRPr="004A2B33" w:rsidRDefault="00735E15">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646F9F" w:rsidRPr="004A2B33">
              <w:rPr>
                <w:rFonts w:ascii="Times New Roman" w:eastAsia="Times New Roman" w:hAnsi="Times New Roman" w:cs="Times New Roman"/>
                <w:sz w:val="24"/>
                <w:szCs w:val="24"/>
              </w:rPr>
              <w:t xml:space="preserve">.1. </w:t>
            </w:r>
            <w:r w:rsidR="3BB3905B" w:rsidRPr="004A2B33">
              <w:rPr>
                <w:rFonts w:ascii="Times New Roman" w:eastAsia="Times New Roman" w:hAnsi="Times New Roman" w:cs="Times New Roman"/>
                <w:sz w:val="24"/>
                <w:szCs w:val="24"/>
              </w:rPr>
              <w:t xml:space="preserve">Hiện thông báo </w:t>
            </w:r>
            <w:r w:rsidR="00387B52" w:rsidRPr="004A2B33">
              <w:rPr>
                <w:rFonts w:ascii="Times New Roman" w:eastAsia="Times New Roman" w:hAnsi="Times New Roman" w:cs="Times New Roman"/>
                <w:sz w:val="24"/>
                <w:szCs w:val="24"/>
              </w:rPr>
              <w:t>sai định dạng mã quần áo</w:t>
            </w:r>
            <w:r w:rsidR="3BB3905B" w:rsidRPr="004A2B33">
              <w:rPr>
                <w:rFonts w:ascii="Times New Roman" w:eastAsia="Times New Roman" w:hAnsi="Times New Roman" w:cs="Times New Roman"/>
                <w:sz w:val="24"/>
                <w:szCs w:val="24"/>
              </w:rPr>
              <w:t>, yêu cầu nhập lại</w:t>
            </w:r>
          </w:p>
        </w:tc>
      </w:tr>
      <w:tr w:rsidR="007B6473" w14:paraId="38B0A9A3" w14:textId="77777777" w:rsidTr="004D1A99">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85B26F" w14:textId="51428079" w:rsidR="007B6473" w:rsidRPr="004A2B33" w:rsidRDefault="00735E15" w:rsidP="00954CCE">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646F9F" w:rsidRPr="004A2B33">
              <w:rPr>
                <w:rFonts w:ascii="Times New Roman" w:eastAsia="Times New Roman" w:hAnsi="Times New Roman" w:cs="Times New Roman"/>
                <w:sz w:val="24"/>
                <w:szCs w:val="24"/>
              </w:rPr>
              <w:t xml:space="preserve">.2. Chọn </w:t>
            </w:r>
            <w:r w:rsidR="009D27FB" w:rsidRPr="004A2B33">
              <w:rPr>
                <w:rFonts w:ascii="Times New Roman" w:eastAsia="Times New Roman" w:hAnsi="Times New Roman" w:cs="Times New Roman"/>
                <w:sz w:val="24"/>
                <w:szCs w:val="24"/>
              </w:rPr>
              <w:t>OK</w:t>
            </w:r>
            <w:r w:rsidR="133C51C7" w:rsidRPr="004A2B33">
              <w:rPr>
                <w:rFonts w:ascii="Times New Roman" w:eastAsia="Times New Roman" w:hAnsi="Times New Roman" w:cs="Times New Roman"/>
                <w:sz w:val="24"/>
                <w:szCs w:val="24"/>
              </w:rPr>
              <w:t>.</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C1B26E9" w14:textId="375D05C0" w:rsidR="007B6473" w:rsidRPr="004A2B33" w:rsidRDefault="007B6473" w:rsidP="00954CCE">
            <w:pPr>
              <w:spacing w:before="120" w:after="0" w:line="276" w:lineRule="auto"/>
              <w:rPr>
                <w:rFonts w:ascii="Times New Roman" w:eastAsia="Times New Roman" w:hAnsi="Times New Roman" w:cs="Times New Roman"/>
                <w:sz w:val="24"/>
                <w:szCs w:val="24"/>
              </w:rPr>
            </w:pPr>
          </w:p>
        </w:tc>
      </w:tr>
      <w:tr w:rsidR="4187C980" w14:paraId="33AD58BE" w14:textId="77777777" w:rsidTr="004D1A99">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0A7C04" w14:textId="1D415FD2" w:rsidR="4187C980" w:rsidRPr="004A2B33" w:rsidRDefault="4187C980" w:rsidP="4187C980">
            <w:pPr>
              <w:spacing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5F68A5" w14:textId="76DCF022" w:rsidR="05D3FB36" w:rsidRPr="004A2B33" w:rsidRDefault="001E6D37" w:rsidP="4187C98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5D3FB36" w:rsidRPr="004A2B33">
              <w:rPr>
                <w:rFonts w:ascii="Times New Roman" w:eastAsia="Times New Roman" w:hAnsi="Times New Roman" w:cs="Times New Roman"/>
                <w:sz w:val="24"/>
                <w:szCs w:val="24"/>
              </w:rPr>
              <w:t>.3. Quay lại bước 1</w:t>
            </w:r>
          </w:p>
        </w:tc>
      </w:tr>
      <w:tr w:rsidR="00387B52" w14:paraId="211CEDBC" w14:textId="77777777" w:rsidTr="004D1A99">
        <w:trPr>
          <w:trHeight w:val="56"/>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F5637B" w14:textId="77777777" w:rsidR="00387B52" w:rsidRPr="004A2B33" w:rsidRDefault="00387B52" w:rsidP="4187C980">
            <w:pPr>
              <w:spacing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F66210" w14:textId="21E75629" w:rsidR="00387B52" w:rsidRDefault="001E6D37" w:rsidP="00130CFA">
            <w:pPr>
              <w:pStyle w:val="flow"/>
              <w:numPr>
                <w:ilvl w:val="0"/>
                <w:numId w:val="0"/>
              </w:numPr>
            </w:pPr>
            <w:r>
              <w:t>4</w:t>
            </w:r>
            <w:r w:rsidR="00130CFA">
              <w:t xml:space="preserve">.1. Hiện thông báo </w:t>
            </w:r>
            <w:r w:rsidR="00CA7B9D">
              <w:t>không tìm thấy quần áo cần tìm</w:t>
            </w:r>
          </w:p>
        </w:tc>
      </w:tr>
      <w:tr w:rsidR="00CA7B9D" w14:paraId="7EFA1940" w14:textId="77777777" w:rsidTr="00954CCE">
        <w:trPr>
          <w:trHeight w:val="159"/>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1E2D80" w14:textId="13CD3F5F" w:rsidR="00CA7B9D" w:rsidRPr="004A2B33" w:rsidRDefault="00B37C09" w:rsidP="00954CCE">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A7B9D" w:rsidRPr="004A2B33">
              <w:rPr>
                <w:rFonts w:ascii="Times New Roman" w:eastAsia="Times New Roman" w:hAnsi="Times New Roman" w:cs="Times New Roman"/>
                <w:sz w:val="24"/>
                <w:szCs w:val="24"/>
              </w:rPr>
              <w:t xml:space="preserve">.2. </w:t>
            </w:r>
            <w:r w:rsidR="00D86E47" w:rsidRPr="004A2B33">
              <w:rPr>
                <w:rFonts w:ascii="Times New Roman" w:eastAsia="Times New Roman" w:hAnsi="Times New Roman" w:cs="Times New Roman"/>
                <w:sz w:val="24"/>
                <w:szCs w:val="24"/>
              </w:rPr>
              <w:t>Chọn OK</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C44E3B" w14:textId="77777777" w:rsidR="00CA7B9D" w:rsidRDefault="00CA7B9D" w:rsidP="00954CCE">
            <w:pPr>
              <w:pStyle w:val="flow"/>
              <w:numPr>
                <w:ilvl w:val="0"/>
                <w:numId w:val="0"/>
              </w:numPr>
              <w:spacing w:after="0"/>
            </w:pPr>
          </w:p>
        </w:tc>
      </w:tr>
      <w:tr w:rsidR="00A87118" w14:paraId="7379DFD0" w14:textId="77777777" w:rsidTr="004D1A99">
        <w:trPr>
          <w:trHeight w:val="60"/>
        </w:trPr>
        <w:tc>
          <w:tcPr>
            <w:tcW w:w="396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779B41" w14:textId="77777777" w:rsidR="00A87118" w:rsidRPr="004A2B33" w:rsidRDefault="00A87118" w:rsidP="00954CCE">
            <w:pPr>
              <w:spacing w:after="0"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8BD512" w14:textId="1E8FB282" w:rsidR="00A87118" w:rsidRDefault="00A87118" w:rsidP="00574256">
            <w:pPr>
              <w:pStyle w:val="flow"/>
              <w:keepNext/>
              <w:numPr>
                <w:ilvl w:val="0"/>
                <w:numId w:val="0"/>
              </w:numPr>
              <w:spacing w:after="0"/>
            </w:pPr>
            <w:r>
              <w:t>4.3. Quay lại bước 1</w:t>
            </w:r>
          </w:p>
        </w:tc>
      </w:tr>
    </w:tbl>
    <w:p w14:paraId="769AF40C" w14:textId="00A75598" w:rsidR="00996FA0" w:rsidRPr="00574256" w:rsidRDefault="005F4535" w:rsidP="00574256">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9</w:t>
      </w:r>
      <w:r w:rsidR="00E56A17">
        <w:rPr>
          <w:noProof/>
        </w:rPr>
        <w:fldChar w:fldCharType="end"/>
      </w:r>
      <w:r w:rsidR="00574256">
        <w:t>.</w:t>
      </w:r>
      <w:r>
        <w:t xml:space="preserve"> Đặc tả Usecase Tìm Kiếm Quần Áo</w:t>
      </w:r>
      <w:bookmarkStart w:id="103" w:name="_Toc146233541"/>
    </w:p>
    <w:p w14:paraId="6B61C6D3" w14:textId="12057660" w:rsidR="007B6473" w:rsidRDefault="00646F9F" w:rsidP="008B2A26">
      <w:pPr>
        <w:pStyle w:val="Top3"/>
      </w:pPr>
      <w:bookmarkStart w:id="104" w:name="_Toc146317994"/>
      <w:bookmarkStart w:id="105" w:name="_Toc152431140"/>
      <w:bookmarkStart w:id="106" w:name="_Toc153383727"/>
      <w:r>
        <w:t>Biểu đồ</w:t>
      </w:r>
      <w:bookmarkEnd w:id="103"/>
      <w:bookmarkEnd w:id="104"/>
      <w:bookmarkEnd w:id="105"/>
      <w:bookmarkEnd w:id="106"/>
    </w:p>
    <w:p w14:paraId="21157EB2" w14:textId="77777777" w:rsidR="007B6473" w:rsidRPr="008B2A26" w:rsidRDefault="00646F9F">
      <w:pPr>
        <w:spacing w:after="120" w:line="240" w:lineRule="auto"/>
        <w:rPr>
          <w:rFonts w:ascii="Times New Roman" w:eastAsia="Times New Roman" w:hAnsi="Times New Roman" w:cs="Times New Roman"/>
          <w:b/>
          <w:i/>
          <w:sz w:val="26"/>
          <w:szCs w:val="26"/>
        </w:rPr>
      </w:pPr>
      <w:r w:rsidRPr="008B2A26">
        <w:rPr>
          <w:rFonts w:ascii="Times New Roman" w:eastAsia="Times New Roman" w:hAnsi="Times New Roman" w:cs="Times New Roman"/>
          <w:b/>
          <w:i/>
          <w:sz w:val="26"/>
          <w:szCs w:val="26"/>
        </w:rPr>
        <w:t>Activity</w:t>
      </w:r>
    </w:p>
    <w:p w14:paraId="109D1CDC" w14:textId="77777777" w:rsidR="007B6473" w:rsidRDefault="00403239" w:rsidP="00723337">
      <w:r>
        <w:rPr>
          <w:noProof/>
        </w:rPr>
        <w:drawing>
          <wp:inline distT="0" distB="0" distL="0" distR="0" wp14:anchorId="49E1DA0E" wp14:editId="20FE8B74">
            <wp:extent cx="6511738" cy="4257675"/>
            <wp:effectExtent l="0" t="0" r="3810" b="0"/>
            <wp:docPr id="762649112" name="Picture 76264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9112" name="Picture 762649112"/>
                    <pic:cNvPicPr/>
                  </pic:nvPicPr>
                  <pic:blipFill>
                    <a:blip r:embed="rId22">
                      <a:extLst>
                        <a:ext uri="{28A0092B-C50C-407E-A947-70E740481C1C}">
                          <a14:useLocalDpi xmlns:a14="http://schemas.microsoft.com/office/drawing/2010/main" val="0"/>
                        </a:ext>
                      </a:extLst>
                    </a:blip>
                    <a:stretch>
                      <a:fillRect/>
                    </a:stretch>
                  </pic:blipFill>
                  <pic:spPr>
                    <a:xfrm>
                      <a:off x="0" y="0"/>
                      <a:ext cx="6511738" cy="4257675"/>
                    </a:xfrm>
                    <a:prstGeom prst="rect">
                      <a:avLst/>
                    </a:prstGeom>
                  </pic:spPr>
                </pic:pic>
              </a:graphicData>
            </a:graphic>
          </wp:inline>
        </w:drawing>
      </w:r>
    </w:p>
    <w:p w14:paraId="5BA93701" w14:textId="1568059C" w:rsidR="00AB0C61" w:rsidRDefault="00996FA0" w:rsidP="00705280">
      <w:pPr>
        <w:pStyle w:val="Caption"/>
        <w:jc w:val="center"/>
        <w:rPr>
          <w:rFonts w:ascii="Times New Roman" w:eastAsia="Times New Roman" w:hAnsi="Times New Roman" w:cs="Times New Roman"/>
          <w:b/>
          <w:i w:val="0"/>
          <w:color w:val="0000FF"/>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10</w:t>
      </w:r>
      <w:r w:rsidR="00E56A17">
        <w:rPr>
          <w:noProof/>
        </w:rPr>
        <w:fldChar w:fldCharType="end"/>
      </w:r>
      <w:r w:rsidR="00705280">
        <w:t>.</w:t>
      </w:r>
      <w:r>
        <w:t xml:space="preserve"> </w:t>
      </w:r>
      <w:r w:rsidR="00A768FD">
        <w:t>Activity Tìm Kiếm Quần Áo</w:t>
      </w:r>
      <w:r w:rsidR="00AB0C61">
        <w:rPr>
          <w:rFonts w:ascii="Times New Roman" w:eastAsia="Times New Roman" w:hAnsi="Times New Roman" w:cs="Times New Roman"/>
          <w:b/>
          <w:color w:val="0000FF"/>
          <w:sz w:val="26"/>
          <w:szCs w:val="26"/>
        </w:rPr>
        <w:br w:type="page"/>
      </w:r>
    </w:p>
    <w:p w14:paraId="1B5AB157" w14:textId="626F1C9A" w:rsidR="007B6473" w:rsidRPr="0087622E" w:rsidRDefault="00646F9F">
      <w:pPr>
        <w:spacing w:after="120" w:line="240" w:lineRule="auto"/>
        <w:rPr>
          <w:rFonts w:ascii="Times New Roman" w:eastAsia="Times New Roman" w:hAnsi="Times New Roman" w:cs="Times New Roman"/>
          <w:b/>
          <w:i/>
          <w:sz w:val="26"/>
          <w:szCs w:val="26"/>
        </w:rPr>
      </w:pPr>
      <w:r w:rsidRPr="0087622E">
        <w:rPr>
          <w:rFonts w:ascii="Times New Roman" w:eastAsia="Times New Roman" w:hAnsi="Times New Roman" w:cs="Times New Roman"/>
          <w:b/>
          <w:i/>
          <w:sz w:val="26"/>
          <w:szCs w:val="26"/>
        </w:rPr>
        <w:lastRenderedPageBreak/>
        <w:t>Sequence</w:t>
      </w:r>
    </w:p>
    <w:p w14:paraId="40E1FA0D" w14:textId="77777777" w:rsidR="007B6473" w:rsidRDefault="00AB0C61" w:rsidP="00723337">
      <w:r>
        <w:rPr>
          <w:noProof/>
        </w:rPr>
        <w:drawing>
          <wp:inline distT="0" distB="0" distL="0" distR="0" wp14:anchorId="0D6A54B5" wp14:editId="03782DBE">
            <wp:extent cx="6511925" cy="4288155"/>
            <wp:effectExtent l="0" t="0" r="3175" b="0"/>
            <wp:docPr id="2122983219" name="Picture 212298321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3219" name="Picture 6" descr="A diagram of a projec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1925" cy="4288155"/>
                    </a:xfrm>
                    <a:prstGeom prst="rect">
                      <a:avLst/>
                    </a:prstGeom>
                    <a:noFill/>
                    <a:ln>
                      <a:noFill/>
                    </a:ln>
                  </pic:spPr>
                </pic:pic>
              </a:graphicData>
            </a:graphic>
          </wp:inline>
        </w:drawing>
      </w:r>
    </w:p>
    <w:p w14:paraId="30FF8D35" w14:textId="4550EBCB" w:rsidR="00AB0C61" w:rsidRPr="007D4B70" w:rsidRDefault="00A768FD" w:rsidP="007D4B70">
      <w:pPr>
        <w:pStyle w:val="Caption"/>
        <w:jc w:val="center"/>
        <w:rPr>
          <w:rFonts w:ascii="Times New Roman" w:eastAsia="Times New Roman" w:hAnsi="Times New Roman" w:cs="Times New Roman"/>
          <w:b/>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11</w:t>
      </w:r>
      <w:r w:rsidR="00E56A17">
        <w:rPr>
          <w:noProof/>
        </w:rPr>
        <w:fldChar w:fldCharType="end"/>
      </w:r>
      <w:r w:rsidR="007D4B70">
        <w:t>.</w:t>
      </w:r>
      <w:r>
        <w:t xml:space="preserve"> Sequence Tìm Kiếm Quần Áo</w:t>
      </w:r>
    </w:p>
    <w:p w14:paraId="5A6E4D35" w14:textId="77777777" w:rsidR="00AB0C61" w:rsidRDefault="00AB0C61">
      <w:pPr>
        <w:rPr>
          <w:rFonts w:ascii="Times New Roman" w:eastAsia="Times New Roman" w:hAnsi="Times New Roman" w:cs="Times New Roman"/>
          <w:b/>
          <w:sz w:val="26"/>
          <w:szCs w:val="26"/>
        </w:rPr>
      </w:pPr>
      <w:bookmarkStart w:id="107" w:name="_Toc146233542"/>
      <w:r>
        <w:br w:type="page"/>
      </w:r>
    </w:p>
    <w:p w14:paraId="4DA16241" w14:textId="56D8E8F8" w:rsidR="007B6473" w:rsidRPr="00434AB4" w:rsidRDefault="00AA2961" w:rsidP="008B2A26">
      <w:pPr>
        <w:pStyle w:val="Top2"/>
      </w:pPr>
      <w:bookmarkStart w:id="108" w:name="_Toc146317995"/>
      <w:bookmarkStart w:id="109" w:name="_Toc152431141"/>
      <w:bookmarkStart w:id="110" w:name="_Toc153383728"/>
      <w:r w:rsidRPr="00434AB4">
        <w:lastRenderedPageBreak/>
        <w:t>U</w:t>
      </w:r>
      <w:r w:rsidR="00646F9F" w:rsidRPr="00434AB4">
        <w:t>C006_</w:t>
      </w:r>
      <w:r w:rsidR="00264219" w:rsidRPr="00434AB4">
        <w:t xml:space="preserve">Lập </w:t>
      </w:r>
      <w:r w:rsidR="002E3494" w:rsidRPr="00434AB4">
        <w:t>Hóa Đơn</w:t>
      </w:r>
      <w:bookmarkEnd w:id="107"/>
      <w:bookmarkEnd w:id="108"/>
      <w:bookmarkEnd w:id="109"/>
      <w:bookmarkEnd w:id="110"/>
    </w:p>
    <w:p w14:paraId="434331AD" w14:textId="00505CD4" w:rsidR="007B6473" w:rsidRDefault="00646F9F" w:rsidP="008B2A26">
      <w:pPr>
        <w:pStyle w:val="Top3"/>
      </w:pPr>
      <w:bookmarkStart w:id="111" w:name="_Toc146233543"/>
      <w:bookmarkStart w:id="112" w:name="_Toc146317996"/>
      <w:bookmarkStart w:id="113" w:name="_Toc152431142"/>
      <w:bookmarkStart w:id="114" w:name="_Toc153383729"/>
      <w:r>
        <w:t xml:space="preserve">Mô </w:t>
      </w:r>
      <w:r w:rsidRPr="00434AB4">
        <w:t>tả use case UC006</w:t>
      </w:r>
      <w:bookmarkEnd w:id="111"/>
      <w:bookmarkEnd w:id="112"/>
      <w:bookmarkEnd w:id="113"/>
      <w:bookmarkEnd w:id="114"/>
    </w:p>
    <w:tbl>
      <w:tblPr>
        <w:tblpPr w:leftFromText="180" w:rightFromText="180" w:vertAnchor="text" w:tblpY="1"/>
        <w:tblOverlap w:val="never"/>
        <w:tblW w:w="88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1985"/>
        <w:gridCol w:w="5043"/>
      </w:tblGrid>
      <w:tr w:rsidR="007B6473" w14:paraId="357842A0" w14:textId="77777777" w:rsidTr="0088723B">
        <w:trPr>
          <w:trHeight w:val="540"/>
        </w:trPr>
        <w:tc>
          <w:tcPr>
            <w:tcW w:w="8865" w:type="dxa"/>
            <w:gridSpan w:val="3"/>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3D5A06E" w14:textId="47E759AF" w:rsidR="007B6473" w:rsidRPr="005C45DC" w:rsidRDefault="00646F9F" w:rsidP="0088723B">
            <w:pPr>
              <w:spacing w:before="120" w:after="120" w:line="276" w:lineRule="auto"/>
              <w:ind w:right="-920"/>
              <w:rPr>
                <w:rFonts w:asciiTheme="majorHAnsi" w:eastAsia="Times New Roman" w:hAnsiTheme="majorHAnsi" w:cstheme="majorHAnsi"/>
                <w:sz w:val="24"/>
                <w:szCs w:val="24"/>
              </w:rPr>
            </w:pPr>
            <w:r w:rsidRPr="005C45DC">
              <w:rPr>
                <w:rFonts w:asciiTheme="majorHAnsi" w:eastAsia="Times New Roman" w:hAnsiTheme="majorHAnsi" w:cstheme="majorHAnsi"/>
                <w:b/>
                <w:sz w:val="24"/>
                <w:szCs w:val="24"/>
              </w:rPr>
              <w:t xml:space="preserve">Use case: </w:t>
            </w:r>
            <w:r w:rsidRPr="005C45DC">
              <w:rPr>
                <w:rFonts w:asciiTheme="majorHAnsi" w:eastAsia="Times New Roman" w:hAnsiTheme="majorHAnsi" w:cstheme="majorHAnsi"/>
                <w:sz w:val="24"/>
                <w:szCs w:val="24"/>
              </w:rPr>
              <w:t>UC006_</w:t>
            </w:r>
            <w:r w:rsidR="00264219" w:rsidRPr="005C45DC">
              <w:rPr>
                <w:rFonts w:asciiTheme="majorHAnsi" w:eastAsia="Times New Roman" w:hAnsiTheme="majorHAnsi" w:cstheme="majorHAnsi"/>
                <w:sz w:val="24"/>
                <w:szCs w:val="24"/>
              </w:rPr>
              <w:t>Lập Hóa Đơn</w:t>
            </w:r>
          </w:p>
        </w:tc>
      </w:tr>
      <w:tr w:rsidR="005C3154" w14:paraId="64ECB61D" w14:textId="77777777" w:rsidTr="008B2A26">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A0C379" w14:textId="77777777" w:rsidR="007B6473" w:rsidRPr="005C45DC" w:rsidRDefault="00646F9F" w:rsidP="0088723B">
            <w:pPr>
              <w:spacing w:before="120" w:after="120" w:line="276" w:lineRule="auto"/>
              <w:ind w:right="-60"/>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Mục đích:</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77E081" w14:textId="7FDF7C11" w:rsidR="007B6473" w:rsidRPr="005C45DC" w:rsidRDefault="005D4EEF"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Lập hóa đơn bán hàng</w:t>
            </w:r>
          </w:p>
        </w:tc>
      </w:tr>
      <w:tr w:rsidR="005C3154" w14:paraId="61B7D9A9" w14:textId="77777777" w:rsidTr="008B2A26">
        <w:trPr>
          <w:trHeight w:val="81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8135D1C" w14:textId="77777777" w:rsidR="007B6473" w:rsidRPr="005C45DC" w:rsidRDefault="00646F9F" w:rsidP="0088723B">
            <w:pPr>
              <w:spacing w:before="120" w:after="120" w:line="276" w:lineRule="auto"/>
              <w:ind w:right="-60"/>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Mô tả sơ lược:</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E7EE90" w14:textId="2A42566C" w:rsidR="007B6473" w:rsidRPr="005C45DC" w:rsidRDefault="00C16F8F"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Nhân viên thực hiện </w:t>
            </w:r>
            <w:r w:rsidR="00E77386" w:rsidRPr="005C45DC">
              <w:rPr>
                <w:rFonts w:asciiTheme="majorHAnsi" w:eastAsia="Times New Roman" w:hAnsiTheme="majorHAnsi" w:cstheme="majorHAnsi"/>
                <w:sz w:val="24"/>
                <w:szCs w:val="24"/>
              </w:rPr>
              <w:t>l</w:t>
            </w:r>
            <w:r w:rsidRPr="005C45DC">
              <w:rPr>
                <w:rFonts w:asciiTheme="majorHAnsi" w:eastAsia="Times New Roman" w:hAnsiTheme="majorHAnsi" w:cstheme="majorHAnsi"/>
                <w:sz w:val="24"/>
                <w:szCs w:val="24"/>
              </w:rPr>
              <w:t>ập hóa đơn bán hàng</w:t>
            </w:r>
            <w:r w:rsidR="009A425F" w:rsidRPr="005C45DC">
              <w:rPr>
                <w:rFonts w:asciiTheme="majorHAnsi" w:eastAsia="Times New Roman" w:hAnsiTheme="majorHAnsi" w:cstheme="majorHAnsi"/>
                <w:sz w:val="24"/>
                <w:szCs w:val="24"/>
              </w:rPr>
              <w:t xml:space="preserve">, </w:t>
            </w:r>
            <w:r w:rsidR="00E77386" w:rsidRPr="005C45DC">
              <w:rPr>
                <w:rFonts w:asciiTheme="majorHAnsi" w:eastAsia="Times New Roman" w:hAnsiTheme="majorHAnsi" w:cstheme="majorHAnsi"/>
                <w:sz w:val="24"/>
                <w:szCs w:val="24"/>
              </w:rPr>
              <w:t xml:space="preserve">thêm hàng </w:t>
            </w:r>
            <w:r w:rsidR="009A425F" w:rsidRPr="005C45DC">
              <w:rPr>
                <w:rFonts w:asciiTheme="majorHAnsi" w:eastAsia="Times New Roman" w:hAnsiTheme="majorHAnsi" w:cstheme="majorHAnsi"/>
                <w:sz w:val="24"/>
                <w:szCs w:val="24"/>
              </w:rPr>
              <w:t xml:space="preserve">hóa </w:t>
            </w:r>
            <w:r w:rsidR="00E77386" w:rsidRPr="005C45DC">
              <w:rPr>
                <w:rFonts w:asciiTheme="majorHAnsi" w:eastAsia="Times New Roman" w:hAnsiTheme="majorHAnsi" w:cstheme="majorHAnsi"/>
                <w:sz w:val="24"/>
                <w:szCs w:val="24"/>
              </w:rPr>
              <w:t>vào hóa đơn, tính tiền</w:t>
            </w:r>
            <w:r w:rsidR="001C229D" w:rsidRPr="005C45DC">
              <w:rPr>
                <w:rFonts w:asciiTheme="majorHAnsi" w:eastAsia="Times New Roman" w:hAnsiTheme="majorHAnsi" w:cstheme="majorHAnsi"/>
                <w:sz w:val="24"/>
                <w:szCs w:val="24"/>
              </w:rPr>
              <w:t>, in</w:t>
            </w:r>
            <w:r w:rsidR="00E77386" w:rsidRPr="005C45DC">
              <w:rPr>
                <w:rFonts w:asciiTheme="majorHAnsi" w:eastAsia="Times New Roman" w:hAnsiTheme="majorHAnsi" w:cstheme="majorHAnsi"/>
                <w:sz w:val="24"/>
                <w:szCs w:val="24"/>
              </w:rPr>
              <w:t xml:space="preserve"> và lưu hóa đơn</w:t>
            </w:r>
            <w:r w:rsidR="001846BD" w:rsidRPr="005C45DC">
              <w:rPr>
                <w:rFonts w:asciiTheme="majorHAnsi" w:eastAsia="Times New Roman" w:hAnsiTheme="majorHAnsi" w:cstheme="majorHAnsi"/>
                <w:sz w:val="24"/>
                <w:szCs w:val="24"/>
              </w:rPr>
              <w:t>.</w:t>
            </w:r>
          </w:p>
        </w:tc>
      </w:tr>
      <w:tr w:rsidR="005C3154" w14:paraId="7B6C4BF9" w14:textId="77777777" w:rsidTr="008B2A26">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260FF2" w14:textId="77777777" w:rsidR="007B6473" w:rsidRPr="005C45DC" w:rsidRDefault="00646F9F" w:rsidP="0088723B">
            <w:pPr>
              <w:spacing w:before="120" w:after="120" w:line="276" w:lineRule="auto"/>
              <w:ind w:right="-60"/>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Actor chính:</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3E91CE" w14:textId="3E90EAA7" w:rsidR="007B6473" w:rsidRPr="005C45DC" w:rsidRDefault="00E77386"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NVBH</w:t>
            </w:r>
          </w:p>
        </w:tc>
      </w:tr>
      <w:tr w:rsidR="005C3154" w14:paraId="6F3CB178" w14:textId="77777777" w:rsidTr="008B2A26">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AB7BE2" w14:textId="77777777" w:rsidR="007B6473" w:rsidRPr="005C45DC" w:rsidRDefault="00646F9F"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Actor phụ:</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BC48AB" w14:textId="77777777" w:rsidR="007B6473" w:rsidRPr="005C45DC" w:rsidRDefault="00646F9F"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Không</w:t>
            </w:r>
          </w:p>
        </w:tc>
      </w:tr>
      <w:tr w:rsidR="005C3154" w14:paraId="115E4F40" w14:textId="77777777" w:rsidTr="008B2A26">
        <w:trPr>
          <w:trHeight w:val="233"/>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713146" w14:textId="77777777" w:rsidR="007B6473" w:rsidRPr="005C45DC" w:rsidRDefault="00646F9F" w:rsidP="0088723B">
            <w:pPr>
              <w:spacing w:before="120" w:after="120" w:line="276" w:lineRule="auto"/>
              <w:ind w:right="-60"/>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Tiền điều kiện:</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7BF477" w14:textId="49348174" w:rsidR="007B6473" w:rsidRPr="005C45DC" w:rsidRDefault="00A505FB"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NVBH</w:t>
            </w:r>
            <w:r w:rsidR="00646F9F" w:rsidRPr="005C45DC">
              <w:rPr>
                <w:rFonts w:asciiTheme="majorHAnsi" w:eastAsia="Times New Roman" w:hAnsiTheme="majorHAnsi" w:cstheme="majorHAnsi"/>
                <w:sz w:val="24"/>
                <w:szCs w:val="24"/>
              </w:rPr>
              <w:t xml:space="preserve"> phải có tài khoản và đăng nhập thành công vào hệ thống</w:t>
            </w:r>
            <w:r w:rsidR="00974F3E" w:rsidRPr="005C45DC">
              <w:rPr>
                <w:rFonts w:asciiTheme="majorHAnsi" w:eastAsia="Times New Roman" w:hAnsiTheme="majorHAnsi" w:cstheme="majorHAnsi"/>
                <w:sz w:val="24"/>
                <w:szCs w:val="24"/>
              </w:rPr>
              <w:t>, chọn chức năng lập hóa đơn</w:t>
            </w:r>
            <w:r w:rsidR="00646F9F" w:rsidRPr="005C45DC">
              <w:rPr>
                <w:rFonts w:asciiTheme="majorHAnsi" w:eastAsia="Times New Roman" w:hAnsiTheme="majorHAnsi" w:cstheme="majorHAnsi"/>
                <w:sz w:val="24"/>
                <w:szCs w:val="24"/>
              </w:rPr>
              <w:t xml:space="preserve">, </w:t>
            </w:r>
            <w:r w:rsidR="004657E0" w:rsidRPr="005C45DC">
              <w:rPr>
                <w:rFonts w:asciiTheme="majorHAnsi" w:eastAsia="Times New Roman" w:hAnsiTheme="majorHAnsi" w:cstheme="majorHAnsi"/>
                <w:sz w:val="24"/>
                <w:szCs w:val="24"/>
              </w:rPr>
              <w:t xml:space="preserve">số lượng </w:t>
            </w:r>
            <w:r w:rsidR="00D15C3F">
              <w:rPr>
                <w:rFonts w:asciiTheme="majorHAnsi" w:eastAsia="Times New Roman" w:hAnsiTheme="majorHAnsi" w:cstheme="majorHAnsi"/>
                <w:sz w:val="24"/>
                <w:szCs w:val="24"/>
              </w:rPr>
              <w:t xml:space="preserve">quần áo </w:t>
            </w:r>
            <w:r w:rsidR="009F53BB" w:rsidRPr="005C45DC">
              <w:rPr>
                <w:rFonts w:asciiTheme="majorHAnsi" w:eastAsia="Times New Roman" w:hAnsiTheme="majorHAnsi" w:cstheme="majorHAnsi"/>
                <w:sz w:val="24"/>
                <w:szCs w:val="24"/>
              </w:rPr>
              <w:t xml:space="preserve">được bán không vượt quá số </w:t>
            </w:r>
            <w:r w:rsidR="00D15C3F">
              <w:rPr>
                <w:rFonts w:asciiTheme="majorHAnsi" w:eastAsia="Times New Roman" w:hAnsiTheme="majorHAnsi" w:cstheme="majorHAnsi"/>
                <w:sz w:val="24"/>
                <w:szCs w:val="24"/>
              </w:rPr>
              <w:t xml:space="preserve">quần áo </w:t>
            </w:r>
            <w:r w:rsidR="009F53BB" w:rsidRPr="005C45DC">
              <w:rPr>
                <w:rFonts w:asciiTheme="majorHAnsi" w:eastAsia="Times New Roman" w:hAnsiTheme="majorHAnsi" w:cstheme="majorHAnsi"/>
                <w:sz w:val="24"/>
                <w:szCs w:val="24"/>
              </w:rPr>
              <w:t>trong kho</w:t>
            </w:r>
            <w:r w:rsidR="003E185C" w:rsidRPr="005C45DC">
              <w:rPr>
                <w:rFonts w:asciiTheme="majorHAnsi" w:eastAsia="Times New Roman" w:hAnsiTheme="majorHAnsi" w:cstheme="majorHAnsi"/>
                <w:sz w:val="24"/>
                <w:szCs w:val="24"/>
              </w:rPr>
              <w:t xml:space="preserve">, </w:t>
            </w:r>
            <w:r w:rsidR="00E20354" w:rsidRPr="005C45DC">
              <w:rPr>
                <w:rFonts w:asciiTheme="majorHAnsi" w:eastAsia="Times New Roman" w:hAnsiTheme="majorHAnsi" w:cstheme="majorHAnsi"/>
                <w:sz w:val="24"/>
                <w:szCs w:val="24"/>
              </w:rPr>
              <w:t>thông tin khách hàng phải tồn tại trong CSDL, nếu không thì dùng thông tin mặc định</w:t>
            </w:r>
            <w:r w:rsidR="001846BD" w:rsidRPr="005C45DC">
              <w:rPr>
                <w:rFonts w:asciiTheme="majorHAnsi" w:eastAsia="Times New Roman" w:hAnsiTheme="majorHAnsi" w:cstheme="majorHAnsi"/>
                <w:sz w:val="24"/>
                <w:szCs w:val="24"/>
              </w:rPr>
              <w:t>.</w:t>
            </w:r>
          </w:p>
        </w:tc>
      </w:tr>
      <w:tr w:rsidR="005C3154" w14:paraId="058CF09D" w14:textId="77777777" w:rsidTr="008B2A26">
        <w:trPr>
          <w:trHeight w:val="525"/>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A1311CE" w14:textId="77777777" w:rsidR="007B6473" w:rsidRPr="005C45DC" w:rsidRDefault="00646F9F" w:rsidP="0088723B">
            <w:pPr>
              <w:spacing w:before="120" w:after="120" w:line="276" w:lineRule="auto"/>
              <w:ind w:right="-40"/>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Hậu điều kiện:</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9EF794" w14:textId="6500F35C" w:rsidR="007B6473" w:rsidRPr="005C45DC" w:rsidRDefault="00CD03AD" w:rsidP="0088723B">
            <w:pPr>
              <w:spacing w:before="120" w:after="120" w:line="276" w:lineRule="auto"/>
              <w:jc w:val="both"/>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Hóa đơn bán hàng được lưu thành công vào CSDL</w:t>
            </w:r>
          </w:p>
        </w:tc>
      </w:tr>
      <w:tr w:rsidR="005C3154" w14:paraId="528FA04F" w14:textId="77777777" w:rsidTr="0088723B">
        <w:trPr>
          <w:trHeight w:val="540"/>
        </w:trPr>
        <w:tc>
          <w:tcPr>
            <w:tcW w:w="8865" w:type="dxa"/>
            <w:gridSpan w:val="3"/>
            <w:tcBorders>
              <w:top w:val="nil"/>
              <w:left w:val="single" w:sz="5" w:space="0" w:color="000000"/>
              <w:bottom w:val="single" w:sz="5" w:space="0" w:color="000000"/>
              <w:right w:val="single" w:sz="5" w:space="0" w:color="000000"/>
            </w:tcBorders>
            <w:shd w:val="clear" w:color="auto" w:fill="BFBFBF"/>
            <w:tcMar>
              <w:top w:w="0" w:type="dxa"/>
              <w:left w:w="100" w:type="dxa"/>
              <w:bottom w:w="0" w:type="dxa"/>
              <w:right w:w="100" w:type="dxa"/>
            </w:tcMar>
          </w:tcPr>
          <w:p w14:paraId="0AF776A7" w14:textId="77777777" w:rsidR="007B6473" w:rsidRPr="005C45DC" w:rsidRDefault="00646F9F" w:rsidP="0088723B">
            <w:pPr>
              <w:spacing w:before="120" w:after="120" w:line="276" w:lineRule="auto"/>
              <w:rPr>
                <w:rFonts w:asciiTheme="majorHAnsi" w:eastAsia="Times New Roman" w:hAnsiTheme="majorHAnsi" w:cstheme="majorHAnsi"/>
                <w:b/>
                <w:sz w:val="24"/>
                <w:szCs w:val="24"/>
              </w:rPr>
            </w:pPr>
            <w:r w:rsidRPr="005C45DC">
              <w:rPr>
                <w:rFonts w:asciiTheme="majorHAnsi" w:eastAsia="Times New Roman" w:hAnsiTheme="majorHAnsi" w:cstheme="majorHAnsi"/>
                <w:b/>
                <w:sz w:val="24"/>
                <w:szCs w:val="24"/>
              </w:rPr>
              <w:t>Luồng sự kiện chính:</w:t>
            </w:r>
          </w:p>
        </w:tc>
      </w:tr>
      <w:tr w:rsidR="005C3154" w14:paraId="2BD54293" w14:textId="77777777" w:rsidTr="009025CB">
        <w:trPr>
          <w:trHeight w:val="540"/>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05E704" w14:textId="258628DA" w:rsidR="007B6473" w:rsidRPr="005C45DC" w:rsidRDefault="00CD03AD" w:rsidP="0088723B">
            <w:pPr>
              <w:spacing w:before="120" w:after="120" w:line="276" w:lineRule="auto"/>
              <w:jc w:val="center"/>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NVBH</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7C6901" w14:textId="5E936DC6" w:rsidR="007B6473" w:rsidRPr="005C45DC" w:rsidRDefault="00646F9F" w:rsidP="0088723B">
            <w:pPr>
              <w:spacing w:before="120" w:after="120" w:line="276" w:lineRule="auto"/>
              <w:jc w:val="center"/>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Hệ thống</w:t>
            </w:r>
          </w:p>
        </w:tc>
      </w:tr>
      <w:tr w:rsidR="005C3154" w14:paraId="5D1E6519" w14:textId="77777777" w:rsidTr="009025CB">
        <w:trPr>
          <w:trHeight w:val="231"/>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67DADE" w14:textId="602FC631" w:rsidR="007B6473" w:rsidRPr="005C45DC" w:rsidRDefault="00646F9F"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1. </w:t>
            </w:r>
            <w:r w:rsidR="00BB2C81" w:rsidRPr="005C45DC">
              <w:rPr>
                <w:rFonts w:asciiTheme="majorHAnsi" w:eastAsia="Times New Roman" w:hAnsiTheme="majorHAnsi" w:cstheme="majorHAnsi"/>
                <w:sz w:val="24"/>
                <w:szCs w:val="24"/>
              </w:rPr>
              <w:t xml:space="preserve">Chọn </w:t>
            </w:r>
            <w:r w:rsidR="00BA41D4" w:rsidRPr="005C45DC">
              <w:rPr>
                <w:rFonts w:asciiTheme="majorHAnsi" w:eastAsia="Times New Roman" w:hAnsiTheme="majorHAnsi" w:cstheme="majorHAnsi"/>
                <w:sz w:val="24"/>
                <w:szCs w:val="24"/>
              </w:rPr>
              <w:t>quần áo</w:t>
            </w:r>
            <w:r w:rsidR="00BB2C81" w:rsidRPr="005C45DC">
              <w:rPr>
                <w:rFonts w:asciiTheme="majorHAnsi" w:eastAsia="Times New Roman" w:hAnsiTheme="majorHAnsi" w:cstheme="majorHAnsi"/>
                <w:sz w:val="24"/>
                <w:szCs w:val="24"/>
              </w:rPr>
              <w:t xml:space="preserve"> và số lượng</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444BD8" w14:textId="77777777" w:rsidR="007B6473" w:rsidRPr="005C45DC" w:rsidRDefault="007B6473" w:rsidP="0088723B">
            <w:pPr>
              <w:rPr>
                <w:rFonts w:asciiTheme="majorHAnsi" w:eastAsia="Times New Roman" w:hAnsiTheme="majorHAnsi" w:cstheme="majorHAnsi"/>
                <w:sz w:val="24"/>
                <w:szCs w:val="24"/>
              </w:rPr>
            </w:pPr>
          </w:p>
        </w:tc>
      </w:tr>
      <w:tr w:rsidR="005C3154" w14:paraId="5DA82705" w14:textId="77777777" w:rsidTr="009025CB">
        <w:trPr>
          <w:trHeight w:val="540"/>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1962CB" w14:textId="77777777" w:rsidR="007B6473" w:rsidRPr="005C45DC" w:rsidRDefault="00646F9F"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 </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2F00978" w14:textId="1404C7DD" w:rsidR="007B6473" w:rsidRPr="005C45DC" w:rsidRDefault="003D3BF3" w:rsidP="0088723B">
            <w:pPr>
              <w:spacing w:before="120" w:after="120" w:line="276" w:lineRule="auto"/>
              <w:ind w:left="60"/>
              <w:rPr>
                <w:rFonts w:asciiTheme="majorHAnsi" w:hAnsiTheme="majorHAnsi" w:cstheme="majorHAnsi"/>
                <w:sz w:val="24"/>
                <w:szCs w:val="24"/>
              </w:rPr>
            </w:pPr>
            <w:r w:rsidRPr="005C45DC">
              <w:rPr>
                <w:rFonts w:asciiTheme="majorHAnsi" w:eastAsia="Times New Roman" w:hAnsiTheme="majorHAnsi" w:cstheme="majorHAnsi"/>
                <w:sz w:val="24"/>
                <w:szCs w:val="24"/>
              </w:rPr>
              <w:t xml:space="preserve">2. </w:t>
            </w:r>
            <w:r w:rsidR="00E6002A" w:rsidRPr="005C45DC">
              <w:rPr>
                <w:rFonts w:asciiTheme="majorHAnsi" w:eastAsia="Times New Roman" w:hAnsiTheme="majorHAnsi" w:cstheme="majorHAnsi"/>
                <w:sz w:val="24"/>
                <w:szCs w:val="24"/>
              </w:rPr>
              <w:t xml:space="preserve">Kiểm tra </w:t>
            </w:r>
            <w:r w:rsidR="001C6CC6" w:rsidRPr="005C45DC">
              <w:rPr>
                <w:rFonts w:asciiTheme="majorHAnsi" w:eastAsia="Times New Roman" w:hAnsiTheme="majorHAnsi" w:cstheme="majorHAnsi"/>
                <w:sz w:val="24"/>
                <w:szCs w:val="24"/>
              </w:rPr>
              <w:t>quần áo</w:t>
            </w:r>
            <w:r w:rsidR="00E6002A" w:rsidRPr="005C45DC">
              <w:rPr>
                <w:rFonts w:asciiTheme="majorHAnsi" w:eastAsia="Times New Roman" w:hAnsiTheme="majorHAnsi" w:cstheme="majorHAnsi"/>
                <w:sz w:val="24"/>
                <w:szCs w:val="24"/>
              </w:rPr>
              <w:t xml:space="preserve"> và số lượng trong kho</w:t>
            </w:r>
          </w:p>
        </w:tc>
      </w:tr>
      <w:tr w:rsidR="00985AF0" w14:paraId="26AE19D6" w14:textId="77777777" w:rsidTr="009025CB">
        <w:trPr>
          <w:trHeight w:val="58"/>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EDD046" w14:textId="151E9D51" w:rsidR="007B6473" w:rsidRPr="005C45DC" w:rsidRDefault="007B6473" w:rsidP="0088723B">
            <w:pPr>
              <w:spacing w:before="120" w:after="0" w:line="276" w:lineRule="auto"/>
              <w:rPr>
                <w:rFonts w:asciiTheme="majorHAnsi" w:eastAsia="Times New Roman" w:hAnsiTheme="majorHAnsi" w:cstheme="majorHAnsi"/>
                <w:sz w:val="24"/>
                <w:szCs w:val="24"/>
              </w:rPr>
            </w:pP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5BBEA8" w14:textId="59F24395" w:rsidR="007B6473" w:rsidRPr="005C45DC" w:rsidRDefault="00646F9F" w:rsidP="0088723B">
            <w:pPr>
              <w:spacing w:before="120" w:after="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 </w:t>
            </w:r>
            <w:r w:rsidR="003A64F7" w:rsidRPr="005C45DC">
              <w:rPr>
                <w:rFonts w:asciiTheme="majorHAnsi" w:eastAsia="Times New Roman" w:hAnsiTheme="majorHAnsi" w:cstheme="majorHAnsi"/>
                <w:sz w:val="24"/>
                <w:szCs w:val="24"/>
              </w:rPr>
              <w:t xml:space="preserve">3. Tính tổng </w:t>
            </w:r>
            <w:r w:rsidR="008F5B6C" w:rsidRPr="005C45DC">
              <w:rPr>
                <w:rFonts w:asciiTheme="majorHAnsi" w:eastAsia="Times New Roman" w:hAnsiTheme="majorHAnsi" w:cstheme="majorHAnsi"/>
                <w:sz w:val="24"/>
                <w:szCs w:val="24"/>
              </w:rPr>
              <w:t>thành</w:t>
            </w:r>
            <w:r w:rsidR="003A64F7" w:rsidRPr="005C45DC">
              <w:rPr>
                <w:rFonts w:asciiTheme="majorHAnsi" w:eastAsia="Times New Roman" w:hAnsiTheme="majorHAnsi" w:cstheme="majorHAnsi"/>
                <w:sz w:val="24"/>
                <w:szCs w:val="24"/>
              </w:rPr>
              <w:t xml:space="preserve"> tiền</w:t>
            </w:r>
          </w:p>
        </w:tc>
      </w:tr>
      <w:tr w:rsidR="00874646" w14:paraId="11A7A2D2" w14:textId="77777777" w:rsidTr="009025CB">
        <w:trPr>
          <w:trHeight w:val="58"/>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3F78BB" w14:textId="77777777" w:rsidR="00874646" w:rsidRPr="005C45DC" w:rsidRDefault="00874646" w:rsidP="0088723B">
            <w:pPr>
              <w:spacing w:before="120" w:after="0" w:line="276" w:lineRule="auto"/>
              <w:rPr>
                <w:rFonts w:asciiTheme="majorHAnsi" w:eastAsia="Times New Roman" w:hAnsiTheme="majorHAnsi" w:cstheme="majorHAnsi"/>
                <w:sz w:val="24"/>
                <w:szCs w:val="24"/>
              </w:rPr>
            </w:pP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0771DB" w14:textId="06229C1F" w:rsidR="00874646" w:rsidRPr="005C45DC" w:rsidRDefault="00A04072" w:rsidP="0088723B">
            <w:pPr>
              <w:spacing w:before="120" w:after="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 </w:t>
            </w:r>
            <w:r w:rsidR="00874646" w:rsidRPr="005C45DC">
              <w:rPr>
                <w:rFonts w:asciiTheme="majorHAnsi" w:eastAsia="Times New Roman" w:hAnsiTheme="majorHAnsi" w:cstheme="majorHAnsi"/>
                <w:sz w:val="24"/>
                <w:szCs w:val="24"/>
              </w:rPr>
              <w:t>4. Tính tổng tiền hóa đơn</w:t>
            </w:r>
          </w:p>
        </w:tc>
      </w:tr>
      <w:tr w:rsidR="00985AF0" w14:paraId="5C00E709" w14:textId="77777777" w:rsidTr="009025CB">
        <w:trPr>
          <w:trHeight w:val="58"/>
        </w:trPr>
        <w:tc>
          <w:tcPr>
            <w:tcW w:w="3822" w:type="dxa"/>
            <w:gridSpan w:val="2"/>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14:paraId="0021E250" w14:textId="204E28BA" w:rsidR="007B6473" w:rsidRPr="005C45DC" w:rsidRDefault="00A32AF5"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4. </w:t>
            </w:r>
            <w:r w:rsidR="00661134" w:rsidRPr="005C45DC">
              <w:rPr>
                <w:rFonts w:asciiTheme="majorHAnsi" w:eastAsia="Times New Roman" w:hAnsiTheme="majorHAnsi" w:cstheme="majorHAnsi"/>
                <w:sz w:val="24"/>
                <w:szCs w:val="24"/>
              </w:rPr>
              <w:t xml:space="preserve">Nhập </w:t>
            </w:r>
            <w:r w:rsidR="009A6136" w:rsidRPr="005C45DC">
              <w:rPr>
                <w:rFonts w:asciiTheme="majorHAnsi" w:eastAsia="Times New Roman" w:hAnsiTheme="majorHAnsi" w:cstheme="majorHAnsi"/>
                <w:sz w:val="24"/>
                <w:szCs w:val="24"/>
              </w:rPr>
              <w:t>số điện thoại</w:t>
            </w:r>
            <w:r w:rsidR="00661134" w:rsidRPr="005C45DC">
              <w:rPr>
                <w:rFonts w:asciiTheme="majorHAnsi" w:eastAsia="Times New Roman" w:hAnsiTheme="majorHAnsi" w:cstheme="majorHAnsi"/>
                <w:sz w:val="24"/>
                <w:szCs w:val="24"/>
              </w:rPr>
              <w:t xml:space="preserve"> khách hàng</w:t>
            </w:r>
          </w:p>
        </w:tc>
        <w:tc>
          <w:tcPr>
            <w:tcW w:w="504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2EF3DA0D" w14:textId="248B0C87" w:rsidR="007B6473" w:rsidRPr="005C45DC" w:rsidRDefault="007B6473" w:rsidP="0088723B">
            <w:pPr>
              <w:spacing w:before="120" w:after="120" w:line="276" w:lineRule="auto"/>
              <w:rPr>
                <w:rFonts w:asciiTheme="majorHAnsi" w:eastAsia="Times New Roman" w:hAnsiTheme="majorHAnsi" w:cstheme="majorHAnsi"/>
                <w:sz w:val="24"/>
                <w:szCs w:val="24"/>
              </w:rPr>
            </w:pPr>
          </w:p>
        </w:tc>
      </w:tr>
      <w:tr w:rsidR="009C074D" w14:paraId="721986D9"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646F2A9" w14:textId="77777777" w:rsidR="009C074D" w:rsidRPr="005C45DC" w:rsidRDefault="009C074D"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D82BEB" w14:textId="0CFA16D8" w:rsidR="009C074D" w:rsidRPr="005C45DC" w:rsidRDefault="000C3FD5"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 Kiểm tra </w:t>
            </w:r>
            <w:r w:rsidR="00A33333" w:rsidRPr="005C45DC">
              <w:rPr>
                <w:rFonts w:asciiTheme="majorHAnsi" w:eastAsia="Times New Roman" w:hAnsiTheme="majorHAnsi" w:cstheme="majorHAnsi"/>
                <w:sz w:val="24"/>
                <w:szCs w:val="24"/>
              </w:rPr>
              <w:t>số điện thoại</w:t>
            </w:r>
            <w:r w:rsidRPr="005C45DC">
              <w:rPr>
                <w:rFonts w:asciiTheme="majorHAnsi" w:eastAsia="Times New Roman" w:hAnsiTheme="majorHAnsi" w:cstheme="majorHAnsi"/>
                <w:sz w:val="24"/>
                <w:szCs w:val="24"/>
              </w:rPr>
              <w:t xml:space="preserve"> khách hàng</w:t>
            </w:r>
          </w:p>
        </w:tc>
      </w:tr>
      <w:tr w:rsidR="000C3FD5" w14:paraId="21B19024"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5F059A9" w14:textId="77777777" w:rsidR="000C3FD5" w:rsidRPr="005C45DC" w:rsidRDefault="000C3FD5"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AC6BD4" w14:textId="738BB8DB" w:rsidR="000C3FD5" w:rsidRPr="005C45DC" w:rsidRDefault="0055696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6. </w:t>
            </w:r>
            <w:r w:rsidR="008C1D12" w:rsidRPr="005C45DC">
              <w:rPr>
                <w:rFonts w:asciiTheme="majorHAnsi" w:eastAsia="Times New Roman" w:hAnsiTheme="majorHAnsi" w:cstheme="majorHAnsi"/>
                <w:sz w:val="24"/>
                <w:szCs w:val="24"/>
              </w:rPr>
              <w:t xml:space="preserve">Lấy thông tin </w:t>
            </w:r>
            <w:r w:rsidRPr="005C45DC">
              <w:rPr>
                <w:rFonts w:asciiTheme="majorHAnsi" w:eastAsia="Times New Roman" w:hAnsiTheme="majorHAnsi" w:cstheme="majorHAnsi"/>
                <w:sz w:val="24"/>
                <w:szCs w:val="24"/>
              </w:rPr>
              <w:t>khách hàng</w:t>
            </w:r>
            <w:r w:rsidR="00A1571A" w:rsidRPr="005C45DC">
              <w:rPr>
                <w:rFonts w:asciiTheme="majorHAnsi" w:eastAsia="Times New Roman" w:hAnsiTheme="majorHAnsi" w:cstheme="majorHAnsi"/>
                <w:sz w:val="24"/>
                <w:szCs w:val="24"/>
              </w:rPr>
              <w:t xml:space="preserve"> </w:t>
            </w:r>
            <w:r w:rsidR="008C1D12" w:rsidRPr="005C45DC">
              <w:rPr>
                <w:rFonts w:asciiTheme="majorHAnsi" w:eastAsia="Times New Roman" w:hAnsiTheme="majorHAnsi" w:cstheme="majorHAnsi"/>
                <w:sz w:val="24"/>
                <w:szCs w:val="24"/>
              </w:rPr>
              <w:t>từ CSDL và</w:t>
            </w:r>
            <w:r w:rsidR="00F03756" w:rsidRPr="005C45DC">
              <w:rPr>
                <w:rFonts w:asciiTheme="majorHAnsi" w:eastAsia="Times New Roman" w:hAnsiTheme="majorHAnsi" w:cstheme="majorHAnsi"/>
                <w:sz w:val="24"/>
                <w:szCs w:val="24"/>
              </w:rPr>
              <w:t xml:space="preserve"> t</w:t>
            </w:r>
            <w:r w:rsidR="00A1571A" w:rsidRPr="005C45DC">
              <w:rPr>
                <w:rFonts w:asciiTheme="majorHAnsi" w:eastAsia="Times New Roman" w:hAnsiTheme="majorHAnsi" w:cstheme="majorHAnsi"/>
                <w:sz w:val="24"/>
                <w:szCs w:val="24"/>
              </w:rPr>
              <w:t>hê</w:t>
            </w:r>
            <w:r w:rsidR="00F03756" w:rsidRPr="005C45DC">
              <w:rPr>
                <w:rFonts w:asciiTheme="majorHAnsi" w:eastAsia="Times New Roman" w:hAnsiTheme="majorHAnsi" w:cstheme="majorHAnsi"/>
                <w:sz w:val="24"/>
                <w:szCs w:val="24"/>
              </w:rPr>
              <w:t>m</w:t>
            </w:r>
            <w:r w:rsidR="00A1571A" w:rsidRPr="005C45DC">
              <w:rPr>
                <w:rFonts w:asciiTheme="majorHAnsi" w:eastAsia="Times New Roman" w:hAnsiTheme="majorHAnsi" w:cstheme="majorHAnsi"/>
                <w:sz w:val="24"/>
                <w:szCs w:val="24"/>
              </w:rPr>
              <w:t xml:space="preserve"> vào hóa đơn</w:t>
            </w:r>
          </w:p>
        </w:tc>
      </w:tr>
      <w:tr w:rsidR="00556962" w14:paraId="305703F6"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2F4A2B" w14:textId="457D14B8" w:rsidR="00556962" w:rsidRPr="005C45DC" w:rsidRDefault="0055696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7. Nhập số tiền khách trả</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3D14E2" w14:textId="77777777" w:rsidR="00556962" w:rsidRPr="005C45DC" w:rsidRDefault="00556962" w:rsidP="0088723B">
            <w:pPr>
              <w:spacing w:before="120" w:after="120" w:line="276" w:lineRule="auto"/>
              <w:rPr>
                <w:rFonts w:asciiTheme="majorHAnsi" w:eastAsia="Times New Roman" w:hAnsiTheme="majorHAnsi" w:cstheme="majorHAnsi"/>
                <w:sz w:val="24"/>
                <w:szCs w:val="24"/>
              </w:rPr>
            </w:pPr>
          </w:p>
        </w:tc>
      </w:tr>
      <w:tr w:rsidR="00985AF0" w14:paraId="4631B927"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90645B" w14:textId="77777777" w:rsidR="00393394" w:rsidRPr="005C45DC" w:rsidRDefault="00393394"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66E37B" w14:textId="4C2A8ADA" w:rsidR="00393394" w:rsidRPr="005C45DC" w:rsidRDefault="00393394"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8. </w:t>
            </w:r>
            <w:r w:rsidR="00647B32" w:rsidRPr="005C45DC">
              <w:rPr>
                <w:rFonts w:asciiTheme="majorHAnsi" w:eastAsia="Times New Roman" w:hAnsiTheme="majorHAnsi" w:cstheme="majorHAnsi"/>
                <w:sz w:val="24"/>
                <w:szCs w:val="24"/>
              </w:rPr>
              <w:t>Kiểm tra tiền khách trả</w:t>
            </w:r>
            <w:r w:rsidR="00BA4B37" w:rsidRPr="005C45DC">
              <w:rPr>
                <w:rFonts w:asciiTheme="majorHAnsi" w:eastAsia="Times New Roman" w:hAnsiTheme="majorHAnsi" w:cstheme="majorHAnsi"/>
                <w:sz w:val="24"/>
                <w:szCs w:val="24"/>
              </w:rPr>
              <w:t xml:space="preserve"> và tính tiền trả khách</w:t>
            </w:r>
          </w:p>
        </w:tc>
      </w:tr>
      <w:tr w:rsidR="00C830C2" w14:paraId="459704C7"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98145E6" w14:textId="77777777" w:rsidR="00C830C2" w:rsidRPr="005C45DC" w:rsidRDefault="00C830C2"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637548" w14:textId="6D2A31B9" w:rsidR="00C830C2" w:rsidRPr="005C45DC" w:rsidRDefault="00647B3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9</w:t>
            </w:r>
            <w:r w:rsidR="00C77F19" w:rsidRPr="005C45DC">
              <w:rPr>
                <w:rFonts w:asciiTheme="majorHAnsi" w:eastAsia="Times New Roman" w:hAnsiTheme="majorHAnsi" w:cstheme="majorHAnsi"/>
                <w:sz w:val="24"/>
                <w:szCs w:val="24"/>
              </w:rPr>
              <w:t xml:space="preserve">. </w:t>
            </w:r>
            <w:r w:rsidR="00C172DB" w:rsidRPr="005C45DC">
              <w:rPr>
                <w:rFonts w:asciiTheme="majorHAnsi" w:eastAsia="Times New Roman" w:hAnsiTheme="majorHAnsi" w:cstheme="majorHAnsi"/>
                <w:sz w:val="24"/>
                <w:szCs w:val="24"/>
              </w:rPr>
              <w:t>Thêm</w:t>
            </w:r>
            <w:r w:rsidR="00C77F19" w:rsidRPr="005C45DC">
              <w:rPr>
                <w:rFonts w:asciiTheme="majorHAnsi" w:eastAsia="Times New Roman" w:hAnsiTheme="majorHAnsi" w:cstheme="majorHAnsi"/>
                <w:sz w:val="24"/>
                <w:szCs w:val="24"/>
              </w:rPr>
              <w:t xml:space="preserve"> tiền </w:t>
            </w:r>
            <w:r w:rsidR="009E2AEA" w:rsidRPr="005C45DC">
              <w:rPr>
                <w:rFonts w:asciiTheme="majorHAnsi" w:eastAsia="Times New Roman" w:hAnsiTheme="majorHAnsi" w:cstheme="majorHAnsi"/>
                <w:sz w:val="24"/>
                <w:szCs w:val="24"/>
              </w:rPr>
              <w:t>khác</w:t>
            </w:r>
            <w:r w:rsidR="003A0ED4" w:rsidRPr="005C45DC">
              <w:rPr>
                <w:rFonts w:asciiTheme="majorHAnsi" w:eastAsia="Times New Roman" w:hAnsiTheme="majorHAnsi" w:cstheme="majorHAnsi"/>
                <w:sz w:val="24"/>
                <w:szCs w:val="24"/>
              </w:rPr>
              <w:t>h</w:t>
            </w:r>
            <w:r w:rsidR="00C77F19" w:rsidRPr="005C45DC">
              <w:rPr>
                <w:rFonts w:asciiTheme="majorHAnsi" w:eastAsia="Times New Roman" w:hAnsiTheme="majorHAnsi" w:cstheme="majorHAnsi"/>
                <w:sz w:val="24"/>
                <w:szCs w:val="24"/>
              </w:rPr>
              <w:t xml:space="preserve"> trả</w:t>
            </w:r>
            <w:r w:rsidR="009E2AEA" w:rsidRPr="005C45DC">
              <w:rPr>
                <w:rFonts w:asciiTheme="majorHAnsi" w:eastAsia="Times New Roman" w:hAnsiTheme="majorHAnsi" w:cstheme="majorHAnsi"/>
                <w:sz w:val="24"/>
                <w:szCs w:val="24"/>
              </w:rPr>
              <w:t xml:space="preserve"> và tiền </w:t>
            </w:r>
            <w:r w:rsidR="00C77F19" w:rsidRPr="005C45DC">
              <w:rPr>
                <w:rFonts w:asciiTheme="majorHAnsi" w:eastAsia="Times New Roman" w:hAnsiTheme="majorHAnsi" w:cstheme="majorHAnsi"/>
                <w:sz w:val="24"/>
                <w:szCs w:val="24"/>
              </w:rPr>
              <w:t>trả khách</w:t>
            </w:r>
            <w:r w:rsidR="00C172DB" w:rsidRPr="005C45DC">
              <w:rPr>
                <w:rFonts w:asciiTheme="majorHAnsi" w:eastAsia="Times New Roman" w:hAnsiTheme="majorHAnsi" w:cstheme="majorHAnsi"/>
                <w:sz w:val="24"/>
                <w:szCs w:val="24"/>
              </w:rPr>
              <w:t xml:space="preserve"> vào hóa đơn</w:t>
            </w:r>
          </w:p>
        </w:tc>
      </w:tr>
      <w:tr w:rsidR="00626CC1" w14:paraId="2F5B023C"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888021" w14:textId="3F7A185A" w:rsidR="00626CC1" w:rsidRPr="005C45DC" w:rsidRDefault="00647B3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lastRenderedPageBreak/>
              <w:t>10</w:t>
            </w:r>
            <w:r w:rsidR="00C334FB" w:rsidRPr="005C45DC">
              <w:rPr>
                <w:rFonts w:asciiTheme="majorHAnsi" w:eastAsia="Times New Roman" w:hAnsiTheme="majorHAnsi" w:cstheme="majorHAnsi"/>
                <w:sz w:val="24"/>
                <w:szCs w:val="24"/>
              </w:rPr>
              <w:t xml:space="preserve">. Chọn </w:t>
            </w:r>
            <w:r w:rsidR="004B5D53" w:rsidRPr="005C45DC">
              <w:rPr>
                <w:rFonts w:asciiTheme="majorHAnsi" w:eastAsia="Times New Roman" w:hAnsiTheme="majorHAnsi" w:cstheme="majorHAnsi"/>
                <w:sz w:val="24"/>
                <w:szCs w:val="24"/>
              </w:rPr>
              <w:t>hoàn thành hóa đơn</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1A84490" w14:textId="77777777" w:rsidR="00626CC1" w:rsidRPr="005C45DC" w:rsidRDefault="00626CC1" w:rsidP="0088723B">
            <w:pPr>
              <w:spacing w:before="120" w:after="120" w:line="276" w:lineRule="auto"/>
              <w:rPr>
                <w:rFonts w:asciiTheme="majorHAnsi" w:eastAsia="Times New Roman" w:hAnsiTheme="majorHAnsi" w:cstheme="majorHAnsi"/>
                <w:sz w:val="24"/>
                <w:szCs w:val="24"/>
              </w:rPr>
            </w:pPr>
          </w:p>
        </w:tc>
      </w:tr>
      <w:tr w:rsidR="00C334FB" w14:paraId="388B2343"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8BF816" w14:textId="77777777" w:rsidR="00C334FB" w:rsidRPr="005C45DC" w:rsidRDefault="00C334FB"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B951FD" w14:textId="03A910A1" w:rsidR="00C334FB" w:rsidRPr="005C45DC" w:rsidRDefault="00C334FB"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1</w:t>
            </w:r>
            <w:r w:rsidR="00647B32" w:rsidRPr="005C45DC">
              <w:rPr>
                <w:rFonts w:asciiTheme="majorHAnsi" w:eastAsia="Times New Roman" w:hAnsiTheme="majorHAnsi" w:cstheme="majorHAnsi"/>
                <w:sz w:val="24"/>
                <w:szCs w:val="24"/>
              </w:rPr>
              <w:t>1</w:t>
            </w:r>
            <w:r w:rsidRPr="005C45DC">
              <w:rPr>
                <w:rFonts w:asciiTheme="majorHAnsi" w:eastAsia="Times New Roman" w:hAnsiTheme="majorHAnsi" w:cstheme="majorHAnsi"/>
                <w:sz w:val="24"/>
                <w:szCs w:val="24"/>
              </w:rPr>
              <w:t xml:space="preserve">. </w:t>
            </w:r>
            <w:r w:rsidR="003E5338" w:rsidRPr="005C45DC">
              <w:rPr>
                <w:rFonts w:asciiTheme="majorHAnsi" w:eastAsia="Times New Roman" w:hAnsiTheme="majorHAnsi" w:cstheme="majorHAnsi"/>
                <w:sz w:val="24"/>
                <w:szCs w:val="24"/>
              </w:rPr>
              <w:t>Lưu hóa đơn vào CSDL</w:t>
            </w:r>
            <w:r w:rsidR="00843254" w:rsidRPr="005C45DC">
              <w:rPr>
                <w:rFonts w:asciiTheme="majorHAnsi" w:eastAsia="Times New Roman" w:hAnsiTheme="majorHAnsi" w:cstheme="majorHAnsi"/>
                <w:sz w:val="24"/>
                <w:szCs w:val="24"/>
              </w:rPr>
              <w:t xml:space="preserve"> và in hóa đơn</w:t>
            </w:r>
          </w:p>
        </w:tc>
      </w:tr>
      <w:tr w:rsidR="00DB1CAC" w14:paraId="73CACF84"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1092F65" w14:textId="77777777" w:rsidR="00DB1CAC" w:rsidRPr="005C45DC" w:rsidRDefault="00DB1CAC"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86C0A0F" w14:textId="1D99C435" w:rsidR="00DB1CAC" w:rsidRPr="005C45DC" w:rsidRDefault="00DB1CAC" w:rsidP="0088723B">
            <w:pPr>
              <w:spacing w:before="120" w:after="120" w:line="276"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12. </w:t>
            </w:r>
            <w:r w:rsidR="008D20E1">
              <w:rPr>
                <w:rFonts w:asciiTheme="majorHAnsi" w:eastAsia="Times New Roman" w:hAnsiTheme="majorHAnsi" w:cstheme="majorHAnsi"/>
                <w:sz w:val="24"/>
                <w:szCs w:val="24"/>
              </w:rPr>
              <w:t>Gửi hoá đơn đến khách hàng qua Email</w:t>
            </w:r>
          </w:p>
        </w:tc>
      </w:tr>
      <w:tr w:rsidR="0071320F" w14:paraId="567DEA4F" w14:textId="77777777" w:rsidTr="009025CB">
        <w:trPr>
          <w:trHeight w:val="56"/>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E65143" w14:textId="77777777" w:rsidR="0071320F" w:rsidRPr="005C45DC" w:rsidRDefault="0071320F"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2C83AA1" w14:textId="13A2DE2F" w:rsidR="0071320F" w:rsidRPr="005C45DC" w:rsidRDefault="0071320F"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1</w:t>
            </w:r>
            <w:r w:rsidR="002A6730">
              <w:rPr>
                <w:rFonts w:asciiTheme="majorHAnsi" w:eastAsia="Times New Roman" w:hAnsiTheme="majorHAnsi" w:cstheme="majorHAnsi"/>
                <w:sz w:val="24"/>
                <w:szCs w:val="24"/>
              </w:rPr>
              <w:t>3</w:t>
            </w:r>
            <w:r w:rsidRPr="005C45DC">
              <w:rPr>
                <w:rFonts w:asciiTheme="majorHAnsi" w:eastAsia="Times New Roman" w:hAnsiTheme="majorHAnsi" w:cstheme="majorHAnsi"/>
                <w:sz w:val="24"/>
                <w:szCs w:val="24"/>
              </w:rPr>
              <w:t>. Thông báo lập hóa đơn thành công</w:t>
            </w:r>
          </w:p>
        </w:tc>
      </w:tr>
      <w:tr w:rsidR="004F6C71" w14:paraId="530A10AE" w14:textId="77777777" w:rsidTr="0088723B">
        <w:trPr>
          <w:trHeight w:val="201"/>
        </w:trPr>
        <w:tc>
          <w:tcPr>
            <w:tcW w:w="886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6B6D16A1" w14:textId="3BC0DDDA" w:rsidR="004F6C71" w:rsidRPr="005C45DC" w:rsidRDefault="004F6C71" w:rsidP="0088723B">
            <w:pPr>
              <w:spacing w:before="120" w:after="120" w:line="276" w:lineRule="auto"/>
              <w:rPr>
                <w:rFonts w:asciiTheme="majorHAnsi" w:eastAsia="Times New Roman" w:hAnsiTheme="majorHAnsi" w:cstheme="majorHAnsi"/>
                <w:b/>
                <w:sz w:val="24"/>
                <w:szCs w:val="24"/>
              </w:rPr>
            </w:pPr>
            <w:r w:rsidRPr="005C45DC">
              <w:rPr>
                <w:rFonts w:asciiTheme="majorHAnsi" w:eastAsia="Times New Roman" w:hAnsiTheme="majorHAnsi" w:cstheme="majorHAnsi"/>
                <w:b/>
                <w:sz w:val="24"/>
                <w:szCs w:val="24"/>
              </w:rPr>
              <w:t xml:space="preserve">Luồng sự kiện </w:t>
            </w:r>
            <w:r w:rsidR="00210447" w:rsidRPr="005C45DC">
              <w:rPr>
                <w:rFonts w:asciiTheme="majorHAnsi" w:eastAsia="Times New Roman" w:hAnsiTheme="majorHAnsi" w:cstheme="majorHAnsi"/>
                <w:b/>
                <w:sz w:val="24"/>
                <w:szCs w:val="24"/>
              </w:rPr>
              <w:t>thay thế</w:t>
            </w:r>
            <w:r w:rsidRPr="005C45DC">
              <w:rPr>
                <w:rFonts w:asciiTheme="majorHAnsi" w:eastAsia="Times New Roman" w:hAnsiTheme="majorHAnsi" w:cstheme="majorHAnsi"/>
                <w:b/>
                <w:sz w:val="24"/>
                <w:szCs w:val="24"/>
              </w:rPr>
              <w:t>:</w:t>
            </w:r>
          </w:p>
        </w:tc>
      </w:tr>
      <w:tr w:rsidR="00C132AF" w14:paraId="3F81F452" w14:textId="77777777" w:rsidTr="009025CB">
        <w:trPr>
          <w:trHeight w:val="222"/>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4E6EF33" w14:textId="77777777" w:rsidR="00C132AF" w:rsidRPr="005C45DC" w:rsidRDefault="00C132AF"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732C94" w14:textId="2B75763E" w:rsidR="00C132AF" w:rsidRPr="005C45DC" w:rsidRDefault="00C132AF"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2.</w:t>
            </w:r>
            <w:r w:rsidR="008C15E0" w:rsidRPr="005C45DC">
              <w:rPr>
                <w:rFonts w:asciiTheme="majorHAnsi" w:eastAsia="Times New Roman" w:hAnsiTheme="majorHAnsi" w:cstheme="majorHAnsi"/>
                <w:sz w:val="24"/>
                <w:szCs w:val="24"/>
              </w:rPr>
              <w:t>1</w:t>
            </w:r>
            <w:r w:rsidRPr="005C45DC">
              <w:rPr>
                <w:rFonts w:asciiTheme="majorHAnsi" w:eastAsia="Times New Roman" w:hAnsiTheme="majorHAnsi" w:cstheme="majorHAnsi"/>
                <w:sz w:val="24"/>
                <w:szCs w:val="24"/>
              </w:rPr>
              <w:t xml:space="preserve">. Thông báo </w:t>
            </w:r>
            <w:r w:rsidR="00D15C3F">
              <w:rPr>
                <w:rFonts w:asciiTheme="majorHAnsi" w:eastAsia="Times New Roman" w:hAnsiTheme="majorHAnsi" w:cstheme="majorHAnsi"/>
                <w:sz w:val="24"/>
                <w:szCs w:val="24"/>
              </w:rPr>
              <w:t xml:space="preserve">quần áo </w:t>
            </w:r>
            <w:r w:rsidRPr="005C45DC">
              <w:rPr>
                <w:rFonts w:asciiTheme="majorHAnsi" w:eastAsia="Times New Roman" w:hAnsiTheme="majorHAnsi" w:cstheme="majorHAnsi"/>
                <w:sz w:val="24"/>
                <w:szCs w:val="24"/>
              </w:rPr>
              <w:t>đã hết hàng</w:t>
            </w:r>
            <w:r w:rsidR="008C15E0" w:rsidRPr="005C45DC">
              <w:rPr>
                <w:rFonts w:asciiTheme="majorHAnsi" w:eastAsia="Times New Roman" w:hAnsiTheme="majorHAnsi" w:cstheme="majorHAnsi"/>
                <w:sz w:val="24"/>
                <w:szCs w:val="24"/>
              </w:rPr>
              <w:t>. Yêu cầu nhập lại.</w:t>
            </w:r>
          </w:p>
        </w:tc>
      </w:tr>
      <w:tr w:rsidR="00C132AF" w14:paraId="1ABDE4C1"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E18581" w14:textId="35F9DAD8" w:rsidR="00C132AF" w:rsidRPr="005C45DC" w:rsidRDefault="00E12FED"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2.</w:t>
            </w:r>
            <w:r w:rsidR="008C15E0" w:rsidRPr="005C45DC">
              <w:rPr>
                <w:rFonts w:asciiTheme="majorHAnsi" w:eastAsia="Times New Roman" w:hAnsiTheme="majorHAnsi" w:cstheme="majorHAnsi"/>
                <w:sz w:val="24"/>
                <w:szCs w:val="24"/>
              </w:rPr>
              <w:t>2</w:t>
            </w:r>
            <w:r w:rsidRPr="005C45DC">
              <w:rPr>
                <w:rFonts w:asciiTheme="majorHAnsi" w:eastAsia="Times New Roman" w:hAnsiTheme="majorHAnsi" w:cstheme="majorHAnsi"/>
                <w:sz w:val="24"/>
                <w:szCs w:val="24"/>
              </w:rPr>
              <w:t>. Chọn xác nhận nhập lại</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CB851A" w14:textId="4108B488" w:rsidR="00C132AF" w:rsidRPr="005C45DC" w:rsidRDefault="00C132AF" w:rsidP="0088723B">
            <w:pPr>
              <w:spacing w:before="120" w:after="120" w:line="276" w:lineRule="auto"/>
              <w:rPr>
                <w:rFonts w:asciiTheme="majorHAnsi" w:eastAsia="Times New Roman" w:hAnsiTheme="majorHAnsi" w:cstheme="majorHAnsi"/>
                <w:sz w:val="24"/>
                <w:szCs w:val="24"/>
              </w:rPr>
            </w:pPr>
          </w:p>
        </w:tc>
      </w:tr>
      <w:tr w:rsidR="00C406BB" w14:paraId="2D3B6190"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FE23D9" w14:textId="77777777" w:rsidR="00C406BB" w:rsidRPr="005C45DC" w:rsidRDefault="00C406BB"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FB210CD" w14:textId="568AAA06" w:rsidR="00C406BB" w:rsidRPr="005C45DC" w:rsidRDefault="00E12FED"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2.</w:t>
            </w:r>
            <w:r w:rsidR="00372377" w:rsidRPr="005C45DC">
              <w:rPr>
                <w:rFonts w:asciiTheme="majorHAnsi" w:eastAsia="Times New Roman" w:hAnsiTheme="majorHAnsi" w:cstheme="majorHAnsi"/>
                <w:sz w:val="24"/>
                <w:szCs w:val="24"/>
              </w:rPr>
              <w:t>3</w:t>
            </w:r>
            <w:r w:rsidRPr="005C45DC">
              <w:rPr>
                <w:rFonts w:asciiTheme="majorHAnsi" w:eastAsia="Times New Roman" w:hAnsiTheme="majorHAnsi" w:cstheme="majorHAnsi"/>
                <w:sz w:val="24"/>
                <w:szCs w:val="24"/>
              </w:rPr>
              <w:t>. Quay lại bước 1</w:t>
            </w:r>
          </w:p>
        </w:tc>
      </w:tr>
      <w:tr w:rsidR="00E12FED" w14:paraId="4891D099"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105C4C" w14:textId="77777777" w:rsidR="00E12FED" w:rsidRPr="005C45DC" w:rsidRDefault="00E12FED"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EB172E7" w14:textId="48AC8F41" w:rsidR="00E12FED" w:rsidRPr="005C45DC" w:rsidRDefault="000E58A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5.1. </w:t>
            </w:r>
            <w:r w:rsidR="00DE4B21" w:rsidRPr="005C45DC">
              <w:rPr>
                <w:rFonts w:asciiTheme="majorHAnsi" w:eastAsia="Times New Roman" w:hAnsiTheme="majorHAnsi" w:cstheme="majorHAnsi"/>
                <w:sz w:val="24"/>
                <w:szCs w:val="24"/>
              </w:rPr>
              <w:t xml:space="preserve">Thông báo </w:t>
            </w:r>
            <w:r w:rsidR="009C2B64" w:rsidRPr="005C45DC">
              <w:rPr>
                <w:rFonts w:asciiTheme="majorHAnsi" w:eastAsia="Times New Roman" w:hAnsiTheme="majorHAnsi" w:cstheme="majorHAnsi"/>
                <w:sz w:val="24"/>
                <w:szCs w:val="24"/>
              </w:rPr>
              <w:t>khách hàng</w:t>
            </w:r>
            <w:r w:rsidR="0055717A" w:rsidRPr="005C45DC">
              <w:rPr>
                <w:rFonts w:asciiTheme="majorHAnsi" w:eastAsia="Times New Roman" w:hAnsiTheme="majorHAnsi" w:cstheme="majorHAnsi"/>
                <w:sz w:val="24"/>
                <w:szCs w:val="24"/>
              </w:rPr>
              <w:t xml:space="preserve"> không tồn tại</w:t>
            </w:r>
            <w:r w:rsidR="0022054D" w:rsidRPr="005C45DC">
              <w:rPr>
                <w:rFonts w:asciiTheme="majorHAnsi" w:eastAsia="Times New Roman" w:hAnsiTheme="majorHAnsi" w:cstheme="majorHAnsi"/>
                <w:sz w:val="24"/>
                <w:szCs w:val="24"/>
              </w:rPr>
              <w:t>. Thông báo bạn có muốn thêm khách hàng mới?</w:t>
            </w:r>
          </w:p>
        </w:tc>
      </w:tr>
      <w:tr w:rsidR="0088626F" w14:paraId="4BB81217"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0AD243" w14:textId="176245D5" w:rsidR="0088626F" w:rsidRPr="005C45DC" w:rsidRDefault="0088626F" w:rsidP="00515066">
            <w:pPr>
              <w:tabs>
                <w:tab w:val="left" w:pos="3369"/>
              </w:tabs>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5.2. Chọn có.</w:t>
            </w:r>
            <w:r w:rsidR="00515066" w:rsidRPr="005C45DC">
              <w:rPr>
                <w:rFonts w:asciiTheme="majorHAnsi" w:eastAsia="Times New Roman" w:hAnsiTheme="majorHAnsi" w:cstheme="majorHAnsi"/>
                <w:sz w:val="24"/>
                <w:szCs w:val="24"/>
              </w:rPr>
              <w:tab/>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3105CB" w14:textId="77777777" w:rsidR="0088626F" w:rsidRPr="005C45DC" w:rsidRDefault="0088626F" w:rsidP="0088723B">
            <w:pPr>
              <w:spacing w:before="120" w:after="120" w:line="276" w:lineRule="auto"/>
              <w:rPr>
                <w:rFonts w:asciiTheme="majorHAnsi" w:eastAsia="Times New Roman" w:hAnsiTheme="majorHAnsi" w:cstheme="majorHAnsi"/>
                <w:sz w:val="24"/>
                <w:szCs w:val="24"/>
              </w:rPr>
            </w:pPr>
          </w:p>
        </w:tc>
      </w:tr>
      <w:tr w:rsidR="009B3049" w14:paraId="50AEB9B6"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3E5609" w14:textId="77777777" w:rsidR="009B3049" w:rsidRPr="005C45DC" w:rsidRDefault="009B3049"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F77596E" w14:textId="60C5199F" w:rsidR="009B3049" w:rsidRPr="005C45DC" w:rsidRDefault="006250BA"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5.3. Hiện form thêm khách hàng</w:t>
            </w:r>
          </w:p>
        </w:tc>
      </w:tr>
      <w:tr w:rsidR="0040673D" w14:paraId="5CAEF376"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C1B657" w14:textId="2BDF297F" w:rsidR="0040673D" w:rsidRPr="005C45DC" w:rsidRDefault="0040673D"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5.</w:t>
            </w:r>
            <w:r w:rsidR="002A1DC5" w:rsidRPr="005C45DC">
              <w:rPr>
                <w:rFonts w:asciiTheme="majorHAnsi" w:eastAsia="Times New Roman" w:hAnsiTheme="majorHAnsi" w:cstheme="majorHAnsi"/>
                <w:sz w:val="24"/>
                <w:szCs w:val="24"/>
              </w:rPr>
              <w:t>4</w:t>
            </w:r>
            <w:r w:rsidRPr="005C45DC">
              <w:rPr>
                <w:rFonts w:asciiTheme="majorHAnsi" w:eastAsia="Times New Roman" w:hAnsiTheme="majorHAnsi" w:cstheme="majorHAnsi"/>
                <w:sz w:val="24"/>
                <w:szCs w:val="24"/>
              </w:rPr>
              <w:t>. Nhập thông tin khách hàng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B7D3034" w14:textId="77777777" w:rsidR="0040673D" w:rsidRPr="005C45DC" w:rsidRDefault="0040673D" w:rsidP="0088723B">
            <w:pPr>
              <w:spacing w:before="120" w:after="120" w:line="276" w:lineRule="auto"/>
              <w:rPr>
                <w:rFonts w:asciiTheme="majorHAnsi" w:eastAsia="Times New Roman" w:hAnsiTheme="majorHAnsi" w:cstheme="majorHAnsi"/>
                <w:sz w:val="24"/>
                <w:szCs w:val="24"/>
              </w:rPr>
            </w:pPr>
          </w:p>
        </w:tc>
      </w:tr>
      <w:tr w:rsidR="00107C2F" w14:paraId="4582AB19"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C4713FC" w14:textId="619CF6BF" w:rsidR="00107C2F" w:rsidRPr="005C45DC" w:rsidRDefault="001B5D0B"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5.5. Chọn Lưu</w:t>
            </w:r>
            <w:r w:rsidR="000E0D19" w:rsidRPr="005C45DC">
              <w:rPr>
                <w:rFonts w:asciiTheme="majorHAnsi" w:eastAsia="Times New Roman" w:hAnsiTheme="majorHAnsi" w:cstheme="majorHAnsi"/>
                <w:sz w:val="24"/>
                <w:szCs w:val="24"/>
              </w:rPr>
              <w:t xml:space="preserve"> khách hàng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D668E4" w14:textId="77777777" w:rsidR="00107C2F" w:rsidRPr="005C45DC" w:rsidRDefault="00107C2F" w:rsidP="0088723B">
            <w:pPr>
              <w:spacing w:before="120" w:after="120" w:line="276" w:lineRule="auto"/>
              <w:rPr>
                <w:rFonts w:asciiTheme="majorHAnsi" w:eastAsia="Times New Roman" w:hAnsiTheme="majorHAnsi" w:cstheme="majorHAnsi"/>
                <w:sz w:val="24"/>
                <w:szCs w:val="24"/>
              </w:rPr>
            </w:pPr>
          </w:p>
        </w:tc>
      </w:tr>
      <w:tr w:rsidR="000E0D19" w14:paraId="30175C49"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0FA6F8" w14:textId="77777777" w:rsidR="000E0D19" w:rsidRPr="005C45DC" w:rsidRDefault="000E0D19"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E856F9C" w14:textId="4FFD103A" w:rsidR="000E0D19" w:rsidRPr="005C45DC" w:rsidRDefault="000E0D19"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5.6. </w:t>
            </w:r>
            <w:r w:rsidR="0088723B" w:rsidRPr="005C45DC">
              <w:rPr>
                <w:rFonts w:asciiTheme="majorHAnsi" w:eastAsia="Times New Roman" w:hAnsiTheme="majorHAnsi" w:cstheme="majorHAnsi"/>
                <w:sz w:val="24"/>
                <w:szCs w:val="24"/>
              </w:rPr>
              <w:t xml:space="preserve">Lưu thông tin khách hàng vào CSDL </w:t>
            </w:r>
          </w:p>
        </w:tc>
      </w:tr>
      <w:tr w:rsidR="0088723B" w14:paraId="22460CBD"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7776BC" w14:textId="77777777" w:rsidR="0088723B" w:rsidRPr="005C45DC" w:rsidRDefault="0088723B"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12CCC2" w14:textId="43F750E4" w:rsidR="0088723B" w:rsidRPr="005C45DC" w:rsidRDefault="0088723B"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5.7. Tiếp tục bước 6</w:t>
            </w:r>
          </w:p>
        </w:tc>
      </w:tr>
      <w:tr w:rsidR="009E64A3" w14:paraId="1C9646E9"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6E23D3" w14:textId="77777777" w:rsidR="009E64A3" w:rsidRPr="005C45DC" w:rsidRDefault="009E64A3" w:rsidP="009E64A3">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4611CB0" w14:textId="075EDCB0" w:rsidR="009E64A3" w:rsidRPr="005C45DC" w:rsidRDefault="009E64A3" w:rsidP="009E64A3">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8.</w:t>
            </w:r>
            <w:r w:rsidR="009957FB" w:rsidRPr="005C45DC">
              <w:rPr>
                <w:rFonts w:asciiTheme="majorHAnsi" w:eastAsia="Times New Roman" w:hAnsiTheme="majorHAnsi" w:cstheme="majorHAnsi"/>
                <w:sz w:val="24"/>
                <w:szCs w:val="24"/>
              </w:rPr>
              <w:t>1</w:t>
            </w:r>
            <w:r w:rsidRPr="005C45DC">
              <w:rPr>
                <w:rFonts w:asciiTheme="majorHAnsi" w:eastAsia="Times New Roman" w:hAnsiTheme="majorHAnsi" w:cstheme="majorHAnsi"/>
                <w:sz w:val="24"/>
                <w:szCs w:val="24"/>
              </w:rPr>
              <w:t>. Thông báo số tiền khách trả không đủ</w:t>
            </w:r>
            <w:r w:rsidR="00A5198E" w:rsidRPr="005C45DC">
              <w:rPr>
                <w:rFonts w:asciiTheme="majorHAnsi" w:eastAsia="Times New Roman" w:hAnsiTheme="majorHAnsi" w:cstheme="majorHAnsi"/>
                <w:sz w:val="24"/>
                <w:szCs w:val="24"/>
              </w:rPr>
              <w:t>. Yêu cầu nhập lại.</w:t>
            </w:r>
          </w:p>
        </w:tc>
      </w:tr>
      <w:tr w:rsidR="009E64A3" w14:paraId="7704A4C7"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D49CF2" w14:textId="60E6FEA2" w:rsidR="009E64A3" w:rsidRPr="005C45DC" w:rsidRDefault="009E64A3" w:rsidP="009E64A3">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8.</w:t>
            </w:r>
            <w:r w:rsidR="009957FB" w:rsidRPr="005C45DC">
              <w:rPr>
                <w:rFonts w:asciiTheme="majorHAnsi" w:eastAsia="Times New Roman" w:hAnsiTheme="majorHAnsi" w:cstheme="majorHAnsi"/>
                <w:sz w:val="24"/>
                <w:szCs w:val="24"/>
              </w:rPr>
              <w:t>2</w:t>
            </w:r>
            <w:r w:rsidRPr="005C45DC">
              <w:rPr>
                <w:rFonts w:asciiTheme="majorHAnsi" w:eastAsia="Times New Roman" w:hAnsiTheme="majorHAnsi" w:cstheme="majorHAnsi"/>
                <w:sz w:val="24"/>
                <w:szCs w:val="24"/>
              </w:rPr>
              <w:t>. Chọn xác nhận nhập lại</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95DB24" w14:textId="77777777" w:rsidR="009E64A3" w:rsidRPr="005C45DC" w:rsidRDefault="009E64A3" w:rsidP="009E64A3">
            <w:pPr>
              <w:spacing w:before="120" w:after="120" w:line="276" w:lineRule="auto"/>
              <w:rPr>
                <w:rFonts w:asciiTheme="majorHAnsi" w:eastAsia="Times New Roman" w:hAnsiTheme="majorHAnsi" w:cstheme="majorHAnsi"/>
                <w:sz w:val="24"/>
                <w:szCs w:val="24"/>
              </w:rPr>
            </w:pPr>
          </w:p>
        </w:tc>
      </w:tr>
      <w:tr w:rsidR="009E64A3" w14:paraId="74C00021"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430B9BF" w14:textId="77777777" w:rsidR="009E64A3" w:rsidRPr="005C45DC" w:rsidRDefault="009E64A3" w:rsidP="009E64A3">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5284DE" w14:textId="47142FBD" w:rsidR="009E64A3" w:rsidRPr="005C45DC" w:rsidRDefault="009E64A3" w:rsidP="009E64A3">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8.</w:t>
            </w:r>
            <w:r w:rsidR="009957FB" w:rsidRPr="005C45DC">
              <w:rPr>
                <w:rFonts w:asciiTheme="majorHAnsi" w:eastAsia="Times New Roman" w:hAnsiTheme="majorHAnsi" w:cstheme="majorHAnsi"/>
                <w:sz w:val="24"/>
                <w:szCs w:val="24"/>
              </w:rPr>
              <w:t>3</w:t>
            </w:r>
            <w:r w:rsidRPr="005C45DC">
              <w:rPr>
                <w:rFonts w:asciiTheme="majorHAnsi" w:eastAsia="Times New Roman" w:hAnsiTheme="majorHAnsi" w:cstheme="majorHAnsi"/>
                <w:sz w:val="24"/>
                <w:szCs w:val="24"/>
              </w:rPr>
              <w:t>. Quay lại bước 7</w:t>
            </w:r>
          </w:p>
        </w:tc>
      </w:tr>
      <w:tr w:rsidR="008B2A26" w14:paraId="77353974" w14:textId="77777777" w:rsidTr="008B2A26">
        <w:trPr>
          <w:trHeight w:val="201"/>
        </w:trPr>
        <w:tc>
          <w:tcPr>
            <w:tcW w:w="886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14AACADD" w14:textId="0A80E993" w:rsidR="008B2A26" w:rsidRPr="005C45DC" w:rsidRDefault="008B2A26" w:rsidP="009E64A3">
            <w:pPr>
              <w:spacing w:before="120" w:after="120" w:line="276" w:lineRule="auto"/>
              <w:rPr>
                <w:rFonts w:asciiTheme="majorHAnsi" w:eastAsia="Times New Roman" w:hAnsiTheme="majorHAnsi" w:cstheme="majorHAnsi"/>
                <w:b/>
                <w:bCs/>
                <w:sz w:val="24"/>
                <w:szCs w:val="24"/>
              </w:rPr>
            </w:pPr>
            <w:r w:rsidRPr="005C45DC">
              <w:rPr>
                <w:rFonts w:asciiTheme="majorHAnsi" w:eastAsia="Times New Roman" w:hAnsiTheme="majorHAnsi" w:cstheme="majorHAnsi"/>
                <w:b/>
                <w:bCs/>
                <w:sz w:val="24"/>
                <w:szCs w:val="24"/>
              </w:rPr>
              <w:t>Luồng sự kiện ngoại lệ</w:t>
            </w:r>
          </w:p>
        </w:tc>
      </w:tr>
      <w:tr w:rsidR="003D49EB" w14:paraId="6BAF669E"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5BE882C" w14:textId="736F7B7A" w:rsidR="003D49EB" w:rsidRPr="005C45DC" w:rsidRDefault="003D49EB"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5.2.1. Chọn </w:t>
            </w:r>
            <w:r w:rsidR="008325B9" w:rsidRPr="005C45DC">
              <w:rPr>
                <w:rFonts w:asciiTheme="majorHAnsi" w:eastAsia="Times New Roman" w:hAnsiTheme="majorHAnsi" w:cstheme="majorHAnsi"/>
                <w:sz w:val="24"/>
                <w:szCs w:val="24"/>
              </w:rPr>
              <w:t>không.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97AEBA8" w14:textId="77777777" w:rsidR="003D49EB" w:rsidRPr="005C45DC" w:rsidRDefault="003D49EB" w:rsidP="0088723B">
            <w:pPr>
              <w:spacing w:before="120" w:after="120" w:line="276" w:lineRule="auto"/>
              <w:rPr>
                <w:rFonts w:asciiTheme="majorHAnsi" w:eastAsia="Times New Roman" w:hAnsiTheme="majorHAnsi" w:cstheme="majorHAnsi"/>
                <w:sz w:val="24"/>
                <w:szCs w:val="24"/>
              </w:rPr>
            </w:pPr>
          </w:p>
        </w:tc>
      </w:tr>
      <w:tr w:rsidR="003D49EB" w14:paraId="0CEECA81"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DDA2067" w14:textId="77777777" w:rsidR="003D49EB" w:rsidRPr="005C45DC" w:rsidRDefault="003D49EB"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419CD89" w14:textId="4E95D476" w:rsidR="003D49EB" w:rsidRPr="005C45DC" w:rsidRDefault="00A001E2" w:rsidP="0088723B">
            <w:pPr>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5.2.2. Tạo khách hàng mới </w:t>
            </w:r>
            <w:r w:rsidR="002B40AE" w:rsidRPr="005C45DC">
              <w:rPr>
                <w:rFonts w:asciiTheme="majorHAnsi" w:eastAsia="Times New Roman" w:hAnsiTheme="majorHAnsi" w:cstheme="majorHAnsi"/>
                <w:sz w:val="24"/>
                <w:szCs w:val="24"/>
              </w:rPr>
              <w:t>với thông tin mặc định</w:t>
            </w:r>
          </w:p>
        </w:tc>
      </w:tr>
      <w:tr w:rsidR="002B40AE" w14:paraId="6E908B3E" w14:textId="77777777" w:rsidTr="009025CB">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D678A3" w14:textId="77777777" w:rsidR="002B40AE" w:rsidRPr="005C45DC" w:rsidRDefault="002B40AE" w:rsidP="0088723B">
            <w:pPr>
              <w:spacing w:before="120" w:after="120" w:line="276" w:lineRule="auto"/>
              <w:rPr>
                <w:rFonts w:asciiTheme="majorHAnsi" w:eastAsia="Times New Roman" w:hAnsiTheme="majorHAnsi" w:cstheme="majorHAnsi"/>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0DECDF9" w14:textId="22338025" w:rsidR="002B40AE" w:rsidRPr="005C45DC" w:rsidRDefault="002B40AE" w:rsidP="002667AF">
            <w:pPr>
              <w:keepNext/>
              <w:spacing w:before="120" w:after="120" w:line="276" w:lineRule="auto"/>
              <w:rPr>
                <w:rFonts w:asciiTheme="majorHAnsi" w:eastAsia="Times New Roman" w:hAnsiTheme="majorHAnsi" w:cstheme="majorHAnsi"/>
                <w:sz w:val="24"/>
                <w:szCs w:val="24"/>
              </w:rPr>
            </w:pPr>
            <w:r w:rsidRPr="005C45DC">
              <w:rPr>
                <w:rFonts w:asciiTheme="majorHAnsi" w:eastAsia="Times New Roman" w:hAnsiTheme="majorHAnsi" w:cstheme="majorHAnsi"/>
                <w:sz w:val="24"/>
                <w:szCs w:val="24"/>
              </w:rPr>
              <w:t xml:space="preserve">5.2.3. </w:t>
            </w:r>
            <w:r w:rsidR="0023031B" w:rsidRPr="005C45DC">
              <w:rPr>
                <w:rFonts w:asciiTheme="majorHAnsi" w:eastAsia="Times New Roman" w:hAnsiTheme="majorHAnsi" w:cstheme="majorHAnsi"/>
                <w:sz w:val="24"/>
                <w:szCs w:val="24"/>
              </w:rPr>
              <w:t xml:space="preserve">Tiếp tục bước </w:t>
            </w:r>
            <w:r w:rsidR="00201D17" w:rsidRPr="005C45DC">
              <w:rPr>
                <w:rFonts w:asciiTheme="majorHAnsi" w:eastAsia="Times New Roman" w:hAnsiTheme="majorHAnsi" w:cstheme="majorHAnsi"/>
                <w:sz w:val="24"/>
                <w:szCs w:val="24"/>
              </w:rPr>
              <w:t>7</w:t>
            </w:r>
          </w:p>
        </w:tc>
      </w:tr>
    </w:tbl>
    <w:p w14:paraId="7A797F76" w14:textId="3959447E" w:rsidR="002667AF" w:rsidRDefault="00412FBE" w:rsidP="002667AF">
      <w:pPr>
        <w:pStyle w:val="Caption"/>
        <w:framePr w:w="8876" w:hSpace="180" w:wrap="around" w:vAnchor="text" w:hAnchor="page" w:x="1123" w:y="12874"/>
        <w:suppressOverlap/>
        <w:jc w:val="center"/>
      </w:pPr>
      <w:r>
        <w:t xml:space="preserve">Bảng </w:t>
      </w:r>
      <w:r w:rsidR="00E56A17">
        <w:fldChar w:fldCharType="begin"/>
      </w:r>
      <w:r w:rsidR="00E56A17">
        <w:instrText xml:space="preserve"> SEQ Bảng \* ARABIC </w:instrText>
      </w:r>
      <w:r w:rsidR="00E56A17">
        <w:fldChar w:fldCharType="separate"/>
      </w:r>
      <w:r w:rsidR="00900AFA">
        <w:rPr>
          <w:noProof/>
        </w:rPr>
        <w:t>10</w:t>
      </w:r>
      <w:r w:rsidR="00E56A17">
        <w:rPr>
          <w:noProof/>
        </w:rPr>
        <w:fldChar w:fldCharType="end"/>
      </w:r>
      <w:r w:rsidR="002667AF" w:rsidRPr="00AC7969">
        <w:t>.</w:t>
      </w:r>
      <w:r>
        <w:t xml:space="preserve"> </w:t>
      </w:r>
      <w:r w:rsidR="00775DF2">
        <w:t>Đặc tả Usecase Lập Hóa Đơn</w:t>
      </w:r>
    </w:p>
    <w:p w14:paraId="29AC22FB" w14:textId="4C4FE210" w:rsidR="007B6473" w:rsidRDefault="007B6473" w:rsidP="002B1EA4">
      <w:pPr>
        <w:pStyle w:val="Subtitle"/>
      </w:pPr>
    </w:p>
    <w:p w14:paraId="2113FB5F" w14:textId="77777777" w:rsidR="00A768FD" w:rsidRDefault="00A768FD">
      <w:pPr>
        <w:rPr>
          <w:rFonts w:ascii="Times New Roman" w:eastAsia="Times New Roman" w:hAnsi="Times New Roman" w:cs="Times New Roman"/>
          <w:b/>
          <w:sz w:val="26"/>
          <w:szCs w:val="26"/>
        </w:rPr>
      </w:pPr>
      <w:bookmarkStart w:id="115" w:name="_Toc146233544"/>
      <w:r>
        <w:br w:type="page"/>
      </w:r>
    </w:p>
    <w:p w14:paraId="22F7BFC1" w14:textId="67D192A2" w:rsidR="007B6473" w:rsidRDefault="00646F9F" w:rsidP="005C45DC">
      <w:pPr>
        <w:pStyle w:val="Top3"/>
      </w:pPr>
      <w:bookmarkStart w:id="116" w:name="_Toc146317997"/>
      <w:bookmarkStart w:id="117" w:name="_Toc152431143"/>
      <w:bookmarkStart w:id="118" w:name="_Toc153383730"/>
      <w:r>
        <w:lastRenderedPageBreak/>
        <w:t>Biểu đồ</w:t>
      </w:r>
      <w:bookmarkEnd w:id="115"/>
      <w:bookmarkEnd w:id="116"/>
      <w:bookmarkEnd w:id="117"/>
      <w:bookmarkEnd w:id="118"/>
    </w:p>
    <w:p w14:paraId="15840F54" w14:textId="27FEDA9C" w:rsidR="007B6473" w:rsidRPr="00CA429F" w:rsidRDefault="00646F9F">
      <w:pPr>
        <w:spacing w:after="120" w:line="240" w:lineRule="auto"/>
        <w:rPr>
          <w:rFonts w:ascii="Times New Roman" w:eastAsia="Times New Roman" w:hAnsi="Times New Roman" w:cs="Times New Roman"/>
          <w:b/>
          <w:i/>
          <w:sz w:val="26"/>
          <w:szCs w:val="26"/>
        </w:rPr>
      </w:pPr>
      <w:r w:rsidRPr="00CA429F">
        <w:rPr>
          <w:rFonts w:ascii="Times New Roman" w:eastAsia="Times New Roman" w:hAnsi="Times New Roman" w:cs="Times New Roman"/>
          <w:b/>
          <w:i/>
          <w:sz w:val="26"/>
          <w:szCs w:val="26"/>
        </w:rPr>
        <w:t>Activity</w:t>
      </w:r>
    </w:p>
    <w:p w14:paraId="73503A98" w14:textId="1EE617F4" w:rsidR="007B6473" w:rsidRDefault="00F95973" w:rsidP="000A17D0">
      <w:pPr>
        <w:jc w:val="center"/>
      </w:pPr>
      <w:r>
        <w:rPr>
          <w:noProof/>
        </w:rPr>
        <w:drawing>
          <wp:anchor distT="0" distB="0" distL="114300" distR="114300" simplePos="0" relativeHeight="251658254" behindDoc="0" locked="0" layoutInCell="1" allowOverlap="1" wp14:anchorId="5AD70F0C" wp14:editId="245D4C8E">
            <wp:simplePos x="0" y="0"/>
            <wp:positionH relativeFrom="column">
              <wp:posOffset>-295172</wp:posOffset>
            </wp:positionH>
            <wp:positionV relativeFrom="paragraph">
              <wp:posOffset>352144</wp:posOffset>
            </wp:positionV>
            <wp:extent cx="7040644" cy="6434202"/>
            <wp:effectExtent l="0" t="0" r="8255" b="5080"/>
            <wp:wrapTopAndBottom/>
            <wp:docPr id="1750081961" name="Picture 17500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1961" name="Picture 1750081961"/>
                    <pic:cNvPicPr/>
                  </pic:nvPicPr>
                  <pic:blipFill>
                    <a:blip r:embed="rId24">
                      <a:extLst>
                        <a:ext uri="{28A0092B-C50C-407E-A947-70E740481C1C}">
                          <a14:useLocalDpi xmlns:a14="http://schemas.microsoft.com/office/drawing/2010/main" val="0"/>
                        </a:ext>
                      </a:extLst>
                    </a:blip>
                    <a:stretch>
                      <a:fillRect/>
                    </a:stretch>
                  </pic:blipFill>
                  <pic:spPr>
                    <a:xfrm>
                      <a:off x="0" y="0"/>
                      <a:ext cx="7040644" cy="6434202"/>
                    </a:xfrm>
                    <a:prstGeom prst="rect">
                      <a:avLst/>
                    </a:prstGeom>
                  </pic:spPr>
                </pic:pic>
              </a:graphicData>
            </a:graphic>
            <wp14:sizeRelH relativeFrom="page">
              <wp14:pctWidth>0</wp14:pctWidth>
            </wp14:sizeRelH>
            <wp14:sizeRelV relativeFrom="page">
              <wp14:pctHeight>0</wp14:pctHeight>
            </wp14:sizeRelV>
          </wp:anchor>
        </w:drawing>
      </w:r>
    </w:p>
    <w:p w14:paraId="33831EF8" w14:textId="49495F9E" w:rsidR="00A768FD" w:rsidRPr="00C424E7" w:rsidRDefault="00FC71CD" w:rsidP="00C424E7">
      <w:pPr>
        <w:pStyle w:val="Caption"/>
        <w:jc w:val="center"/>
        <w:rPr>
          <w:rFonts w:ascii="Times New Roman" w:eastAsia="Times New Roman" w:hAnsi="Times New Roman" w:cs="Times New Roman"/>
          <w:b/>
          <w:i w:val="0"/>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12</w:t>
      </w:r>
      <w:r w:rsidR="00E56A17">
        <w:rPr>
          <w:noProof/>
        </w:rPr>
        <w:fldChar w:fldCharType="end"/>
      </w:r>
      <w:r w:rsidR="00C424E7">
        <w:t>.</w:t>
      </w:r>
      <w:r>
        <w:t xml:space="preserve"> Activity </w:t>
      </w:r>
      <w:r w:rsidR="00D820F6">
        <w:t>Lập Hóa Đơn</w:t>
      </w:r>
    </w:p>
    <w:p w14:paraId="3B8CC6C1" w14:textId="77777777" w:rsidR="00D820F6" w:rsidRPr="00D820F6" w:rsidRDefault="00D820F6" w:rsidP="00D820F6"/>
    <w:p w14:paraId="10494D54" w14:textId="77777777" w:rsidR="00F95973" w:rsidRDefault="00F95973">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6803ACE4" w14:textId="27700A56" w:rsidR="007B6473" w:rsidRDefault="00646F9F" w:rsidP="006A04B6">
      <w:pPr>
        <w:spacing w:after="120" w:line="240" w:lineRule="auto"/>
        <w:rPr>
          <w:rFonts w:ascii="Times New Roman" w:eastAsia="Times New Roman" w:hAnsi="Times New Roman" w:cs="Times New Roman"/>
          <w:b/>
          <w:i/>
          <w:sz w:val="26"/>
          <w:szCs w:val="26"/>
        </w:rPr>
      </w:pPr>
      <w:r w:rsidRPr="00CA429F">
        <w:rPr>
          <w:rFonts w:ascii="Times New Roman" w:eastAsia="Times New Roman" w:hAnsi="Times New Roman" w:cs="Times New Roman"/>
          <w:b/>
          <w:i/>
          <w:sz w:val="26"/>
          <w:szCs w:val="26"/>
        </w:rPr>
        <w:lastRenderedPageBreak/>
        <w:t>Sequence</w:t>
      </w:r>
    </w:p>
    <w:p w14:paraId="61DD86DE" w14:textId="77777777" w:rsidR="00D820F6" w:rsidRDefault="00AB0C61" w:rsidP="00723337">
      <w:r>
        <w:rPr>
          <w:noProof/>
        </w:rPr>
        <w:drawing>
          <wp:inline distT="0" distB="0" distL="0" distR="0" wp14:anchorId="22FBC318" wp14:editId="54FCF105">
            <wp:extent cx="5970223" cy="6055360"/>
            <wp:effectExtent l="0" t="0" r="0" b="2540"/>
            <wp:docPr id="408723172" name="Picture 40872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3172" name="Picture 40872317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70223" cy="6055360"/>
                    </a:xfrm>
                    <a:prstGeom prst="rect">
                      <a:avLst/>
                    </a:prstGeom>
                    <a:noFill/>
                    <a:ln>
                      <a:noFill/>
                    </a:ln>
                  </pic:spPr>
                </pic:pic>
              </a:graphicData>
            </a:graphic>
          </wp:inline>
        </w:drawing>
      </w:r>
    </w:p>
    <w:p w14:paraId="558A4B79" w14:textId="3960DDDE" w:rsidR="00C477EB" w:rsidRPr="00F91FC6" w:rsidRDefault="00D820F6" w:rsidP="00F91FC6">
      <w:pPr>
        <w:pStyle w:val="Caption"/>
        <w:jc w:val="center"/>
        <w:rPr>
          <w:rFonts w:ascii="Times New Roman" w:eastAsia="Times New Roman" w:hAnsi="Times New Roman" w:cs="Times New Roman"/>
          <w:b/>
          <w:i w:val="0"/>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13</w:t>
      </w:r>
      <w:r w:rsidR="00E56A17">
        <w:rPr>
          <w:noProof/>
        </w:rPr>
        <w:fldChar w:fldCharType="end"/>
      </w:r>
      <w:r w:rsidR="00F91FC6">
        <w:t>.</w:t>
      </w:r>
      <w:r>
        <w:t xml:space="preserve"> Sequence Lập Hóa Đơn</w:t>
      </w:r>
    </w:p>
    <w:p w14:paraId="6D4B1AD2" w14:textId="77777777" w:rsidR="00581EE8" w:rsidRDefault="00581EE8">
      <w:pPr>
        <w:rPr>
          <w:rFonts w:ascii="Times New Roman" w:eastAsia="Times New Roman" w:hAnsi="Times New Roman" w:cs="Times New Roman"/>
          <w:b/>
          <w:sz w:val="26"/>
          <w:szCs w:val="26"/>
        </w:rPr>
      </w:pPr>
      <w:bookmarkStart w:id="119" w:name="_Toc146233545"/>
      <w:r>
        <w:br w:type="page"/>
      </w:r>
    </w:p>
    <w:p w14:paraId="700C933F" w14:textId="5BC3456C" w:rsidR="007B6473" w:rsidRDefault="00646F9F" w:rsidP="005C45DC">
      <w:pPr>
        <w:pStyle w:val="Top2"/>
      </w:pPr>
      <w:bookmarkStart w:id="120" w:name="_Toc146317998"/>
      <w:bookmarkStart w:id="121" w:name="_Toc152431144"/>
      <w:bookmarkStart w:id="122" w:name="_Toc153383731"/>
      <w:r>
        <w:lastRenderedPageBreak/>
        <w:t>UC007_</w:t>
      </w:r>
      <w:r w:rsidR="00AE3F93" w:rsidRPr="00434AB4">
        <w:t xml:space="preserve">Tìm </w:t>
      </w:r>
      <w:r w:rsidR="00F3767B" w:rsidRPr="00434AB4">
        <w:t>Kiếm Hóa Đơn</w:t>
      </w:r>
      <w:bookmarkEnd w:id="119"/>
      <w:bookmarkEnd w:id="120"/>
      <w:bookmarkEnd w:id="121"/>
      <w:bookmarkEnd w:id="122"/>
    </w:p>
    <w:p w14:paraId="2D79D1B9" w14:textId="4591EEDB" w:rsidR="007B6473" w:rsidRDefault="00646F9F" w:rsidP="005C45DC">
      <w:pPr>
        <w:pStyle w:val="Top3"/>
      </w:pPr>
      <w:bookmarkStart w:id="123" w:name="_Toc146233546"/>
      <w:bookmarkStart w:id="124" w:name="_Toc146317999"/>
      <w:bookmarkStart w:id="125" w:name="_Toc152431145"/>
      <w:bookmarkStart w:id="126" w:name="_Toc153383732"/>
      <w:r>
        <w:t>Mô tả use case UC007</w:t>
      </w:r>
      <w:bookmarkEnd w:id="123"/>
      <w:bookmarkEnd w:id="124"/>
      <w:bookmarkEnd w:id="125"/>
      <w:bookmarkEnd w:id="126"/>
    </w:p>
    <w:tbl>
      <w:tblPr>
        <w:tblpPr w:leftFromText="180" w:rightFromText="180" w:vertAnchor="text" w:tblpY="1"/>
        <w:tblOverlap w:val="never"/>
        <w:tblW w:w="1020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1134"/>
        <w:gridCol w:w="7229"/>
      </w:tblGrid>
      <w:tr w:rsidR="007B6473" w14:paraId="0DD5C8F9" w14:textId="77777777" w:rsidTr="006A04B6">
        <w:trPr>
          <w:trHeight w:val="540"/>
        </w:trPr>
        <w:tc>
          <w:tcPr>
            <w:tcW w:w="10200"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56F672C" w14:textId="413339AC" w:rsidR="007B6473" w:rsidRPr="006A04B6" w:rsidRDefault="00646F9F" w:rsidP="00FD75DB">
            <w:pPr>
              <w:spacing w:before="120" w:after="120" w:line="276" w:lineRule="auto"/>
              <w:ind w:right="-920"/>
              <w:rPr>
                <w:rFonts w:ascii="Times New Roman" w:eastAsia="Times New Roman" w:hAnsi="Times New Roman" w:cs="Times New Roman"/>
                <w:sz w:val="24"/>
                <w:szCs w:val="24"/>
              </w:rPr>
            </w:pPr>
            <w:r w:rsidRPr="006A04B6">
              <w:rPr>
                <w:rFonts w:ascii="Times New Roman" w:eastAsia="Times New Roman" w:hAnsi="Times New Roman" w:cs="Times New Roman"/>
                <w:b/>
                <w:sz w:val="24"/>
                <w:szCs w:val="24"/>
              </w:rPr>
              <w:t xml:space="preserve">Use case: </w:t>
            </w:r>
            <w:r w:rsidRPr="006A04B6">
              <w:rPr>
                <w:rFonts w:ascii="Times New Roman" w:eastAsia="Times New Roman" w:hAnsi="Times New Roman" w:cs="Times New Roman"/>
                <w:sz w:val="24"/>
                <w:szCs w:val="24"/>
              </w:rPr>
              <w:t>UC007_</w:t>
            </w:r>
            <w:r w:rsidR="00AE3F93" w:rsidRPr="006A04B6">
              <w:rPr>
                <w:rFonts w:ascii="Times New Roman" w:eastAsia="Times New Roman" w:hAnsi="Times New Roman" w:cs="Times New Roman"/>
                <w:sz w:val="24"/>
                <w:szCs w:val="24"/>
              </w:rPr>
              <w:t>Tìm Kiếm Hóa Đơn</w:t>
            </w:r>
          </w:p>
        </w:tc>
      </w:tr>
      <w:tr w:rsidR="007B6473" w14:paraId="2BC95DFD" w14:textId="77777777" w:rsidTr="006A04B6">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D8B9E98"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Mục đích:</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0501884" w14:textId="429478FF" w:rsidR="007B6473" w:rsidRPr="006A04B6" w:rsidRDefault="51D94C3B" w:rsidP="00FD75DB">
            <w:pPr>
              <w:spacing w:before="120" w:after="120" w:line="276" w:lineRule="auto"/>
              <w:ind w:right="-120"/>
              <w:rPr>
                <w:sz w:val="24"/>
                <w:szCs w:val="24"/>
              </w:rPr>
            </w:pPr>
            <w:r w:rsidRPr="006A04B6">
              <w:rPr>
                <w:rFonts w:ascii="Times New Roman" w:eastAsia="Times New Roman" w:hAnsi="Times New Roman" w:cs="Times New Roman"/>
                <w:sz w:val="24"/>
                <w:szCs w:val="24"/>
              </w:rPr>
              <w:t>Tìm kiếm thông tin hóa đơn</w:t>
            </w:r>
          </w:p>
        </w:tc>
      </w:tr>
      <w:tr w:rsidR="007B6473" w14:paraId="3E451FEC" w14:textId="77777777" w:rsidTr="006A04B6">
        <w:trPr>
          <w:trHeight w:val="268"/>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7278B2C"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Mô tả sơ lược:</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3131623" w14:textId="50C2AF92" w:rsidR="007B6473" w:rsidRPr="006A04B6" w:rsidRDefault="00646F9F" w:rsidP="00FD75DB">
            <w:pPr>
              <w:spacing w:before="120" w:after="120" w:line="276" w:lineRule="auto"/>
              <w:ind w:right="-1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Giúp </w:t>
            </w:r>
            <w:r w:rsidR="16248FAA" w:rsidRPr="006A04B6">
              <w:rPr>
                <w:rFonts w:ascii="Times New Roman" w:eastAsia="Times New Roman" w:hAnsi="Times New Roman" w:cs="Times New Roman"/>
                <w:sz w:val="24"/>
                <w:szCs w:val="24"/>
              </w:rPr>
              <w:t>NVBH</w:t>
            </w:r>
            <w:r w:rsidRPr="006A04B6">
              <w:rPr>
                <w:rFonts w:ascii="Times New Roman" w:eastAsia="Times New Roman" w:hAnsi="Times New Roman" w:cs="Times New Roman"/>
                <w:sz w:val="24"/>
                <w:szCs w:val="24"/>
              </w:rPr>
              <w:t xml:space="preserve"> </w:t>
            </w:r>
            <w:r w:rsidR="0B97B3F0" w:rsidRPr="006A04B6">
              <w:rPr>
                <w:rFonts w:ascii="Times New Roman" w:eastAsia="Times New Roman" w:hAnsi="Times New Roman" w:cs="Times New Roman"/>
                <w:sz w:val="24"/>
                <w:szCs w:val="24"/>
              </w:rPr>
              <w:t>tìm kiếm hóa đơn một cách nhanh chóng</w:t>
            </w:r>
          </w:p>
        </w:tc>
      </w:tr>
      <w:tr w:rsidR="007B6473" w14:paraId="6272C5DE" w14:textId="77777777" w:rsidTr="006A04B6">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CE66717"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Actor chính:</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E0DCCB3" w14:textId="0DA738E7" w:rsidR="007B6473" w:rsidRPr="006A04B6" w:rsidRDefault="47443C8E"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NVBH</w:t>
            </w:r>
          </w:p>
        </w:tc>
      </w:tr>
      <w:tr w:rsidR="007B6473" w14:paraId="62660FD3" w14:textId="77777777" w:rsidTr="006A04B6">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81DC37E" w14:textId="77777777"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Actor phụ:</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8E19D8D" w14:textId="77777777" w:rsidR="007B6473" w:rsidRPr="006A04B6" w:rsidRDefault="00646F9F" w:rsidP="00FD75DB">
            <w:pPr>
              <w:spacing w:before="120" w:after="120" w:line="276" w:lineRule="auto"/>
              <w:ind w:right="20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Không</w:t>
            </w:r>
          </w:p>
        </w:tc>
      </w:tr>
      <w:tr w:rsidR="007B6473" w14:paraId="1454FFC0" w14:textId="77777777" w:rsidTr="006A04B6">
        <w:trPr>
          <w:trHeight w:val="585"/>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079F72F" w14:textId="77777777" w:rsidR="007B6473" w:rsidRPr="006A04B6" w:rsidRDefault="00646F9F" w:rsidP="00FD75DB">
            <w:pPr>
              <w:spacing w:before="120" w:after="120" w:line="276" w:lineRule="auto"/>
              <w:ind w:right="-6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Tiền điều kiện:</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20C7E45" w14:textId="720F43B4" w:rsidR="007B6473" w:rsidRPr="006A04B6" w:rsidRDefault="61B1C8CD" w:rsidP="00FD75DB">
            <w:pPr>
              <w:spacing w:before="120" w:after="120" w:line="276" w:lineRule="auto"/>
              <w:ind w:right="-163"/>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NVBH</w:t>
            </w:r>
            <w:r w:rsidR="00646F9F" w:rsidRPr="006A04B6">
              <w:rPr>
                <w:rFonts w:ascii="Times New Roman" w:eastAsia="Times New Roman" w:hAnsi="Times New Roman" w:cs="Times New Roman"/>
                <w:sz w:val="24"/>
                <w:szCs w:val="24"/>
              </w:rPr>
              <w:t xml:space="preserve"> phải có tài khoản và đăng nhập thành công vào hệ thống</w:t>
            </w:r>
            <w:r w:rsidR="2C6121D7" w:rsidRPr="006A04B6">
              <w:rPr>
                <w:rFonts w:ascii="Times New Roman" w:eastAsia="Times New Roman" w:hAnsi="Times New Roman" w:cs="Times New Roman"/>
                <w:sz w:val="24"/>
                <w:szCs w:val="24"/>
              </w:rPr>
              <w:t xml:space="preserve"> và</w:t>
            </w:r>
            <w:r w:rsidR="00646F9F" w:rsidRPr="006A04B6">
              <w:rPr>
                <w:rFonts w:ascii="Times New Roman" w:eastAsia="Times New Roman" w:hAnsi="Times New Roman" w:cs="Times New Roman"/>
                <w:sz w:val="24"/>
                <w:szCs w:val="24"/>
              </w:rPr>
              <w:t xml:space="preserve"> chọn chức năng </w:t>
            </w:r>
            <w:r w:rsidR="4AE6A729" w:rsidRPr="006A04B6">
              <w:rPr>
                <w:rFonts w:ascii="Times New Roman" w:eastAsia="Times New Roman" w:hAnsi="Times New Roman" w:cs="Times New Roman"/>
                <w:sz w:val="24"/>
                <w:szCs w:val="24"/>
              </w:rPr>
              <w:t>tìm kiếm hóa đơn</w:t>
            </w:r>
            <w:r w:rsidR="004D12BC" w:rsidRPr="006A04B6">
              <w:rPr>
                <w:rFonts w:ascii="Times New Roman" w:eastAsia="Times New Roman" w:hAnsi="Times New Roman" w:cs="Times New Roman"/>
                <w:sz w:val="24"/>
                <w:szCs w:val="24"/>
              </w:rPr>
              <w:t>, hóa đơn cần tìm phải có trong CSDL</w:t>
            </w:r>
          </w:p>
        </w:tc>
      </w:tr>
      <w:tr w:rsidR="007B6473" w14:paraId="6B358F54" w14:textId="77777777" w:rsidTr="006A04B6">
        <w:trPr>
          <w:trHeight w:val="343"/>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BE43029" w14:textId="77777777" w:rsidR="007B6473" w:rsidRPr="006A04B6" w:rsidRDefault="00646F9F" w:rsidP="00FD75DB">
            <w:pPr>
              <w:spacing w:before="120" w:after="120" w:line="276" w:lineRule="auto"/>
              <w:ind w:right="-4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Hậu điều kiện:</w:t>
            </w:r>
          </w:p>
        </w:tc>
        <w:tc>
          <w:tcPr>
            <w:tcW w:w="8363"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184C58" w14:textId="741CFBA7" w:rsidR="007B6473" w:rsidRPr="006A04B6" w:rsidRDefault="0A28C6CD" w:rsidP="00FD75DB">
            <w:pPr>
              <w:spacing w:before="120" w:after="120" w:line="276" w:lineRule="auto"/>
              <w:ind w:right="-21"/>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Tìm thành công hóa đơn cần tìm</w:t>
            </w:r>
          </w:p>
        </w:tc>
      </w:tr>
      <w:tr w:rsidR="007B6473" w14:paraId="244A785B" w14:textId="77777777" w:rsidTr="006A04B6">
        <w:trPr>
          <w:trHeight w:val="540"/>
        </w:trPr>
        <w:tc>
          <w:tcPr>
            <w:tcW w:w="10200"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0C86EAC" w14:textId="77777777" w:rsidR="007B6473" w:rsidRPr="006A04B6" w:rsidRDefault="00646F9F" w:rsidP="00FD75DB">
            <w:pPr>
              <w:spacing w:before="120" w:after="120" w:line="276" w:lineRule="auto"/>
              <w:rPr>
                <w:rFonts w:ascii="Times New Roman" w:eastAsia="Times New Roman" w:hAnsi="Times New Roman" w:cs="Times New Roman"/>
                <w:b/>
                <w:sz w:val="24"/>
                <w:szCs w:val="24"/>
              </w:rPr>
            </w:pPr>
            <w:r w:rsidRPr="006A04B6">
              <w:rPr>
                <w:rFonts w:ascii="Times New Roman" w:eastAsia="Times New Roman" w:hAnsi="Times New Roman" w:cs="Times New Roman"/>
                <w:b/>
                <w:sz w:val="24"/>
                <w:szCs w:val="24"/>
              </w:rPr>
              <w:t>Luồng sự kiện chính:</w:t>
            </w:r>
          </w:p>
        </w:tc>
      </w:tr>
      <w:tr w:rsidR="007B6473" w14:paraId="75F7EE4C" w14:textId="77777777" w:rsidTr="006A04B6">
        <w:trPr>
          <w:trHeight w:val="540"/>
        </w:trPr>
        <w:tc>
          <w:tcPr>
            <w:tcW w:w="2971"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57F7F38E" w14:textId="4E26441C" w:rsidR="007B6473" w:rsidRPr="006A04B6" w:rsidRDefault="1CDF1DA5" w:rsidP="00FD75DB">
            <w:pPr>
              <w:spacing w:before="120" w:after="120" w:line="276" w:lineRule="auto"/>
              <w:jc w:val="center"/>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NVBH</w:t>
            </w:r>
          </w:p>
        </w:tc>
        <w:tc>
          <w:tcPr>
            <w:tcW w:w="722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5E477247" w14:textId="6237F62B" w:rsidR="007B6473" w:rsidRPr="006A04B6" w:rsidRDefault="00646F9F" w:rsidP="00FD75DB">
            <w:pPr>
              <w:spacing w:before="120" w:after="120" w:line="276" w:lineRule="auto"/>
              <w:jc w:val="center"/>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Hệ thống</w:t>
            </w:r>
          </w:p>
        </w:tc>
      </w:tr>
      <w:tr w:rsidR="007B6473" w14:paraId="790C13AE" w14:textId="77777777" w:rsidTr="006A04B6">
        <w:trPr>
          <w:trHeight w:val="11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37DD803" w14:textId="10A2C546"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1. </w:t>
            </w:r>
            <w:r w:rsidR="76F0555B" w:rsidRPr="006A04B6">
              <w:rPr>
                <w:rFonts w:ascii="Times New Roman" w:eastAsia="Times New Roman" w:hAnsi="Times New Roman" w:cs="Times New Roman"/>
                <w:sz w:val="24"/>
                <w:szCs w:val="24"/>
              </w:rPr>
              <w:t>Nhập mã hóa đơn cần tìm</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D4D56A" w14:textId="77777777" w:rsidR="007B6473" w:rsidRPr="006A04B6" w:rsidRDefault="00646F9F" w:rsidP="00FD75DB">
            <w:pPr>
              <w:spacing w:before="120" w:after="120" w:line="276" w:lineRule="auto"/>
              <w:ind w:left="4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p>
        </w:tc>
      </w:tr>
      <w:tr w:rsidR="00F27B10" w14:paraId="1062B075" w14:textId="77777777" w:rsidTr="006A04B6">
        <w:trPr>
          <w:trHeight w:val="11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81E3F3" w14:textId="1E31E675" w:rsidR="00F27B10" w:rsidRPr="006A04B6" w:rsidRDefault="00F27B10"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2. Chọn Tìm</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7129ECC" w14:textId="77777777" w:rsidR="00F27B10" w:rsidRPr="006A04B6" w:rsidRDefault="00F27B10" w:rsidP="00FD75DB">
            <w:pPr>
              <w:spacing w:before="120" w:after="120" w:line="276" w:lineRule="auto"/>
              <w:ind w:left="420"/>
              <w:rPr>
                <w:rFonts w:ascii="Times New Roman" w:eastAsia="Times New Roman" w:hAnsi="Times New Roman" w:cs="Times New Roman"/>
                <w:sz w:val="24"/>
                <w:szCs w:val="24"/>
              </w:rPr>
            </w:pPr>
          </w:p>
        </w:tc>
      </w:tr>
      <w:tr w:rsidR="00F27B10" w14:paraId="7B6C44F4" w14:textId="77777777" w:rsidTr="006A04B6">
        <w:trPr>
          <w:trHeight w:val="11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B6EE48C" w14:textId="77777777" w:rsidR="00F27B10" w:rsidRPr="006A04B6" w:rsidRDefault="00F27B10" w:rsidP="00FD75D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42881C" w14:textId="275831FF" w:rsidR="00F27B10" w:rsidRPr="006A04B6" w:rsidRDefault="00F27B10" w:rsidP="00F27B10">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3. Kiể</w:t>
            </w:r>
            <w:r w:rsidR="008E011E" w:rsidRPr="006A04B6">
              <w:rPr>
                <w:rFonts w:ascii="Times New Roman" w:eastAsia="Times New Roman" w:hAnsi="Times New Roman" w:cs="Times New Roman"/>
                <w:sz w:val="24"/>
                <w:szCs w:val="24"/>
              </w:rPr>
              <w:t xml:space="preserve">m tra định dạng mã </w:t>
            </w:r>
            <w:r w:rsidR="000738F1" w:rsidRPr="006A04B6">
              <w:rPr>
                <w:rFonts w:ascii="Times New Roman" w:eastAsia="Times New Roman" w:hAnsi="Times New Roman" w:cs="Times New Roman"/>
                <w:sz w:val="24"/>
                <w:szCs w:val="24"/>
              </w:rPr>
              <w:t>hóa đơn</w:t>
            </w:r>
          </w:p>
        </w:tc>
      </w:tr>
      <w:tr w:rsidR="007B6473" w14:paraId="5D40CC0D" w14:textId="77777777" w:rsidTr="006A04B6">
        <w:trPr>
          <w:trHeight w:val="540"/>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F5BE1AF" w14:textId="77777777" w:rsidR="007B6473" w:rsidRPr="006A04B6" w:rsidRDefault="00646F9F" w:rsidP="00FD75DB">
            <w:pPr>
              <w:spacing w:before="120" w:after="120" w:line="276" w:lineRule="auto"/>
              <w:ind w:left="420"/>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EDF0EE" w14:textId="3FFB1B99" w:rsidR="007B6473" w:rsidRPr="006A04B6" w:rsidRDefault="000738F1" w:rsidP="006A04B6">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4</w:t>
            </w:r>
            <w:r w:rsidR="00646F9F" w:rsidRPr="006A04B6">
              <w:rPr>
                <w:rFonts w:ascii="Times New Roman" w:eastAsia="Times New Roman" w:hAnsi="Times New Roman" w:cs="Times New Roman"/>
                <w:sz w:val="24"/>
                <w:szCs w:val="24"/>
              </w:rPr>
              <w:t xml:space="preserve">. </w:t>
            </w:r>
            <w:r w:rsidR="00100A3F" w:rsidRPr="006A04B6">
              <w:rPr>
                <w:rFonts w:ascii="Times New Roman" w:eastAsia="Times New Roman" w:hAnsi="Times New Roman" w:cs="Times New Roman"/>
                <w:sz w:val="24"/>
                <w:szCs w:val="24"/>
              </w:rPr>
              <w:t>Tìm thông tin hóa đơn cần tìm</w:t>
            </w:r>
            <w:r w:rsidR="00DC5EC7" w:rsidRPr="006A04B6">
              <w:rPr>
                <w:rFonts w:ascii="Times New Roman" w:eastAsia="Times New Roman" w:hAnsi="Times New Roman" w:cs="Times New Roman"/>
                <w:sz w:val="24"/>
                <w:szCs w:val="24"/>
              </w:rPr>
              <w:t xml:space="preserve"> theo mã hóa đơn</w:t>
            </w:r>
          </w:p>
        </w:tc>
      </w:tr>
      <w:tr w:rsidR="729A6EDE" w14:paraId="2C5895E4" w14:textId="77777777" w:rsidTr="006A04B6">
        <w:trPr>
          <w:trHeight w:val="540"/>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26B988" w14:textId="7F8B8B3C" w:rsidR="729A6EDE" w:rsidRPr="006A04B6" w:rsidRDefault="729A6EDE" w:rsidP="00FD75DB">
            <w:pPr>
              <w:spacing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B4B283" w14:textId="46AB2323" w:rsidR="729A6EDE" w:rsidRPr="006A04B6" w:rsidRDefault="00100A3F" w:rsidP="00FD75DB">
            <w:pPr>
              <w:spacing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5. Hiển thị thông tin hóa đơn cần tìm</w:t>
            </w:r>
          </w:p>
        </w:tc>
      </w:tr>
      <w:tr w:rsidR="007B6473" w14:paraId="3200BAB7" w14:textId="77777777" w:rsidTr="006A04B6">
        <w:trPr>
          <w:trHeight w:val="540"/>
        </w:trPr>
        <w:tc>
          <w:tcPr>
            <w:tcW w:w="10200"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94B1F68" w14:textId="77777777" w:rsidR="007B6473" w:rsidRPr="006A04B6" w:rsidRDefault="00646F9F" w:rsidP="00FD75DB">
            <w:pPr>
              <w:spacing w:before="120" w:after="120" w:line="276" w:lineRule="auto"/>
              <w:rPr>
                <w:rFonts w:ascii="Times New Roman" w:eastAsia="Times New Roman" w:hAnsi="Times New Roman" w:cs="Times New Roman"/>
                <w:b/>
                <w:sz w:val="24"/>
                <w:szCs w:val="24"/>
              </w:rPr>
            </w:pPr>
            <w:r w:rsidRPr="006A04B6">
              <w:rPr>
                <w:rFonts w:ascii="Times New Roman" w:eastAsia="Times New Roman" w:hAnsi="Times New Roman" w:cs="Times New Roman"/>
                <w:b/>
                <w:sz w:val="24"/>
                <w:szCs w:val="24"/>
              </w:rPr>
              <w:t>Luồng sự kiện thay thế:</w:t>
            </w:r>
          </w:p>
        </w:tc>
      </w:tr>
      <w:tr w:rsidR="007B6473" w14:paraId="6CFBC69A" w14:textId="77777777" w:rsidTr="006A04B6">
        <w:trPr>
          <w:trHeight w:val="540"/>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107C177" w14:textId="77777777"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195DAE9" w14:textId="2082C965" w:rsidR="007B6473" w:rsidRPr="006A04B6" w:rsidRDefault="00A47F6D"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3.1. Hiện thông báo nhập sai định dạng mã hóa đơn, yêu cầu nhập lại</w:t>
            </w:r>
          </w:p>
        </w:tc>
      </w:tr>
      <w:tr w:rsidR="007B6473" w14:paraId="0E1F466A"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FEF75D" w14:textId="3E8EFCB4" w:rsidR="007B6473" w:rsidRPr="006A04B6" w:rsidRDefault="00646F9F"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 </w:t>
            </w:r>
            <w:r w:rsidR="00747F71" w:rsidRPr="006A04B6">
              <w:rPr>
                <w:rFonts w:ascii="Times New Roman" w:eastAsia="Times New Roman" w:hAnsi="Times New Roman" w:cs="Times New Roman"/>
                <w:sz w:val="24"/>
                <w:szCs w:val="24"/>
              </w:rPr>
              <w:t>3</w:t>
            </w:r>
            <w:r w:rsidR="66574A8B" w:rsidRPr="006A04B6">
              <w:rPr>
                <w:rFonts w:ascii="Times New Roman" w:eastAsia="Times New Roman" w:hAnsi="Times New Roman" w:cs="Times New Roman"/>
                <w:sz w:val="24"/>
                <w:szCs w:val="24"/>
              </w:rPr>
              <w:t>.2. Chọn OK.</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645BB6" w14:textId="30880225" w:rsidR="007B6473" w:rsidRPr="006A04B6" w:rsidRDefault="007B6473" w:rsidP="00FD75DB">
            <w:pPr>
              <w:spacing w:before="120" w:after="120" w:line="276" w:lineRule="auto"/>
              <w:rPr>
                <w:rFonts w:ascii="Times New Roman" w:eastAsia="Times New Roman" w:hAnsi="Times New Roman" w:cs="Times New Roman"/>
                <w:sz w:val="24"/>
                <w:szCs w:val="24"/>
              </w:rPr>
            </w:pPr>
          </w:p>
        </w:tc>
      </w:tr>
      <w:tr w:rsidR="00747F71" w14:paraId="4D662D9E"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EEC78F9" w14:textId="77777777" w:rsidR="00747F71" w:rsidRPr="006A04B6" w:rsidRDefault="00747F71" w:rsidP="00FD75D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E99E2E" w14:textId="1FB397E7" w:rsidR="00747F71" w:rsidRPr="006A04B6" w:rsidRDefault="00747F71"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3.3. Quay lại bước 1.</w:t>
            </w:r>
          </w:p>
        </w:tc>
      </w:tr>
      <w:tr w:rsidR="007B6473" w14:paraId="31B59DDA"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0DCF632" w14:textId="6402E453" w:rsidR="007B6473" w:rsidRPr="006A04B6" w:rsidRDefault="007B6473" w:rsidP="00FD75D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7DDC404" w14:textId="1184C01A" w:rsidR="007B6473" w:rsidRPr="006A04B6" w:rsidRDefault="006F4EAB"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 xml:space="preserve">4.1. Hiện thông báo không tìm thấy </w:t>
            </w:r>
            <w:r w:rsidR="003D5D92" w:rsidRPr="006A04B6">
              <w:rPr>
                <w:rFonts w:ascii="Times New Roman" w:eastAsia="Times New Roman" w:hAnsi="Times New Roman" w:cs="Times New Roman"/>
                <w:sz w:val="24"/>
                <w:szCs w:val="24"/>
              </w:rPr>
              <w:t xml:space="preserve">mã hóa đơn </w:t>
            </w:r>
          </w:p>
        </w:tc>
      </w:tr>
      <w:tr w:rsidR="00844F3B" w14:paraId="68A49F40"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FA3313" w14:textId="36E2B284" w:rsidR="00844F3B" w:rsidRPr="006A04B6" w:rsidRDefault="00844F3B" w:rsidP="00FD75DB">
            <w:pPr>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4.2. Chọn OK</w:t>
            </w: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F862775" w14:textId="77777777" w:rsidR="00844F3B" w:rsidRPr="006A04B6" w:rsidRDefault="00844F3B" w:rsidP="00FD75DB">
            <w:pPr>
              <w:spacing w:before="120" w:after="120" w:line="276" w:lineRule="auto"/>
              <w:rPr>
                <w:rFonts w:ascii="Times New Roman" w:eastAsia="Times New Roman" w:hAnsi="Times New Roman" w:cs="Times New Roman"/>
                <w:sz w:val="24"/>
                <w:szCs w:val="24"/>
              </w:rPr>
            </w:pPr>
          </w:p>
        </w:tc>
      </w:tr>
      <w:tr w:rsidR="00844F3B" w14:paraId="16C7E61E" w14:textId="77777777" w:rsidTr="006A04B6">
        <w:trPr>
          <w:trHeight w:val="56"/>
        </w:trPr>
        <w:tc>
          <w:tcPr>
            <w:tcW w:w="297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979EC8" w14:textId="77777777" w:rsidR="00844F3B" w:rsidRPr="006A04B6" w:rsidRDefault="00844F3B" w:rsidP="00844F3B">
            <w:pPr>
              <w:spacing w:before="120" w:after="120" w:line="276" w:lineRule="auto"/>
              <w:rPr>
                <w:rFonts w:ascii="Times New Roman" w:eastAsia="Times New Roman" w:hAnsi="Times New Roman" w:cs="Times New Roman"/>
                <w:sz w:val="24"/>
                <w:szCs w:val="24"/>
              </w:rPr>
            </w:pPr>
          </w:p>
        </w:tc>
        <w:tc>
          <w:tcPr>
            <w:tcW w:w="722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AB32CBC" w14:textId="6690D691" w:rsidR="00844F3B" w:rsidRPr="006A04B6" w:rsidRDefault="00844F3B" w:rsidP="004A14C7">
            <w:pPr>
              <w:keepNext/>
              <w:spacing w:before="120" w:after="120" w:line="276" w:lineRule="auto"/>
              <w:rPr>
                <w:rFonts w:ascii="Times New Roman" w:eastAsia="Times New Roman" w:hAnsi="Times New Roman" w:cs="Times New Roman"/>
                <w:sz w:val="24"/>
                <w:szCs w:val="24"/>
              </w:rPr>
            </w:pPr>
            <w:r w:rsidRPr="006A04B6">
              <w:rPr>
                <w:rFonts w:ascii="Times New Roman" w:eastAsia="Times New Roman" w:hAnsi="Times New Roman" w:cs="Times New Roman"/>
                <w:sz w:val="24"/>
                <w:szCs w:val="24"/>
              </w:rPr>
              <w:t>4.3. Quay lại bước 1</w:t>
            </w:r>
          </w:p>
        </w:tc>
      </w:tr>
    </w:tbl>
    <w:p w14:paraId="2095A1D6" w14:textId="43475F74" w:rsidR="004A14C7" w:rsidRDefault="004A14C7" w:rsidP="004A14C7">
      <w:pPr>
        <w:pStyle w:val="Caption"/>
        <w:framePr w:w="10053" w:hSpace="180" w:wrap="around" w:vAnchor="text" w:hAnchor="text" w:y="12249"/>
        <w:suppressOverlap/>
        <w:jc w:val="center"/>
      </w:pPr>
      <w:r>
        <w:t xml:space="preserve">Bảng </w:t>
      </w:r>
      <w:r w:rsidR="00E56A17">
        <w:fldChar w:fldCharType="begin"/>
      </w:r>
      <w:r w:rsidR="00E56A17">
        <w:instrText xml:space="preserve"> SEQ Bảng \* ARABIC </w:instrText>
      </w:r>
      <w:r w:rsidR="00E56A17">
        <w:fldChar w:fldCharType="separate"/>
      </w:r>
      <w:r w:rsidR="00900AFA">
        <w:rPr>
          <w:noProof/>
        </w:rPr>
        <w:t>11</w:t>
      </w:r>
      <w:r w:rsidR="00E56A17">
        <w:rPr>
          <w:noProof/>
        </w:rPr>
        <w:fldChar w:fldCharType="end"/>
      </w:r>
      <w:r>
        <w:t>. Đậc</w:t>
      </w:r>
      <w:r w:rsidR="00501BE9">
        <w:t xml:space="preserve"> tả Usecase Tìm Kiếm Hóa Đơn</w:t>
      </w:r>
    </w:p>
    <w:p w14:paraId="1F758A37" w14:textId="6F70D1FD" w:rsidR="007B6473" w:rsidRDefault="007B6473" w:rsidP="00C81373">
      <w:pPr>
        <w:pStyle w:val="Subtitle"/>
        <w:jc w:val="left"/>
      </w:pPr>
    </w:p>
    <w:p w14:paraId="00AD9E85" w14:textId="03773775" w:rsidR="007B6473" w:rsidRDefault="00646F9F" w:rsidP="005C45DC">
      <w:pPr>
        <w:pStyle w:val="Top3"/>
      </w:pPr>
      <w:bookmarkStart w:id="127" w:name="_Toc146233547"/>
      <w:bookmarkStart w:id="128" w:name="_Toc146318000"/>
      <w:bookmarkStart w:id="129" w:name="_Toc152431146"/>
      <w:bookmarkStart w:id="130" w:name="_Toc153383733"/>
      <w:r>
        <w:t>Biểu đồ</w:t>
      </w:r>
      <w:bookmarkEnd w:id="127"/>
      <w:bookmarkEnd w:id="128"/>
      <w:bookmarkEnd w:id="129"/>
      <w:bookmarkEnd w:id="130"/>
    </w:p>
    <w:p w14:paraId="1FA70F96" w14:textId="69DA4553" w:rsidR="007B6473" w:rsidRPr="006002FF" w:rsidRDefault="00646F9F">
      <w:pPr>
        <w:spacing w:after="120" w:line="240" w:lineRule="auto"/>
        <w:rPr>
          <w:rFonts w:ascii="Times New Roman" w:eastAsia="Times New Roman" w:hAnsi="Times New Roman" w:cs="Times New Roman"/>
          <w:b/>
          <w:i/>
          <w:sz w:val="26"/>
          <w:szCs w:val="26"/>
        </w:rPr>
      </w:pPr>
      <w:r w:rsidRPr="006002FF">
        <w:rPr>
          <w:rFonts w:ascii="Times New Roman" w:eastAsia="Times New Roman" w:hAnsi="Times New Roman" w:cs="Times New Roman"/>
          <w:b/>
          <w:i/>
          <w:sz w:val="26"/>
          <w:szCs w:val="26"/>
        </w:rPr>
        <w:t>Activity</w:t>
      </w:r>
    </w:p>
    <w:p w14:paraId="7C759677" w14:textId="77777777" w:rsidR="007B6473" w:rsidRDefault="00D43B6E" w:rsidP="00723337">
      <w:r>
        <w:rPr>
          <w:noProof/>
        </w:rPr>
        <w:drawing>
          <wp:inline distT="0" distB="0" distL="0" distR="0" wp14:anchorId="6D4DDD60" wp14:editId="1259A240">
            <wp:extent cx="6511738" cy="4257675"/>
            <wp:effectExtent l="0" t="0" r="3810" b="0"/>
            <wp:docPr id="1268731819" name="Picture 126873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31819" name="Picture 1268731819"/>
                    <pic:cNvPicPr/>
                  </pic:nvPicPr>
                  <pic:blipFill>
                    <a:blip r:embed="rId26">
                      <a:extLst>
                        <a:ext uri="{28A0092B-C50C-407E-A947-70E740481C1C}">
                          <a14:useLocalDpi xmlns:a14="http://schemas.microsoft.com/office/drawing/2010/main" val="0"/>
                        </a:ext>
                      </a:extLst>
                    </a:blip>
                    <a:stretch>
                      <a:fillRect/>
                    </a:stretch>
                  </pic:blipFill>
                  <pic:spPr>
                    <a:xfrm>
                      <a:off x="0" y="0"/>
                      <a:ext cx="6511738" cy="4257675"/>
                    </a:xfrm>
                    <a:prstGeom prst="rect">
                      <a:avLst/>
                    </a:prstGeom>
                  </pic:spPr>
                </pic:pic>
              </a:graphicData>
            </a:graphic>
          </wp:inline>
        </w:drawing>
      </w:r>
    </w:p>
    <w:p w14:paraId="772278CE" w14:textId="65819FCC" w:rsidR="00D820F6" w:rsidRPr="006002FF" w:rsidRDefault="00D820F6" w:rsidP="00723337">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14</w:t>
      </w:r>
      <w:r w:rsidR="00E56A17">
        <w:rPr>
          <w:noProof/>
        </w:rPr>
        <w:fldChar w:fldCharType="end"/>
      </w:r>
      <w:r w:rsidR="003F229F">
        <w:t>.</w:t>
      </w:r>
      <w:r>
        <w:t xml:space="preserve"> Activity Tìm Kiếm Hóa Đơn</w:t>
      </w:r>
    </w:p>
    <w:p w14:paraId="5454F56D" w14:textId="77777777" w:rsidR="005C45DC" w:rsidRDefault="005C45DC" w:rsidP="00E10263">
      <w:pPr>
        <w:spacing w:after="120" w:line="240" w:lineRule="auto"/>
        <w:rPr>
          <w:rFonts w:ascii="Times New Roman" w:eastAsia="Times New Roman" w:hAnsi="Times New Roman" w:cs="Times New Roman"/>
          <w:b/>
          <w:i/>
          <w:sz w:val="26"/>
          <w:szCs w:val="26"/>
        </w:rPr>
      </w:pPr>
    </w:p>
    <w:p w14:paraId="03C2D050" w14:textId="77777777" w:rsidR="005C45DC" w:rsidRDefault="005C45DC" w:rsidP="00E10263">
      <w:pPr>
        <w:spacing w:after="120" w:line="240" w:lineRule="auto"/>
        <w:rPr>
          <w:rFonts w:ascii="Times New Roman" w:eastAsia="Times New Roman" w:hAnsi="Times New Roman" w:cs="Times New Roman"/>
          <w:b/>
          <w:i/>
          <w:sz w:val="26"/>
          <w:szCs w:val="26"/>
        </w:rPr>
      </w:pPr>
    </w:p>
    <w:p w14:paraId="14574477" w14:textId="77777777" w:rsidR="005C45DC" w:rsidRDefault="005C45DC" w:rsidP="00E10263">
      <w:pPr>
        <w:spacing w:after="120" w:line="240" w:lineRule="auto"/>
        <w:rPr>
          <w:rFonts w:ascii="Times New Roman" w:eastAsia="Times New Roman" w:hAnsi="Times New Roman" w:cs="Times New Roman"/>
          <w:b/>
          <w:i/>
          <w:sz w:val="26"/>
          <w:szCs w:val="26"/>
        </w:rPr>
      </w:pPr>
    </w:p>
    <w:p w14:paraId="1E530700" w14:textId="77777777" w:rsidR="005C45DC" w:rsidRDefault="005C45DC" w:rsidP="00E10263">
      <w:pPr>
        <w:spacing w:after="120" w:line="240" w:lineRule="auto"/>
        <w:rPr>
          <w:rFonts w:ascii="Times New Roman" w:eastAsia="Times New Roman" w:hAnsi="Times New Roman" w:cs="Times New Roman"/>
          <w:b/>
          <w:i/>
          <w:sz w:val="26"/>
          <w:szCs w:val="26"/>
        </w:rPr>
      </w:pPr>
    </w:p>
    <w:p w14:paraId="254DA422" w14:textId="77777777" w:rsidR="005C45DC" w:rsidRDefault="005C45DC" w:rsidP="00E10263">
      <w:pPr>
        <w:spacing w:after="120" w:line="240" w:lineRule="auto"/>
        <w:rPr>
          <w:rFonts w:ascii="Times New Roman" w:eastAsia="Times New Roman" w:hAnsi="Times New Roman" w:cs="Times New Roman"/>
          <w:b/>
          <w:i/>
          <w:sz w:val="26"/>
          <w:szCs w:val="26"/>
        </w:rPr>
      </w:pPr>
    </w:p>
    <w:p w14:paraId="0F477D3D" w14:textId="77777777" w:rsidR="005C45DC" w:rsidRDefault="005C45DC" w:rsidP="00E10263">
      <w:pPr>
        <w:spacing w:after="120" w:line="240" w:lineRule="auto"/>
        <w:rPr>
          <w:rFonts w:ascii="Times New Roman" w:eastAsia="Times New Roman" w:hAnsi="Times New Roman" w:cs="Times New Roman"/>
          <w:b/>
          <w:i/>
          <w:sz w:val="26"/>
          <w:szCs w:val="26"/>
        </w:rPr>
      </w:pPr>
    </w:p>
    <w:p w14:paraId="3B73A75A" w14:textId="77777777" w:rsidR="005C45DC" w:rsidRDefault="005C45DC" w:rsidP="00E10263">
      <w:pPr>
        <w:spacing w:after="120" w:line="240" w:lineRule="auto"/>
        <w:rPr>
          <w:rFonts w:ascii="Times New Roman" w:eastAsia="Times New Roman" w:hAnsi="Times New Roman" w:cs="Times New Roman"/>
          <w:b/>
          <w:i/>
          <w:sz w:val="26"/>
          <w:szCs w:val="26"/>
        </w:rPr>
      </w:pPr>
    </w:p>
    <w:p w14:paraId="0253DBB1" w14:textId="77777777" w:rsidR="005C45DC" w:rsidRDefault="005C45DC" w:rsidP="00E10263">
      <w:pPr>
        <w:spacing w:after="120" w:line="240" w:lineRule="auto"/>
        <w:rPr>
          <w:rFonts w:ascii="Times New Roman" w:eastAsia="Times New Roman" w:hAnsi="Times New Roman" w:cs="Times New Roman"/>
          <w:b/>
          <w:i/>
          <w:sz w:val="26"/>
          <w:szCs w:val="26"/>
        </w:rPr>
      </w:pPr>
    </w:p>
    <w:p w14:paraId="6BF910E1" w14:textId="77777777" w:rsidR="005C45DC" w:rsidRDefault="005C45DC" w:rsidP="00E10263">
      <w:pPr>
        <w:spacing w:after="120" w:line="240" w:lineRule="auto"/>
        <w:rPr>
          <w:rFonts w:ascii="Times New Roman" w:eastAsia="Times New Roman" w:hAnsi="Times New Roman" w:cs="Times New Roman"/>
          <w:b/>
          <w:i/>
          <w:sz w:val="26"/>
          <w:szCs w:val="26"/>
        </w:rPr>
      </w:pPr>
    </w:p>
    <w:p w14:paraId="7FCB303A" w14:textId="77777777" w:rsidR="005C45DC" w:rsidRDefault="005C45DC" w:rsidP="00E10263">
      <w:pPr>
        <w:spacing w:after="120" w:line="240" w:lineRule="auto"/>
        <w:rPr>
          <w:rFonts w:ascii="Times New Roman" w:eastAsia="Times New Roman" w:hAnsi="Times New Roman" w:cs="Times New Roman"/>
          <w:b/>
          <w:i/>
          <w:sz w:val="26"/>
          <w:szCs w:val="26"/>
        </w:rPr>
      </w:pPr>
    </w:p>
    <w:p w14:paraId="50600CF8" w14:textId="77777777" w:rsidR="005C45DC" w:rsidRDefault="005C45DC" w:rsidP="00E10263">
      <w:pPr>
        <w:spacing w:after="120" w:line="240" w:lineRule="auto"/>
        <w:rPr>
          <w:rFonts w:ascii="Times New Roman" w:eastAsia="Times New Roman" w:hAnsi="Times New Roman" w:cs="Times New Roman"/>
          <w:b/>
          <w:i/>
          <w:sz w:val="26"/>
          <w:szCs w:val="26"/>
        </w:rPr>
      </w:pPr>
    </w:p>
    <w:p w14:paraId="641E2272" w14:textId="77777777" w:rsidR="005C45DC" w:rsidRDefault="005C45DC" w:rsidP="00E10263">
      <w:pPr>
        <w:spacing w:after="120" w:line="240" w:lineRule="auto"/>
        <w:rPr>
          <w:rFonts w:ascii="Times New Roman" w:eastAsia="Times New Roman" w:hAnsi="Times New Roman" w:cs="Times New Roman"/>
          <w:b/>
          <w:i/>
          <w:sz w:val="26"/>
          <w:szCs w:val="26"/>
        </w:rPr>
      </w:pPr>
    </w:p>
    <w:p w14:paraId="0028CD19" w14:textId="0FDE743E" w:rsidR="00D820F6" w:rsidRDefault="00646F9F" w:rsidP="00E10263">
      <w:pPr>
        <w:spacing w:after="120" w:line="240" w:lineRule="auto"/>
        <w:rPr>
          <w:rFonts w:ascii="Times New Roman" w:eastAsia="Times New Roman" w:hAnsi="Times New Roman" w:cs="Times New Roman"/>
          <w:b/>
          <w:i/>
          <w:sz w:val="26"/>
          <w:szCs w:val="26"/>
        </w:rPr>
      </w:pPr>
      <w:r w:rsidRPr="006002FF">
        <w:rPr>
          <w:rFonts w:ascii="Times New Roman" w:eastAsia="Times New Roman" w:hAnsi="Times New Roman" w:cs="Times New Roman"/>
          <w:b/>
          <w:i/>
          <w:sz w:val="26"/>
          <w:szCs w:val="26"/>
        </w:rPr>
        <w:t>Sequence</w:t>
      </w:r>
      <w:bookmarkStart w:id="131" w:name="_Toc146233548"/>
    </w:p>
    <w:p w14:paraId="607E4DC5" w14:textId="77777777" w:rsidR="00D820F6" w:rsidRDefault="00C604AE" w:rsidP="00723337">
      <w:r>
        <w:rPr>
          <w:noProof/>
        </w:rPr>
        <w:lastRenderedPageBreak/>
        <w:drawing>
          <wp:inline distT="0" distB="0" distL="0" distR="0" wp14:anchorId="38CD3F71" wp14:editId="30794206">
            <wp:extent cx="6511925" cy="4305300"/>
            <wp:effectExtent l="0" t="0" r="3175" b="0"/>
            <wp:docPr id="127790622" name="Picture 12779062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0622" name="Picture 8" descr="A diagram of a projec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11925" cy="4305300"/>
                    </a:xfrm>
                    <a:prstGeom prst="rect">
                      <a:avLst/>
                    </a:prstGeom>
                    <a:noFill/>
                    <a:ln>
                      <a:noFill/>
                    </a:ln>
                  </pic:spPr>
                </pic:pic>
              </a:graphicData>
            </a:graphic>
          </wp:inline>
        </w:drawing>
      </w:r>
    </w:p>
    <w:p w14:paraId="3B1F4DCD" w14:textId="71EA150B" w:rsidR="00C604AE" w:rsidRPr="00C604AE" w:rsidRDefault="00D820F6" w:rsidP="00296781">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15</w:t>
      </w:r>
      <w:r w:rsidR="00E56A17">
        <w:rPr>
          <w:noProof/>
        </w:rPr>
        <w:fldChar w:fldCharType="end"/>
      </w:r>
      <w:r w:rsidR="00296781">
        <w:t>.</w:t>
      </w:r>
      <w:r>
        <w:t xml:space="preserve"> Sequence </w:t>
      </w:r>
      <w:r w:rsidR="00BE1E21">
        <w:t>Tìm Kiếm Hóa Đơn</w:t>
      </w:r>
    </w:p>
    <w:p w14:paraId="518B3FE2" w14:textId="79178462" w:rsidR="007B6473" w:rsidRDefault="00646F9F" w:rsidP="007204E0">
      <w:pPr>
        <w:pStyle w:val="Top2"/>
      </w:pPr>
      <w:bookmarkStart w:id="132" w:name="_Toc146318001"/>
      <w:bookmarkStart w:id="133" w:name="_Toc152431147"/>
      <w:bookmarkStart w:id="134" w:name="_Toc153383734"/>
      <w:r>
        <w:t>UC008_</w:t>
      </w:r>
      <w:r w:rsidR="003739EC">
        <w:t xml:space="preserve">Xem </w:t>
      </w:r>
      <w:r w:rsidR="00606F6F" w:rsidRPr="00606F6F">
        <w:rPr>
          <w:bCs/>
        </w:rPr>
        <w:t>Hóa Đơn</w:t>
      </w:r>
      <w:bookmarkEnd w:id="131"/>
      <w:bookmarkEnd w:id="132"/>
      <w:bookmarkEnd w:id="133"/>
      <w:bookmarkEnd w:id="134"/>
    </w:p>
    <w:p w14:paraId="661EA73A" w14:textId="163E9F50" w:rsidR="007B6473" w:rsidRDefault="00646F9F" w:rsidP="007204E0">
      <w:pPr>
        <w:pStyle w:val="Top3"/>
      </w:pPr>
      <w:bookmarkStart w:id="135" w:name="_Toc146233549"/>
      <w:bookmarkStart w:id="136" w:name="_Toc146318002"/>
      <w:bookmarkStart w:id="137" w:name="_Toc152431148"/>
      <w:bookmarkStart w:id="138" w:name="_Toc153383735"/>
      <w:r>
        <w:t>Mô tả use case UC008</w:t>
      </w:r>
      <w:bookmarkEnd w:id="135"/>
      <w:bookmarkEnd w:id="136"/>
      <w:bookmarkEnd w:id="137"/>
      <w:bookmarkEnd w:id="138"/>
    </w:p>
    <w:tbl>
      <w:tblPr>
        <w:tblW w:w="10059"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2552"/>
        <w:gridCol w:w="5670"/>
      </w:tblGrid>
      <w:tr w:rsidR="007B6473" w14:paraId="102AF72B" w14:textId="77777777" w:rsidTr="00FA3437">
        <w:trPr>
          <w:trHeight w:val="540"/>
        </w:trPr>
        <w:tc>
          <w:tcPr>
            <w:tcW w:w="10059"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1024C03" w14:textId="062C24C3" w:rsidR="007B6473" w:rsidRPr="00567C36" w:rsidRDefault="00646F9F" w:rsidP="00E10263">
            <w:pPr>
              <w:spacing w:before="120" w:after="0" w:line="276" w:lineRule="auto"/>
              <w:ind w:right="-920"/>
              <w:rPr>
                <w:rFonts w:ascii="Times New Roman" w:eastAsia="Times New Roman" w:hAnsi="Times New Roman" w:cs="Times New Roman"/>
                <w:sz w:val="24"/>
                <w:szCs w:val="24"/>
              </w:rPr>
            </w:pPr>
            <w:r w:rsidRPr="00567C36">
              <w:rPr>
                <w:rFonts w:ascii="Times New Roman" w:eastAsia="Times New Roman" w:hAnsi="Times New Roman" w:cs="Times New Roman"/>
                <w:b/>
                <w:sz w:val="24"/>
                <w:szCs w:val="24"/>
              </w:rPr>
              <w:t xml:space="preserve">Use case: </w:t>
            </w:r>
            <w:r w:rsidRPr="00567C36">
              <w:rPr>
                <w:rFonts w:ascii="Times New Roman" w:eastAsia="Times New Roman" w:hAnsi="Times New Roman" w:cs="Times New Roman"/>
                <w:sz w:val="24"/>
                <w:szCs w:val="24"/>
              </w:rPr>
              <w:t>UC008_</w:t>
            </w:r>
            <w:r w:rsidR="003739EC" w:rsidRPr="00567C36">
              <w:rPr>
                <w:rFonts w:ascii="Times New Roman" w:eastAsia="Times New Roman" w:hAnsi="Times New Roman" w:cs="Times New Roman"/>
                <w:sz w:val="24"/>
                <w:szCs w:val="24"/>
              </w:rPr>
              <w:t>Xem Hóa Đơn</w:t>
            </w:r>
          </w:p>
        </w:tc>
      </w:tr>
      <w:tr w:rsidR="007B6473" w14:paraId="43CB3EC6"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B58EB8F"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Mục đích: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D51BCF7" w14:textId="6F0C534C" w:rsidR="007B6473" w:rsidRPr="00567C36" w:rsidRDefault="6C06FF51"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Xem thông tin chi tiết hóa đơn</w:t>
            </w:r>
          </w:p>
        </w:tc>
      </w:tr>
      <w:tr w:rsidR="007B6473" w14:paraId="7EDE989D"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7341342"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Mô tả sơ lược:</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3D3C94E" w14:textId="3AB06692" w:rsidR="007B6473" w:rsidRPr="00567C36" w:rsidRDefault="4E46591A"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Giúp </w:t>
            </w:r>
            <w:r w:rsidR="7152F783" w:rsidRPr="00567C36">
              <w:rPr>
                <w:rFonts w:ascii="Times New Roman" w:eastAsia="Times New Roman" w:hAnsi="Times New Roman" w:cs="Times New Roman"/>
                <w:sz w:val="24"/>
                <w:szCs w:val="24"/>
              </w:rPr>
              <w:t>NVBH</w:t>
            </w:r>
            <w:r w:rsidRPr="00567C36">
              <w:rPr>
                <w:rFonts w:ascii="Times New Roman" w:eastAsia="Times New Roman" w:hAnsi="Times New Roman" w:cs="Times New Roman"/>
                <w:sz w:val="24"/>
                <w:szCs w:val="24"/>
              </w:rPr>
              <w:t xml:space="preserve"> xem thông tin chi tiết của hóa đơn</w:t>
            </w:r>
          </w:p>
        </w:tc>
      </w:tr>
      <w:tr w:rsidR="007B6473" w14:paraId="6E07A906"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C91B2BA"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chính: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C824E6E" w14:textId="07F7C3F5" w:rsidR="007B6473" w:rsidRPr="00567C36" w:rsidRDefault="3453FE8B"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p>
        </w:tc>
      </w:tr>
      <w:tr w:rsidR="007B6473" w14:paraId="367E06F9" w14:textId="77777777" w:rsidTr="00FA343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6EC4DEE" w14:textId="77777777" w:rsidR="007B6473" w:rsidRPr="00567C36" w:rsidRDefault="00646F9F" w:rsidP="00E10263">
            <w:pPr>
              <w:spacing w:before="120" w:after="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phụ:</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2767BF4" w14:textId="77777777" w:rsidR="007B6473" w:rsidRPr="00567C36" w:rsidRDefault="00646F9F"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Không</w:t>
            </w:r>
          </w:p>
        </w:tc>
      </w:tr>
      <w:tr w:rsidR="007B6473" w14:paraId="004B70EC" w14:textId="77777777" w:rsidTr="00FA3437">
        <w:trPr>
          <w:trHeight w:val="732"/>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BDE554D" w14:textId="77777777" w:rsidR="007B6473" w:rsidRPr="00567C36" w:rsidRDefault="00646F9F" w:rsidP="00E10263">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Tiền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B7B3274" w14:textId="691AFEA9" w:rsidR="007B6473" w:rsidRPr="00567C36" w:rsidRDefault="7C27EAEE"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r w:rsidR="00646F9F" w:rsidRPr="00567C36">
              <w:rPr>
                <w:rFonts w:ascii="Times New Roman" w:eastAsia="Times New Roman" w:hAnsi="Times New Roman" w:cs="Times New Roman"/>
                <w:sz w:val="24"/>
                <w:szCs w:val="24"/>
              </w:rPr>
              <w:t xml:space="preserve"> phải có tài khoản và đăng nhập thành công vào hệ thống </w:t>
            </w:r>
            <w:r w:rsidR="6D466B3F" w:rsidRPr="00567C36">
              <w:rPr>
                <w:rFonts w:ascii="Times New Roman" w:eastAsia="Times New Roman" w:hAnsi="Times New Roman" w:cs="Times New Roman"/>
                <w:sz w:val="24"/>
                <w:szCs w:val="24"/>
              </w:rPr>
              <w:t>và</w:t>
            </w:r>
            <w:r w:rsidR="00646F9F" w:rsidRPr="00567C36">
              <w:rPr>
                <w:rFonts w:ascii="Times New Roman" w:eastAsia="Times New Roman" w:hAnsi="Times New Roman" w:cs="Times New Roman"/>
                <w:sz w:val="24"/>
                <w:szCs w:val="24"/>
              </w:rPr>
              <w:t xml:space="preserve"> chọn chức năng </w:t>
            </w:r>
            <w:r w:rsidR="7F840558" w:rsidRPr="00567C36">
              <w:rPr>
                <w:rFonts w:ascii="Times New Roman" w:eastAsia="Times New Roman" w:hAnsi="Times New Roman" w:cs="Times New Roman"/>
                <w:sz w:val="24"/>
                <w:szCs w:val="24"/>
              </w:rPr>
              <w:t>xem hóa đơn</w:t>
            </w:r>
            <w:r w:rsidR="00230AD0" w:rsidRPr="00567C36">
              <w:rPr>
                <w:rFonts w:ascii="Times New Roman" w:eastAsia="Times New Roman" w:hAnsi="Times New Roman" w:cs="Times New Roman"/>
                <w:sz w:val="24"/>
                <w:szCs w:val="24"/>
              </w:rPr>
              <w:t>, hóa đơn cần xem phải có trong CSDL</w:t>
            </w:r>
          </w:p>
        </w:tc>
      </w:tr>
      <w:tr w:rsidR="007B6473" w14:paraId="72B91D7D" w14:textId="77777777" w:rsidTr="00FA3437">
        <w:trPr>
          <w:trHeight w:val="311"/>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937CCF9" w14:textId="77777777" w:rsidR="007B6473" w:rsidRPr="00567C36" w:rsidRDefault="00646F9F" w:rsidP="00E10263">
            <w:pPr>
              <w:spacing w:before="120" w:after="0" w:line="276" w:lineRule="auto"/>
              <w:ind w:right="-4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Hậu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BF51FD" w14:textId="63FBB850" w:rsidR="007B6473" w:rsidRPr="00567C36" w:rsidRDefault="0735E64E" w:rsidP="00E10263">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Xem thành công thông tin hóa đơn</w:t>
            </w:r>
          </w:p>
        </w:tc>
      </w:tr>
      <w:tr w:rsidR="007B6473" w14:paraId="0CC945CD" w14:textId="77777777" w:rsidTr="00FA3437">
        <w:trPr>
          <w:trHeight w:val="540"/>
        </w:trPr>
        <w:tc>
          <w:tcPr>
            <w:tcW w:w="10059" w:type="dxa"/>
            <w:gridSpan w:val="3"/>
            <w:tcBorders>
              <w:top w:val="nil"/>
              <w:left w:val="single" w:sz="5" w:space="0" w:color="000000" w:themeColor="text1"/>
              <w:bottom w:val="single" w:sz="4" w:space="0" w:color="auto"/>
              <w:right w:val="single" w:sz="5" w:space="0" w:color="000000" w:themeColor="text1"/>
            </w:tcBorders>
            <w:shd w:val="clear" w:color="auto" w:fill="BFBFBF" w:themeFill="background1" w:themeFillShade="BF"/>
            <w:tcMar>
              <w:top w:w="0" w:type="dxa"/>
              <w:left w:w="100" w:type="dxa"/>
              <w:bottom w:w="0" w:type="dxa"/>
              <w:right w:w="100" w:type="dxa"/>
            </w:tcMar>
          </w:tcPr>
          <w:p w14:paraId="42AD48A9" w14:textId="77777777" w:rsidR="007B6473" w:rsidRPr="00567C36" w:rsidRDefault="00646F9F">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t>Luồng sự kiện chính:</w:t>
            </w:r>
          </w:p>
        </w:tc>
      </w:tr>
      <w:tr w:rsidR="007B6473" w14:paraId="49BE3C00" w14:textId="77777777" w:rsidTr="00567C36">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878B1D" w14:textId="480DE373" w:rsidR="007B6473" w:rsidRPr="00567C36" w:rsidRDefault="25169640" w:rsidP="003B2BB2">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AF08F83" w14:textId="0ED73D4E" w:rsidR="007B6473" w:rsidRPr="00567C36" w:rsidRDefault="00646F9F" w:rsidP="003B2BB2">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Hệ thống</w:t>
            </w:r>
          </w:p>
        </w:tc>
      </w:tr>
      <w:tr w:rsidR="007B6473" w14:paraId="0E367B4A" w14:textId="77777777" w:rsidTr="00FA3437">
        <w:trPr>
          <w:trHeight w:val="225"/>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10BAAC" w14:textId="2430BA16" w:rsidR="007B6473" w:rsidRPr="00567C36" w:rsidRDefault="00646F9F">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lastRenderedPageBreak/>
              <w:t xml:space="preserve">1. </w:t>
            </w:r>
            <w:r w:rsidR="06E1EEB7" w:rsidRPr="00567C36">
              <w:rPr>
                <w:rFonts w:ascii="Times New Roman" w:eastAsia="Times New Roman" w:hAnsi="Times New Roman" w:cs="Times New Roman"/>
                <w:sz w:val="24"/>
                <w:szCs w:val="24"/>
              </w:rPr>
              <w:t>Chọn hóa đơn cần xem thông tin</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6D616D2" w14:textId="77777777" w:rsidR="007B6473" w:rsidRPr="00567C36" w:rsidRDefault="007B6473">
            <w:pPr>
              <w:rPr>
                <w:rFonts w:ascii="Times New Roman" w:eastAsia="Times New Roman" w:hAnsi="Times New Roman" w:cs="Times New Roman"/>
                <w:sz w:val="24"/>
                <w:szCs w:val="24"/>
              </w:rPr>
            </w:pPr>
          </w:p>
        </w:tc>
      </w:tr>
      <w:tr w:rsidR="6D5E8A67" w14:paraId="5C965090" w14:textId="77777777" w:rsidTr="00FA3437">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41B35C" w14:textId="52BBF0C7" w:rsidR="6D5E8A67" w:rsidRPr="00567C36" w:rsidRDefault="5DD45BC2" w:rsidP="6D5E8A67">
            <w:pPr>
              <w:spacing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2. Chọn </w:t>
            </w:r>
            <w:r w:rsidR="00621726" w:rsidRPr="00567C36">
              <w:rPr>
                <w:rFonts w:ascii="Times New Roman" w:eastAsia="Times New Roman" w:hAnsi="Times New Roman" w:cs="Times New Roman"/>
                <w:sz w:val="24"/>
                <w:szCs w:val="24"/>
              </w:rPr>
              <w:t>x</w:t>
            </w:r>
            <w:r w:rsidRPr="00567C36">
              <w:rPr>
                <w:rFonts w:ascii="Times New Roman" w:eastAsia="Times New Roman" w:hAnsi="Times New Roman" w:cs="Times New Roman"/>
                <w:sz w:val="24"/>
                <w:szCs w:val="24"/>
              </w:rPr>
              <w:t>em thông tin</w:t>
            </w:r>
            <w:r w:rsidR="00621726" w:rsidRPr="00567C36">
              <w:rPr>
                <w:rFonts w:ascii="Times New Roman" w:eastAsia="Times New Roman" w:hAnsi="Times New Roman" w:cs="Times New Roman"/>
                <w:sz w:val="24"/>
                <w:szCs w:val="24"/>
              </w:rPr>
              <w:t xml:space="preserve"> chi tiết</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364DF5" w14:textId="578FA495" w:rsidR="6D5E8A67" w:rsidRPr="00567C36" w:rsidRDefault="6D5E8A67" w:rsidP="6D5E8A67">
            <w:pPr>
              <w:rPr>
                <w:rFonts w:ascii="Times New Roman" w:eastAsia="Times New Roman" w:hAnsi="Times New Roman" w:cs="Times New Roman"/>
                <w:sz w:val="24"/>
                <w:szCs w:val="24"/>
              </w:rPr>
            </w:pPr>
          </w:p>
        </w:tc>
      </w:tr>
      <w:tr w:rsidR="007B6473" w14:paraId="7D0472ED" w14:textId="77777777" w:rsidTr="00FA3437">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24893E" w14:textId="77777777" w:rsidR="007B6473" w:rsidRPr="00567C36" w:rsidRDefault="00646F9F">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 </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B1F4AE" w14:textId="3361D0D6" w:rsidR="007B6473" w:rsidRPr="00567C36" w:rsidRDefault="460854FE">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3</w:t>
            </w:r>
            <w:r w:rsidR="00646F9F" w:rsidRPr="00567C36">
              <w:rPr>
                <w:rFonts w:ascii="Times New Roman" w:eastAsia="Times New Roman" w:hAnsi="Times New Roman" w:cs="Times New Roman"/>
                <w:sz w:val="24"/>
                <w:szCs w:val="24"/>
              </w:rPr>
              <w:t xml:space="preserve">. </w:t>
            </w:r>
            <w:r w:rsidR="09837432" w:rsidRPr="00567C36">
              <w:rPr>
                <w:rFonts w:ascii="Times New Roman" w:eastAsia="Times New Roman" w:hAnsi="Times New Roman" w:cs="Times New Roman"/>
                <w:sz w:val="24"/>
                <w:szCs w:val="24"/>
              </w:rPr>
              <w:t>Hiển thị thông tin chi tiết hóa đơn đã chọn</w:t>
            </w:r>
          </w:p>
        </w:tc>
      </w:tr>
      <w:tr w:rsidR="007B6473" w14:paraId="54774757" w14:textId="77777777" w:rsidTr="00FA3437">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B9E563" w14:textId="2B912BFE" w:rsidR="007B6473" w:rsidRPr="00567C36" w:rsidRDefault="6EFA2E96">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4</w:t>
            </w:r>
            <w:r w:rsidR="00646F9F" w:rsidRPr="00567C36">
              <w:rPr>
                <w:rFonts w:ascii="Times New Roman" w:eastAsia="Times New Roman" w:hAnsi="Times New Roman" w:cs="Times New Roman"/>
                <w:sz w:val="24"/>
                <w:szCs w:val="24"/>
              </w:rPr>
              <w:t>. Chọn</w:t>
            </w:r>
            <w:r w:rsidR="0A5A8E7E" w:rsidRPr="00567C36">
              <w:rPr>
                <w:rFonts w:ascii="Times New Roman" w:eastAsia="Times New Roman" w:hAnsi="Times New Roman" w:cs="Times New Roman"/>
                <w:sz w:val="24"/>
                <w:szCs w:val="24"/>
              </w:rPr>
              <w:t xml:space="preserve"> Thoát</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A1C109" w14:textId="77777777" w:rsidR="007B6473" w:rsidRPr="00567C36" w:rsidRDefault="00646F9F">
            <w:pPr>
              <w:spacing w:before="120" w:after="120" w:line="276" w:lineRule="auto"/>
              <w:ind w:left="7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 </w:t>
            </w:r>
          </w:p>
        </w:tc>
      </w:tr>
      <w:tr w:rsidR="007B6473" w14:paraId="53F2BFB0" w14:textId="77777777" w:rsidTr="00FA3437">
        <w:trPr>
          <w:trHeight w:val="540"/>
        </w:trPr>
        <w:tc>
          <w:tcPr>
            <w:tcW w:w="10059"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5485BB3" w14:textId="77777777" w:rsidR="007B6473" w:rsidRPr="00567C36" w:rsidRDefault="00646F9F">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t>Luồng sự kiện thay thế:</w:t>
            </w:r>
          </w:p>
        </w:tc>
      </w:tr>
      <w:tr w:rsidR="007B6473" w14:paraId="04DE5148" w14:textId="77777777" w:rsidTr="00FA3437">
        <w:trPr>
          <w:trHeight w:val="121"/>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B09EBA" w14:textId="47AE9BAC" w:rsidR="007B6473" w:rsidRPr="00567C36" w:rsidRDefault="007B6473">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CC60C9A" w14:textId="18B285FA" w:rsidR="007B6473" w:rsidRPr="00567C36" w:rsidRDefault="007B6473" w:rsidP="00B14263">
            <w:pPr>
              <w:keepNext/>
              <w:spacing w:before="120" w:after="120" w:line="276" w:lineRule="auto"/>
              <w:rPr>
                <w:rFonts w:ascii="Times New Roman" w:eastAsia="Times New Roman" w:hAnsi="Times New Roman" w:cs="Times New Roman"/>
                <w:sz w:val="24"/>
                <w:szCs w:val="24"/>
              </w:rPr>
            </w:pPr>
          </w:p>
        </w:tc>
      </w:tr>
    </w:tbl>
    <w:p w14:paraId="5379A385" w14:textId="489DB70E" w:rsidR="00B14263" w:rsidRDefault="00B14263" w:rsidP="00B14263">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12</w:t>
      </w:r>
      <w:r w:rsidR="00E56A17">
        <w:rPr>
          <w:noProof/>
        </w:rPr>
        <w:fldChar w:fldCharType="end"/>
      </w:r>
      <w:r>
        <w:t xml:space="preserve">. </w:t>
      </w:r>
      <w:r w:rsidRPr="009E3BB0">
        <w:t>. Đặc tả Usecase Xem Hóa Đơn</w:t>
      </w:r>
    </w:p>
    <w:p w14:paraId="1B86DA1A" w14:textId="1B0D74FE" w:rsidR="007B6473" w:rsidRDefault="00646F9F" w:rsidP="007204E0">
      <w:pPr>
        <w:pStyle w:val="Top3"/>
      </w:pPr>
      <w:bookmarkStart w:id="139" w:name="_Toc146233550"/>
      <w:bookmarkStart w:id="140" w:name="_Toc146318003"/>
      <w:bookmarkStart w:id="141" w:name="_Toc152431149"/>
      <w:bookmarkStart w:id="142" w:name="_Toc153383736"/>
      <w:r>
        <w:t>Biểu đồ</w:t>
      </w:r>
      <w:bookmarkEnd w:id="139"/>
      <w:bookmarkEnd w:id="140"/>
      <w:bookmarkEnd w:id="141"/>
      <w:bookmarkEnd w:id="142"/>
    </w:p>
    <w:p w14:paraId="1F69DF3B" w14:textId="24BA87B1" w:rsidR="007B6473" w:rsidRPr="00362E94" w:rsidRDefault="00646F9F">
      <w:pPr>
        <w:spacing w:after="120" w:line="240" w:lineRule="auto"/>
        <w:rPr>
          <w:rFonts w:ascii="Times New Roman" w:eastAsia="Times New Roman" w:hAnsi="Times New Roman" w:cs="Times New Roman"/>
          <w:b/>
          <w:i/>
          <w:sz w:val="26"/>
          <w:szCs w:val="26"/>
        </w:rPr>
      </w:pPr>
      <w:r w:rsidRPr="00362E94">
        <w:rPr>
          <w:rFonts w:ascii="Times New Roman" w:eastAsia="Times New Roman" w:hAnsi="Times New Roman" w:cs="Times New Roman"/>
          <w:b/>
          <w:i/>
          <w:sz w:val="26"/>
          <w:szCs w:val="26"/>
        </w:rPr>
        <w:t>Activity</w:t>
      </w:r>
    </w:p>
    <w:p w14:paraId="43F47693" w14:textId="77777777" w:rsidR="007B6473" w:rsidRDefault="00D33216" w:rsidP="00723337">
      <w:r>
        <w:rPr>
          <w:noProof/>
        </w:rPr>
        <w:drawing>
          <wp:inline distT="0" distB="0" distL="0" distR="0" wp14:anchorId="396CEB94" wp14:editId="6BD234EB">
            <wp:extent cx="5013960" cy="1528063"/>
            <wp:effectExtent l="0" t="0" r="0" b="0"/>
            <wp:docPr id="2089778209" name="Picture 208977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8209" name="Picture 2089778209"/>
                    <pic:cNvPicPr/>
                  </pic:nvPicPr>
                  <pic:blipFill>
                    <a:blip r:embed="rId28">
                      <a:extLst>
                        <a:ext uri="{28A0092B-C50C-407E-A947-70E740481C1C}">
                          <a14:useLocalDpi xmlns:a14="http://schemas.microsoft.com/office/drawing/2010/main" val="0"/>
                        </a:ext>
                      </a:extLst>
                    </a:blip>
                    <a:stretch>
                      <a:fillRect/>
                    </a:stretch>
                  </pic:blipFill>
                  <pic:spPr>
                    <a:xfrm>
                      <a:off x="0" y="0"/>
                      <a:ext cx="5109503" cy="1557181"/>
                    </a:xfrm>
                    <a:prstGeom prst="rect">
                      <a:avLst/>
                    </a:prstGeom>
                  </pic:spPr>
                </pic:pic>
              </a:graphicData>
            </a:graphic>
          </wp:inline>
        </w:drawing>
      </w:r>
    </w:p>
    <w:p w14:paraId="04AA41CB" w14:textId="58B87199" w:rsidR="0064029C" w:rsidRPr="00C904E0" w:rsidRDefault="000E3CC0" w:rsidP="00C904E0">
      <w:pPr>
        <w:pStyle w:val="Caption"/>
        <w:jc w:val="center"/>
        <w:rPr>
          <w:rFonts w:ascii="Times New Roman" w:eastAsia="Times New Roman" w:hAnsi="Times New Roman" w:cs="Times New Roman"/>
          <w:b/>
          <w:i w:val="0"/>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16</w:t>
      </w:r>
      <w:r w:rsidR="00E56A17">
        <w:rPr>
          <w:noProof/>
        </w:rPr>
        <w:fldChar w:fldCharType="end"/>
      </w:r>
      <w:r w:rsidR="00C904E0">
        <w:t>.</w:t>
      </w:r>
      <w:r>
        <w:t xml:space="preserve"> Activity Xem Hóa Đơn</w:t>
      </w:r>
    </w:p>
    <w:p w14:paraId="68137928" w14:textId="24BA87B1" w:rsidR="007B6473" w:rsidRDefault="00646F9F">
      <w:pPr>
        <w:spacing w:after="120" w:line="240" w:lineRule="auto"/>
        <w:rPr>
          <w:rFonts w:ascii="Times New Roman" w:eastAsia="Times New Roman" w:hAnsi="Times New Roman" w:cs="Times New Roman"/>
          <w:b/>
          <w:i/>
          <w:sz w:val="26"/>
          <w:szCs w:val="26"/>
        </w:rPr>
      </w:pPr>
      <w:r w:rsidRPr="00362E94">
        <w:rPr>
          <w:rFonts w:ascii="Times New Roman" w:eastAsia="Times New Roman" w:hAnsi="Times New Roman" w:cs="Times New Roman"/>
          <w:b/>
          <w:i/>
          <w:sz w:val="26"/>
          <w:szCs w:val="26"/>
        </w:rPr>
        <w:t>Sequence</w:t>
      </w:r>
    </w:p>
    <w:p w14:paraId="255BD1CE" w14:textId="77777777" w:rsidR="0064029C" w:rsidRDefault="00C604AE" w:rsidP="00723337">
      <w:r>
        <w:rPr>
          <w:noProof/>
        </w:rPr>
        <w:drawing>
          <wp:inline distT="0" distB="0" distL="0" distR="0" wp14:anchorId="3390E2E8" wp14:editId="24B21C13">
            <wp:extent cx="6511925" cy="2686050"/>
            <wp:effectExtent l="0" t="0" r="3175" b="0"/>
            <wp:docPr id="1891915375" name="Picture 189191537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15375" name="Picture 9"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1925" cy="2686050"/>
                    </a:xfrm>
                    <a:prstGeom prst="rect">
                      <a:avLst/>
                    </a:prstGeom>
                    <a:noFill/>
                    <a:ln>
                      <a:noFill/>
                    </a:ln>
                  </pic:spPr>
                </pic:pic>
              </a:graphicData>
            </a:graphic>
          </wp:inline>
        </w:drawing>
      </w:r>
    </w:p>
    <w:p w14:paraId="6E79D17B" w14:textId="43D15E0B" w:rsidR="00C604AE" w:rsidRPr="00C604AE" w:rsidRDefault="003D2C60" w:rsidP="003D2C60">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17</w:t>
      </w:r>
      <w:r w:rsidR="00E56A17">
        <w:rPr>
          <w:noProof/>
        </w:rPr>
        <w:fldChar w:fldCharType="end"/>
      </w:r>
      <w:r>
        <w:t xml:space="preserve">. </w:t>
      </w:r>
      <w:r w:rsidRPr="003F3ED4">
        <w:t>Sequence Xem Hóa Đơn</w:t>
      </w:r>
    </w:p>
    <w:p w14:paraId="3721391E" w14:textId="77777777" w:rsidR="004555EE" w:rsidRPr="004555EE" w:rsidRDefault="004555EE" w:rsidP="004555EE"/>
    <w:p w14:paraId="1FFAF523" w14:textId="5AD77757" w:rsidR="007B6473" w:rsidRDefault="00646F9F" w:rsidP="007204E0">
      <w:pPr>
        <w:pStyle w:val="Top2"/>
      </w:pPr>
      <w:bookmarkStart w:id="143" w:name="_Toc146233551"/>
      <w:bookmarkStart w:id="144" w:name="_Toc146318004"/>
      <w:bookmarkStart w:id="145" w:name="_Toc152431150"/>
      <w:bookmarkStart w:id="146" w:name="_Toc153383737"/>
      <w:r>
        <w:lastRenderedPageBreak/>
        <w:t>UC009_</w:t>
      </w:r>
      <w:r w:rsidR="000345E2" w:rsidRPr="00434AB4">
        <w:t xml:space="preserve">Thêm </w:t>
      </w:r>
      <w:r w:rsidR="007D2259" w:rsidRPr="00434AB4">
        <w:t>Khách Hàng</w:t>
      </w:r>
      <w:bookmarkEnd w:id="143"/>
      <w:bookmarkEnd w:id="144"/>
      <w:bookmarkEnd w:id="145"/>
      <w:bookmarkEnd w:id="146"/>
    </w:p>
    <w:p w14:paraId="799B0326" w14:textId="13C931C7" w:rsidR="007B6473" w:rsidRDefault="00646F9F" w:rsidP="007204E0">
      <w:pPr>
        <w:pStyle w:val="Top3"/>
      </w:pPr>
      <w:bookmarkStart w:id="147" w:name="_Toc146233552"/>
      <w:bookmarkStart w:id="148" w:name="_Toc146318005"/>
      <w:bookmarkStart w:id="149" w:name="_Toc152431151"/>
      <w:bookmarkStart w:id="150" w:name="_Toc153383738"/>
      <w:r>
        <w:t>Mô tả use case UC009</w:t>
      </w:r>
      <w:bookmarkEnd w:id="147"/>
      <w:bookmarkEnd w:id="148"/>
      <w:bookmarkEnd w:id="149"/>
      <w:bookmarkEnd w:id="150"/>
    </w:p>
    <w:tbl>
      <w:tblPr>
        <w:tblW w:w="888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695"/>
        <w:gridCol w:w="2439"/>
        <w:gridCol w:w="4746"/>
      </w:tblGrid>
      <w:tr w:rsidR="007B6473" w14:paraId="5D2DC622" w14:textId="77777777" w:rsidTr="089F17F5">
        <w:trPr>
          <w:trHeight w:val="540"/>
        </w:trPr>
        <w:tc>
          <w:tcPr>
            <w:tcW w:w="8880"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AD4B4ED" w14:textId="0A216289" w:rsidR="007B6473" w:rsidRPr="007204E0" w:rsidRDefault="00646F9F">
            <w:pPr>
              <w:spacing w:before="120" w:after="120" w:line="276" w:lineRule="auto"/>
              <w:ind w:right="-920"/>
              <w:rPr>
                <w:rFonts w:ascii="Times New Roman" w:eastAsia="Times New Roman" w:hAnsi="Times New Roman" w:cs="Times New Roman"/>
                <w:sz w:val="24"/>
                <w:szCs w:val="24"/>
              </w:rPr>
            </w:pPr>
            <w:r w:rsidRPr="007204E0">
              <w:rPr>
                <w:rFonts w:ascii="Times New Roman" w:eastAsia="Times New Roman" w:hAnsi="Times New Roman" w:cs="Times New Roman"/>
                <w:b/>
                <w:sz w:val="24"/>
                <w:szCs w:val="24"/>
              </w:rPr>
              <w:t xml:space="preserve">Use case: </w:t>
            </w:r>
            <w:r w:rsidRPr="007204E0">
              <w:rPr>
                <w:rFonts w:ascii="Times New Roman" w:eastAsia="Times New Roman" w:hAnsi="Times New Roman" w:cs="Times New Roman"/>
                <w:sz w:val="24"/>
                <w:szCs w:val="24"/>
              </w:rPr>
              <w:t>UC009_</w:t>
            </w:r>
            <w:r w:rsidR="000345E2" w:rsidRPr="007204E0">
              <w:rPr>
                <w:rFonts w:ascii="Times New Roman" w:eastAsia="Times New Roman" w:hAnsi="Times New Roman" w:cs="Times New Roman"/>
                <w:sz w:val="24"/>
                <w:szCs w:val="24"/>
              </w:rPr>
              <w:t>Thêm Khách Hàng</w:t>
            </w:r>
          </w:p>
        </w:tc>
      </w:tr>
      <w:tr w:rsidR="007B6473" w14:paraId="391710A5" w14:textId="77777777" w:rsidTr="007204E0">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016DE9E" w14:textId="77777777" w:rsidR="007B6473" w:rsidRPr="007204E0" w:rsidRDefault="00646F9F">
            <w:pPr>
              <w:spacing w:before="120" w:after="120" w:line="276" w:lineRule="auto"/>
              <w:ind w:right="-60"/>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Mục đích:</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672C30" w14:textId="3F2FA251" w:rsidR="007B6473" w:rsidRPr="007204E0" w:rsidRDefault="70D76728" w:rsidP="00CD3755">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Thêm</w:t>
            </w:r>
            <w:r w:rsidR="00646F9F" w:rsidRPr="007204E0">
              <w:rPr>
                <w:rFonts w:ascii="Times New Roman" w:eastAsia="Times New Roman" w:hAnsi="Times New Roman" w:cs="Times New Roman"/>
                <w:sz w:val="24"/>
                <w:szCs w:val="24"/>
              </w:rPr>
              <w:t xml:space="preserve"> thông tin </w:t>
            </w:r>
            <w:r w:rsidR="32D1852C" w:rsidRPr="007204E0">
              <w:rPr>
                <w:rFonts w:ascii="Times New Roman" w:eastAsia="Times New Roman" w:hAnsi="Times New Roman" w:cs="Times New Roman"/>
                <w:sz w:val="24"/>
                <w:szCs w:val="24"/>
              </w:rPr>
              <w:t>khách hàng mới vào CSDL</w:t>
            </w:r>
          </w:p>
        </w:tc>
      </w:tr>
      <w:tr w:rsidR="007B6473" w14:paraId="61180155" w14:textId="77777777" w:rsidTr="007204E0">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4E6504D" w14:textId="77777777" w:rsidR="007B6473" w:rsidRPr="007204E0" w:rsidRDefault="00646F9F">
            <w:pPr>
              <w:spacing w:before="120" w:after="120" w:line="276" w:lineRule="auto"/>
              <w:ind w:right="-60"/>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Mô tả sơ lược:</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2A362F4" w14:textId="2614FE41" w:rsidR="007B6473" w:rsidRPr="007204E0" w:rsidRDefault="72818530" w:rsidP="00CD3755">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NVBH</w:t>
            </w:r>
            <w:r w:rsidR="780A631C" w:rsidRPr="007204E0">
              <w:rPr>
                <w:rFonts w:ascii="Times New Roman" w:eastAsia="Times New Roman" w:hAnsi="Times New Roman" w:cs="Times New Roman"/>
                <w:sz w:val="24"/>
                <w:szCs w:val="24"/>
              </w:rPr>
              <w:t xml:space="preserve"> thêm</w:t>
            </w:r>
            <w:r w:rsidR="00646F9F" w:rsidRPr="007204E0">
              <w:rPr>
                <w:rFonts w:ascii="Times New Roman" w:eastAsia="Times New Roman" w:hAnsi="Times New Roman" w:cs="Times New Roman"/>
                <w:sz w:val="24"/>
                <w:szCs w:val="24"/>
              </w:rPr>
              <w:t xml:space="preserve"> thông tin </w:t>
            </w:r>
            <w:r w:rsidR="756F54A9" w:rsidRPr="007204E0">
              <w:rPr>
                <w:rFonts w:ascii="Times New Roman" w:eastAsia="Times New Roman" w:hAnsi="Times New Roman" w:cs="Times New Roman"/>
                <w:sz w:val="24"/>
                <w:szCs w:val="24"/>
              </w:rPr>
              <w:t>khách hàng vào CSDL và hiển thị trên danh sách</w:t>
            </w:r>
          </w:p>
        </w:tc>
      </w:tr>
      <w:tr w:rsidR="007B6473" w14:paraId="6A01418F" w14:textId="77777777" w:rsidTr="007204E0">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0F7F9C9" w14:textId="77777777" w:rsidR="007B6473" w:rsidRPr="007204E0" w:rsidRDefault="00646F9F">
            <w:pPr>
              <w:spacing w:before="120" w:after="120" w:line="276" w:lineRule="auto"/>
              <w:ind w:right="-60"/>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Actor chính:</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436810A" w14:textId="6FC20678" w:rsidR="007B6473" w:rsidRPr="007204E0" w:rsidRDefault="3EC6C9D9">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NVBH</w:t>
            </w:r>
          </w:p>
        </w:tc>
      </w:tr>
      <w:tr w:rsidR="007B6473" w14:paraId="42E19BDD" w14:textId="77777777" w:rsidTr="007204E0">
        <w:trPr>
          <w:trHeight w:val="5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D3CFE90" w14:textId="77777777" w:rsidR="007B6473" w:rsidRPr="007204E0" w:rsidRDefault="00646F9F">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Actor phụ:</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7FEBE91" w14:textId="77777777" w:rsidR="007B6473" w:rsidRPr="007204E0" w:rsidRDefault="00646F9F" w:rsidP="00CD3755">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Không</w:t>
            </w:r>
          </w:p>
        </w:tc>
      </w:tr>
      <w:tr w:rsidR="007B6473" w14:paraId="2B7603D4" w14:textId="77777777" w:rsidTr="007204E0">
        <w:trPr>
          <w:trHeight w:val="940"/>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425494C" w14:textId="77777777" w:rsidR="007B6473" w:rsidRPr="007204E0" w:rsidRDefault="00646F9F" w:rsidP="00CD3755">
            <w:pPr>
              <w:spacing w:before="120" w:after="0" w:line="276" w:lineRule="auto"/>
              <w:ind w:right="-60"/>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Tiền điều kiện:</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579C48D" w14:textId="75BB142C" w:rsidR="0069285A" w:rsidRPr="007204E0" w:rsidRDefault="504C586D" w:rsidP="00CD3755">
            <w:pPr>
              <w:spacing w:before="120" w:after="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NVBH</w:t>
            </w:r>
            <w:r w:rsidR="00646F9F" w:rsidRPr="007204E0">
              <w:rPr>
                <w:rFonts w:ascii="Times New Roman" w:eastAsia="Times New Roman" w:hAnsi="Times New Roman" w:cs="Times New Roman"/>
                <w:sz w:val="24"/>
                <w:szCs w:val="24"/>
              </w:rPr>
              <w:t xml:space="preserve"> phải có tài khoản và đăng nhập thành công vào hệ thống</w:t>
            </w:r>
            <w:r w:rsidR="52F97AED" w:rsidRPr="007204E0">
              <w:rPr>
                <w:rFonts w:ascii="Times New Roman" w:eastAsia="Times New Roman" w:hAnsi="Times New Roman" w:cs="Times New Roman"/>
                <w:sz w:val="24"/>
                <w:szCs w:val="24"/>
              </w:rPr>
              <w:t xml:space="preserve"> và</w:t>
            </w:r>
            <w:r w:rsidR="00646F9F" w:rsidRPr="007204E0">
              <w:rPr>
                <w:rFonts w:ascii="Times New Roman" w:eastAsia="Times New Roman" w:hAnsi="Times New Roman" w:cs="Times New Roman"/>
                <w:sz w:val="24"/>
                <w:szCs w:val="24"/>
              </w:rPr>
              <w:t xml:space="preserve"> chọn chức năng </w:t>
            </w:r>
            <w:r w:rsidR="5419D814" w:rsidRPr="007204E0">
              <w:rPr>
                <w:rFonts w:ascii="Times New Roman" w:eastAsia="Times New Roman" w:hAnsi="Times New Roman" w:cs="Times New Roman"/>
                <w:sz w:val="24"/>
                <w:szCs w:val="24"/>
              </w:rPr>
              <w:t>thêm khách hàng</w:t>
            </w:r>
            <w:r w:rsidR="0069285A" w:rsidRPr="007204E0">
              <w:rPr>
                <w:rFonts w:ascii="Times New Roman" w:eastAsia="Times New Roman" w:hAnsi="Times New Roman" w:cs="Times New Roman"/>
                <w:sz w:val="24"/>
                <w:szCs w:val="24"/>
              </w:rPr>
              <w:t>, mã khách hàng được tạo tự động</w:t>
            </w:r>
            <w:r w:rsidR="00E06CC7" w:rsidRPr="007204E0">
              <w:rPr>
                <w:rFonts w:ascii="Times New Roman" w:eastAsia="Times New Roman" w:hAnsi="Times New Roman" w:cs="Times New Roman"/>
                <w:sz w:val="24"/>
                <w:szCs w:val="24"/>
              </w:rPr>
              <w:t>, số điện thoại chưa đăng ký</w:t>
            </w:r>
            <w:r w:rsidR="00B30A40" w:rsidRPr="007204E0">
              <w:rPr>
                <w:rFonts w:ascii="Times New Roman" w:eastAsia="Times New Roman" w:hAnsi="Times New Roman" w:cs="Times New Roman"/>
                <w:sz w:val="24"/>
                <w:szCs w:val="24"/>
              </w:rPr>
              <w:t xml:space="preserve"> trong CSDL</w:t>
            </w:r>
          </w:p>
        </w:tc>
      </w:tr>
      <w:tr w:rsidR="007B6473" w14:paraId="1F6FE1EB" w14:textId="77777777" w:rsidTr="007204E0">
        <w:trPr>
          <w:trHeight w:val="525"/>
        </w:trPr>
        <w:tc>
          <w:tcPr>
            <w:tcW w:w="169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97DB51A" w14:textId="77777777" w:rsidR="007B6473" w:rsidRPr="007204E0" w:rsidRDefault="00646F9F">
            <w:pPr>
              <w:spacing w:before="120" w:after="120" w:line="276" w:lineRule="auto"/>
              <w:ind w:right="-40"/>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Hậu điều kiện:</w:t>
            </w:r>
          </w:p>
        </w:tc>
        <w:tc>
          <w:tcPr>
            <w:tcW w:w="718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699A587" w14:textId="6604A88D" w:rsidR="007B6473" w:rsidRPr="007204E0" w:rsidRDefault="2017F8BC" w:rsidP="00CD3755">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Thông tin khách hàng được thêm vào CSDL</w:t>
            </w:r>
          </w:p>
        </w:tc>
      </w:tr>
      <w:tr w:rsidR="007B6473" w14:paraId="42B879CD" w14:textId="77777777" w:rsidTr="089F17F5">
        <w:trPr>
          <w:trHeight w:val="540"/>
        </w:trPr>
        <w:tc>
          <w:tcPr>
            <w:tcW w:w="8880"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23ABEDA" w14:textId="77777777" w:rsidR="007B6473" w:rsidRPr="007204E0" w:rsidRDefault="00646F9F">
            <w:pPr>
              <w:spacing w:before="120" w:after="120" w:line="276" w:lineRule="auto"/>
              <w:rPr>
                <w:rFonts w:ascii="Times New Roman" w:eastAsia="Times New Roman" w:hAnsi="Times New Roman" w:cs="Times New Roman"/>
                <w:b/>
                <w:sz w:val="24"/>
                <w:szCs w:val="24"/>
              </w:rPr>
            </w:pPr>
            <w:r w:rsidRPr="007204E0">
              <w:rPr>
                <w:rFonts w:ascii="Times New Roman" w:eastAsia="Times New Roman" w:hAnsi="Times New Roman" w:cs="Times New Roman"/>
                <w:b/>
                <w:sz w:val="24"/>
                <w:szCs w:val="24"/>
              </w:rPr>
              <w:t>Luồng sự kiện chính:</w:t>
            </w:r>
          </w:p>
        </w:tc>
      </w:tr>
      <w:tr w:rsidR="007B6473" w14:paraId="5E41EC23"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A2587B0" w14:textId="748C9C87" w:rsidR="007B6473" w:rsidRPr="007204E0" w:rsidRDefault="4877E453" w:rsidP="008539A7">
            <w:pPr>
              <w:spacing w:before="120" w:after="120" w:line="276" w:lineRule="auto"/>
              <w:jc w:val="center"/>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NVBH</w:t>
            </w: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CD33916" w14:textId="515DE658" w:rsidR="007B6473" w:rsidRPr="007204E0" w:rsidRDefault="00646F9F" w:rsidP="008539A7">
            <w:pPr>
              <w:spacing w:before="120" w:after="120" w:line="276" w:lineRule="auto"/>
              <w:jc w:val="center"/>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Hệ thống</w:t>
            </w:r>
          </w:p>
        </w:tc>
      </w:tr>
      <w:tr w:rsidR="007B6473" w14:paraId="73D84899" w14:textId="77777777" w:rsidTr="00706EB0">
        <w:trPr>
          <w:trHeight w:val="442"/>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20CF12E" w14:textId="5AEAE271" w:rsidR="007B6473" w:rsidRPr="007204E0" w:rsidRDefault="00646F9F">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1. </w:t>
            </w:r>
            <w:r w:rsidR="5C06FE67" w:rsidRPr="007204E0">
              <w:rPr>
                <w:rFonts w:ascii="Times New Roman" w:eastAsia="Times New Roman" w:hAnsi="Times New Roman" w:cs="Times New Roman"/>
                <w:sz w:val="24"/>
                <w:szCs w:val="24"/>
              </w:rPr>
              <w:t>Nhập thông tin khách hàng cần thêm</w:t>
            </w: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58D2BDA" w14:textId="77777777" w:rsidR="007B6473" w:rsidRPr="007204E0" w:rsidRDefault="007B6473">
            <w:pPr>
              <w:rPr>
                <w:rFonts w:ascii="Times New Roman" w:eastAsia="Times New Roman" w:hAnsi="Times New Roman" w:cs="Times New Roman"/>
                <w:sz w:val="24"/>
                <w:szCs w:val="24"/>
              </w:rPr>
            </w:pPr>
          </w:p>
        </w:tc>
      </w:tr>
      <w:tr w:rsidR="007B6473" w14:paraId="5E769A77"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B65FFD4" w14:textId="77777777" w:rsidR="007B6473" w:rsidRPr="007204E0" w:rsidRDefault="00646F9F">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 </w:t>
            </w: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31457BC" w14:textId="521BF928" w:rsidR="007B6473" w:rsidRPr="007204E0" w:rsidRDefault="00646F9F">
            <w:pPr>
              <w:spacing w:before="120" w:after="120"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2. </w:t>
            </w:r>
            <w:r w:rsidR="5083F249" w:rsidRPr="007204E0">
              <w:rPr>
                <w:rFonts w:ascii="Times New Roman" w:eastAsia="Times New Roman" w:hAnsi="Times New Roman" w:cs="Times New Roman"/>
                <w:sz w:val="24"/>
                <w:szCs w:val="24"/>
              </w:rPr>
              <w:t xml:space="preserve">Kiểm tra </w:t>
            </w:r>
            <w:r w:rsidR="00616284" w:rsidRPr="007204E0">
              <w:rPr>
                <w:rFonts w:ascii="Times New Roman" w:eastAsia="Times New Roman" w:hAnsi="Times New Roman" w:cs="Times New Roman"/>
                <w:sz w:val="24"/>
                <w:szCs w:val="24"/>
              </w:rPr>
              <w:t>định dạng dữ liệu</w:t>
            </w:r>
          </w:p>
        </w:tc>
      </w:tr>
      <w:tr w:rsidR="75862845" w14:paraId="440C3259"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1691877" w14:textId="1157C2A7" w:rsidR="278B658E" w:rsidRPr="007204E0" w:rsidRDefault="278B658E" w:rsidP="75862845">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3. Chọn Lưu</w:t>
            </w: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012DE6" w14:textId="19EDACB9" w:rsidR="75862845" w:rsidRPr="007204E0" w:rsidRDefault="75862845" w:rsidP="75862845">
            <w:pPr>
              <w:spacing w:line="276" w:lineRule="auto"/>
              <w:rPr>
                <w:rFonts w:ascii="Times New Roman" w:eastAsia="Times New Roman" w:hAnsi="Times New Roman" w:cs="Times New Roman"/>
                <w:sz w:val="24"/>
                <w:szCs w:val="24"/>
              </w:rPr>
            </w:pPr>
          </w:p>
        </w:tc>
      </w:tr>
      <w:tr w:rsidR="4273BB93" w14:paraId="38640B0B"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DAC2DC1" w14:textId="504A356B" w:rsidR="4273BB93" w:rsidRPr="007204E0" w:rsidRDefault="4273BB93" w:rsidP="4273BB93">
            <w:pPr>
              <w:spacing w:line="276" w:lineRule="auto"/>
              <w:rPr>
                <w:rFonts w:ascii="Times New Roman" w:eastAsia="Times New Roman" w:hAnsi="Times New Roman" w:cs="Times New Roman"/>
                <w:sz w:val="24"/>
                <w:szCs w:val="24"/>
              </w:rPr>
            </w:pP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26FA6DB" w14:textId="37B10D61" w:rsidR="4273BB93" w:rsidRPr="007204E0" w:rsidRDefault="278B658E" w:rsidP="4273BB93">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4. Lưu thông tin vừa nhập vào CSDL và hiển thị trên danh sách</w:t>
            </w:r>
          </w:p>
        </w:tc>
      </w:tr>
      <w:tr w:rsidR="0A4B270E" w14:paraId="54C209C3"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608B10" w14:textId="76CD4A7A" w:rsidR="0A4B270E" w:rsidRPr="007204E0" w:rsidRDefault="0A4B270E" w:rsidP="0A4B270E">
            <w:pPr>
              <w:spacing w:line="276" w:lineRule="auto"/>
              <w:rPr>
                <w:rFonts w:ascii="Times New Roman" w:eastAsia="Times New Roman" w:hAnsi="Times New Roman" w:cs="Times New Roman"/>
                <w:sz w:val="24"/>
                <w:szCs w:val="24"/>
              </w:rPr>
            </w:pP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3D1F337" w14:textId="48A27FA6" w:rsidR="5083F249" w:rsidRPr="007204E0" w:rsidRDefault="278B658E"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5</w:t>
            </w:r>
            <w:r w:rsidR="5083F249" w:rsidRPr="007204E0">
              <w:rPr>
                <w:rFonts w:ascii="Times New Roman" w:eastAsia="Times New Roman" w:hAnsi="Times New Roman" w:cs="Times New Roman"/>
                <w:sz w:val="24"/>
                <w:szCs w:val="24"/>
              </w:rPr>
              <w:t>. Thông báo thêm thành công</w:t>
            </w:r>
          </w:p>
        </w:tc>
      </w:tr>
      <w:tr w:rsidR="0A4B270E" w14:paraId="70D1BAE6" w14:textId="77777777" w:rsidTr="0A4B270E">
        <w:trPr>
          <w:trHeight w:val="540"/>
        </w:trPr>
        <w:tc>
          <w:tcPr>
            <w:tcW w:w="8880"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8ED2661" w14:textId="0BC79CCC" w:rsidR="29E3E449" w:rsidRPr="007204E0" w:rsidRDefault="29E3E449"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b/>
                <w:bCs/>
                <w:sz w:val="24"/>
                <w:szCs w:val="24"/>
              </w:rPr>
              <w:t>Luồng sự kiện thay thế:</w:t>
            </w:r>
          </w:p>
        </w:tc>
      </w:tr>
      <w:tr w:rsidR="0A4B270E" w14:paraId="673FA6D9"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F21043A" w14:textId="51DCE0D3" w:rsidR="0A4B270E" w:rsidRPr="007204E0" w:rsidRDefault="0A4B270E" w:rsidP="0A4B270E">
            <w:pPr>
              <w:spacing w:line="276" w:lineRule="auto"/>
              <w:rPr>
                <w:rFonts w:ascii="Times New Roman" w:eastAsia="Times New Roman" w:hAnsi="Times New Roman" w:cs="Times New Roman"/>
                <w:sz w:val="24"/>
                <w:szCs w:val="24"/>
              </w:rPr>
            </w:pP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1037984" w14:textId="4EE913E4" w:rsidR="29E3E449" w:rsidRPr="007204E0" w:rsidRDefault="29E3E449"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2.1. Thông báo </w:t>
            </w:r>
            <w:r w:rsidR="00237BF7" w:rsidRPr="007204E0">
              <w:rPr>
                <w:rFonts w:ascii="Times New Roman" w:eastAsia="Times New Roman" w:hAnsi="Times New Roman" w:cs="Times New Roman"/>
                <w:sz w:val="24"/>
                <w:szCs w:val="24"/>
              </w:rPr>
              <w:t>dữ liệu sai định dạng</w:t>
            </w:r>
            <w:r w:rsidRPr="007204E0">
              <w:rPr>
                <w:rFonts w:ascii="Times New Roman" w:eastAsia="Times New Roman" w:hAnsi="Times New Roman" w:cs="Times New Roman"/>
                <w:sz w:val="24"/>
                <w:szCs w:val="24"/>
              </w:rPr>
              <w:t>, yêu cầu nhập lại</w:t>
            </w:r>
          </w:p>
        </w:tc>
      </w:tr>
      <w:tr w:rsidR="0A4B270E" w14:paraId="00A0E7AA" w14:textId="77777777" w:rsidTr="00706EB0">
        <w:trPr>
          <w:trHeight w:val="540"/>
        </w:trPr>
        <w:tc>
          <w:tcPr>
            <w:tcW w:w="4134"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6EA0838" w14:textId="1ED244B1" w:rsidR="29E3E449" w:rsidRPr="007204E0" w:rsidRDefault="29E3E449"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2.2. Chọn OK</w:t>
            </w:r>
          </w:p>
        </w:tc>
        <w:tc>
          <w:tcPr>
            <w:tcW w:w="4746"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EC182D5" w14:textId="442EE915" w:rsidR="0A4B270E" w:rsidRPr="007204E0" w:rsidRDefault="0A4B270E" w:rsidP="0A4B270E">
            <w:pPr>
              <w:spacing w:line="276" w:lineRule="auto"/>
              <w:rPr>
                <w:rFonts w:ascii="Times New Roman" w:eastAsia="Times New Roman" w:hAnsi="Times New Roman" w:cs="Times New Roman"/>
                <w:sz w:val="24"/>
                <w:szCs w:val="24"/>
              </w:rPr>
            </w:pPr>
          </w:p>
        </w:tc>
      </w:tr>
      <w:tr w:rsidR="0A4B270E" w14:paraId="409C1510" w14:textId="77777777" w:rsidTr="00706EB0">
        <w:trPr>
          <w:trHeight w:val="540"/>
        </w:trPr>
        <w:tc>
          <w:tcPr>
            <w:tcW w:w="4134"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4D6199ED" w14:textId="28767A4B" w:rsidR="0A4B270E" w:rsidRPr="007204E0" w:rsidRDefault="0A4B270E" w:rsidP="0A4B270E">
            <w:pPr>
              <w:spacing w:line="276" w:lineRule="auto"/>
              <w:rPr>
                <w:rFonts w:ascii="Times New Roman" w:eastAsia="Times New Roman" w:hAnsi="Times New Roman" w:cs="Times New Roman"/>
                <w:sz w:val="24"/>
                <w:szCs w:val="24"/>
              </w:rPr>
            </w:pPr>
          </w:p>
        </w:tc>
        <w:tc>
          <w:tcPr>
            <w:tcW w:w="4746"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6B0097CF" w14:textId="0675FFB4" w:rsidR="29E3E449" w:rsidRPr="007204E0" w:rsidRDefault="29E3E449"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2.3. Quay lại bước 1</w:t>
            </w:r>
          </w:p>
        </w:tc>
      </w:tr>
      <w:tr w:rsidR="00117DEF" w14:paraId="05B5FA07" w14:textId="77777777" w:rsidTr="00706EB0">
        <w:trPr>
          <w:trHeight w:val="540"/>
        </w:trPr>
        <w:tc>
          <w:tcPr>
            <w:tcW w:w="413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2876F0F" w14:textId="77777777" w:rsidR="00117DEF" w:rsidRPr="007204E0" w:rsidRDefault="00117DEF" w:rsidP="0A4B270E">
            <w:pPr>
              <w:spacing w:line="276" w:lineRule="auto"/>
              <w:rPr>
                <w:rFonts w:ascii="Times New Roman" w:eastAsia="Times New Roman" w:hAnsi="Times New Roman" w:cs="Times New Roman"/>
                <w:sz w:val="24"/>
                <w:szCs w:val="24"/>
              </w:rPr>
            </w:pPr>
          </w:p>
        </w:tc>
        <w:tc>
          <w:tcPr>
            <w:tcW w:w="474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BC5FD9" w14:textId="296B359B" w:rsidR="00117DEF" w:rsidRPr="007204E0" w:rsidRDefault="00117DEF"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4.1.</w:t>
            </w:r>
            <w:r w:rsidR="00B30A40" w:rsidRPr="007204E0">
              <w:rPr>
                <w:rFonts w:ascii="Times New Roman" w:eastAsia="Times New Roman" w:hAnsi="Times New Roman" w:cs="Times New Roman"/>
                <w:sz w:val="24"/>
                <w:szCs w:val="24"/>
              </w:rPr>
              <w:t xml:space="preserve"> Hiển thị</w:t>
            </w:r>
            <w:r w:rsidRPr="007204E0">
              <w:rPr>
                <w:rFonts w:ascii="Times New Roman" w:eastAsia="Times New Roman" w:hAnsi="Times New Roman" w:cs="Times New Roman"/>
                <w:sz w:val="24"/>
                <w:szCs w:val="24"/>
              </w:rPr>
              <w:t xml:space="preserve"> </w:t>
            </w:r>
            <w:r w:rsidR="00B30A40" w:rsidRPr="007204E0">
              <w:rPr>
                <w:rFonts w:ascii="Times New Roman" w:eastAsia="Times New Roman" w:hAnsi="Times New Roman" w:cs="Times New Roman"/>
                <w:sz w:val="24"/>
                <w:szCs w:val="24"/>
              </w:rPr>
              <w:t>s</w:t>
            </w:r>
            <w:r w:rsidRPr="007204E0">
              <w:rPr>
                <w:rFonts w:ascii="Times New Roman" w:eastAsia="Times New Roman" w:hAnsi="Times New Roman" w:cs="Times New Roman"/>
                <w:sz w:val="24"/>
                <w:szCs w:val="24"/>
              </w:rPr>
              <w:t>ố điện thoại đã tồn tại trong CSDL</w:t>
            </w:r>
          </w:p>
        </w:tc>
      </w:tr>
      <w:tr w:rsidR="00B30A40" w14:paraId="4B3C4BD2" w14:textId="77777777" w:rsidTr="00706EB0">
        <w:trPr>
          <w:trHeight w:val="540"/>
        </w:trPr>
        <w:tc>
          <w:tcPr>
            <w:tcW w:w="413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EA917B" w14:textId="347BDB27" w:rsidR="00B30A40" w:rsidRPr="007204E0" w:rsidRDefault="00986C81" w:rsidP="0A4B270E">
            <w:pPr>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4.2. </w:t>
            </w:r>
            <w:r w:rsidR="0048502C" w:rsidRPr="007204E0">
              <w:rPr>
                <w:rFonts w:ascii="Times New Roman" w:eastAsia="Times New Roman" w:hAnsi="Times New Roman" w:cs="Times New Roman"/>
                <w:sz w:val="24"/>
                <w:szCs w:val="24"/>
              </w:rPr>
              <w:t>Nhập lại số điện thoại</w:t>
            </w:r>
          </w:p>
        </w:tc>
        <w:tc>
          <w:tcPr>
            <w:tcW w:w="474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1DBE064" w14:textId="77777777" w:rsidR="00B30A40" w:rsidRPr="007204E0" w:rsidRDefault="00B30A40" w:rsidP="0A4B270E">
            <w:pPr>
              <w:spacing w:line="276" w:lineRule="auto"/>
              <w:rPr>
                <w:rFonts w:ascii="Times New Roman" w:eastAsia="Times New Roman" w:hAnsi="Times New Roman" w:cs="Times New Roman"/>
                <w:sz w:val="24"/>
                <w:szCs w:val="24"/>
              </w:rPr>
            </w:pPr>
          </w:p>
        </w:tc>
      </w:tr>
      <w:tr w:rsidR="00986C81" w14:paraId="3F751C4B" w14:textId="77777777" w:rsidTr="00706EB0">
        <w:trPr>
          <w:trHeight w:val="540"/>
        </w:trPr>
        <w:tc>
          <w:tcPr>
            <w:tcW w:w="413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CDD2E0" w14:textId="77777777" w:rsidR="00986C81" w:rsidRPr="007204E0" w:rsidRDefault="00986C81" w:rsidP="0A4B270E">
            <w:pPr>
              <w:spacing w:line="276" w:lineRule="auto"/>
              <w:rPr>
                <w:rFonts w:ascii="Times New Roman" w:eastAsia="Times New Roman" w:hAnsi="Times New Roman" w:cs="Times New Roman"/>
                <w:sz w:val="24"/>
                <w:szCs w:val="24"/>
              </w:rPr>
            </w:pPr>
          </w:p>
        </w:tc>
        <w:tc>
          <w:tcPr>
            <w:tcW w:w="4746"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91FAE79" w14:textId="356D6319" w:rsidR="00986C81" w:rsidRPr="007204E0" w:rsidRDefault="00986C81" w:rsidP="004F662D">
            <w:pPr>
              <w:keepNext/>
              <w:spacing w:line="276" w:lineRule="auto"/>
              <w:rPr>
                <w:rFonts w:ascii="Times New Roman" w:eastAsia="Times New Roman" w:hAnsi="Times New Roman" w:cs="Times New Roman"/>
                <w:sz w:val="24"/>
                <w:szCs w:val="24"/>
              </w:rPr>
            </w:pPr>
            <w:r w:rsidRPr="007204E0">
              <w:rPr>
                <w:rFonts w:ascii="Times New Roman" w:eastAsia="Times New Roman" w:hAnsi="Times New Roman" w:cs="Times New Roman"/>
                <w:sz w:val="24"/>
                <w:szCs w:val="24"/>
              </w:rPr>
              <w:t xml:space="preserve">4.3. Quay lại bước </w:t>
            </w:r>
            <w:r w:rsidR="005F0689" w:rsidRPr="007204E0">
              <w:rPr>
                <w:rFonts w:ascii="Times New Roman" w:eastAsia="Times New Roman" w:hAnsi="Times New Roman" w:cs="Times New Roman"/>
                <w:sz w:val="24"/>
                <w:szCs w:val="24"/>
              </w:rPr>
              <w:t>2</w:t>
            </w:r>
          </w:p>
        </w:tc>
      </w:tr>
    </w:tbl>
    <w:p w14:paraId="5830BCE7" w14:textId="4BB7659E" w:rsidR="004F662D" w:rsidRDefault="004F662D" w:rsidP="004F662D">
      <w:pPr>
        <w:pStyle w:val="Caption"/>
        <w:jc w:val="center"/>
      </w:pPr>
      <w:bookmarkStart w:id="151" w:name="_Toc146233553"/>
      <w:bookmarkStart w:id="152" w:name="_Toc146318006"/>
      <w:r>
        <w:t xml:space="preserve">Bảng </w:t>
      </w:r>
      <w:r w:rsidR="00E56A17">
        <w:fldChar w:fldCharType="begin"/>
      </w:r>
      <w:r w:rsidR="00E56A17">
        <w:instrText xml:space="preserve"> SEQ Bảng \* ARABIC </w:instrText>
      </w:r>
      <w:r w:rsidR="00E56A17">
        <w:fldChar w:fldCharType="separate"/>
      </w:r>
      <w:r w:rsidR="00900AFA">
        <w:rPr>
          <w:noProof/>
        </w:rPr>
        <w:t>13</w:t>
      </w:r>
      <w:r w:rsidR="00E56A17">
        <w:rPr>
          <w:noProof/>
        </w:rPr>
        <w:fldChar w:fldCharType="end"/>
      </w:r>
      <w:r>
        <w:t xml:space="preserve">. </w:t>
      </w:r>
      <w:r w:rsidRPr="00AE15A8">
        <w:t xml:space="preserve"> Đặc tả Usecase Thêm Khách Hàng</w:t>
      </w:r>
    </w:p>
    <w:p w14:paraId="580EB474" w14:textId="3530F239" w:rsidR="007B6473" w:rsidRDefault="00646F9F" w:rsidP="00DB701A">
      <w:pPr>
        <w:pStyle w:val="Top3"/>
      </w:pPr>
      <w:bookmarkStart w:id="153" w:name="_Toc152431152"/>
      <w:bookmarkStart w:id="154" w:name="_Toc153383739"/>
      <w:r>
        <w:t>Biểu đồ</w:t>
      </w:r>
      <w:bookmarkEnd w:id="151"/>
      <w:bookmarkEnd w:id="152"/>
      <w:bookmarkEnd w:id="153"/>
      <w:bookmarkEnd w:id="154"/>
    </w:p>
    <w:p w14:paraId="472DA9A5" w14:textId="77777777" w:rsidR="007B6473" w:rsidRPr="00B569DD" w:rsidRDefault="00646F9F">
      <w:pPr>
        <w:spacing w:after="120" w:line="240" w:lineRule="auto"/>
        <w:rPr>
          <w:rFonts w:ascii="Times New Roman" w:eastAsia="Times New Roman" w:hAnsi="Times New Roman" w:cs="Times New Roman"/>
          <w:b/>
          <w:i/>
          <w:sz w:val="26"/>
          <w:szCs w:val="26"/>
        </w:rPr>
      </w:pPr>
      <w:r w:rsidRPr="00B569DD">
        <w:rPr>
          <w:rFonts w:ascii="Times New Roman" w:eastAsia="Times New Roman" w:hAnsi="Times New Roman" w:cs="Times New Roman"/>
          <w:b/>
          <w:i/>
          <w:sz w:val="26"/>
          <w:szCs w:val="26"/>
        </w:rPr>
        <w:t>Activity</w:t>
      </w:r>
    </w:p>
    <w:p w14:paraId="12F8AA1E" w14:textId="77777777" w:rsidR="007B6473" w:rsidRDefault="00B569DD" w:rsidP="00723337">
      <w:r>
        <w:rPr>
          <w:noProof/>
        </w:rPr>
        <w:drawing>
          <wp:inline distT="0" distB="0" distL="0" distR="0" wp14:anchorId="0888D218" wp14:editId="725AEC34">
            <wp:extent cx="6511636" cy="5222875"/>
            <wp:effectExtent l="0" t="0" r="3810" b="0"/>
            <wp:docPr id="604044204" name="Picture 60404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204" name="Picture 604044204"/>
                    <pic:cNvPicPr/>
                  </pic:nvPicPr>
                  <pic:blipFill>
                    <a:blip r:embed="rId30" cstate="email">
                      <a:extLst>
                        <a:ext uri="{28A0092B-C50C-407E-A947-70E740481C1C}">
                          <a14:useLocalDpi xmlns:a14="http://schemas.microsoft.com/office/drawing/2010/main"/>
                        </a:ext>
                      </a:extLst>
                    </a:blip>
                    <a:stretch>
                      <a:fillRect/>
                    </a:stretch>
                  </pic:blipFill>
                  <pic:spPr>
                    <a:xfrm>
                      <a:off x="0" y="0"/>
                      <a:ext cx="6511636" cy="5222875"/>
                    </a:xfrm>
                    <a:prstGeom prst="rect">
                      <a:avLst/>
                    </a:prstGeom>
                  </pic:spPr>
                </pic:pic>
              </a:graphicData>
            </a:graphic>
          </wp:inline>
        </w:drawing>
      </w:r>
    </w:p>
    <w:p w14:paraId="42016066" w14:textId="63D068B9" w:rsidR="0064029C" w:rsidRPr="00B569DD" w:rsidRDefault="00F65F41" w:rsidP="00E952C5">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18</w:t>
      </w:r>
      <w:r w:rsidR="00E56A17">
        <w:rPr>
          <w:noProof/>
        </w:rPr>
        <w:fldChar w:fldCharType="end"/>
      </w:r>
      <w:r w:rsidR="00E952C5">
        <w:t>.</w:t>
      </w:r>
      <w:r>
        <w:t xml:space="preserve"> Activity Thêm Khách Hàng</w:t>
      </w:r>
    </w:p>
    <w:p w14:paraId="64A235A3" w14:textId="77777777" w:rsidR="00DB701A" w:rsidRDefault="00DB701A">
      <w:pPr>
        <w:spacing w:after="120" w:line="240" w:lineRule="auto"/>
        <w:rPr>
          <w:rFonts w:ascii="Times New Roman" w:eastAsia="Times New Roman" w:hAnsi="Times New Roman" w:cs="Times New Roman"/>
          <w:b/>
          <w:i/>
          <w:sz w:val="26"/>
          <w:szCs w:val="26"/>
        </w:rPr>
      </w:pPr>
    </w:p>
    <w:p w14:paraId="533269A2" w14:textId="77777777" w:rsidR="00DB701A" w:rsidRDefault="00DB701A">
      <w:pPr>
        <w:spacing w:after="120" w:line="240" w:lineRule="auto"/>
        <w:rPr>
          <w:rFonts w:ascii="Times New Roman" w:eastAsia="Times New Roman" w:hAnsi="Times New Roman" w:cs="Times New Roman"/>
          <w:b/>
          <w:i/>
          <w:sz w:val="26"/>
          <w:szCs w:val="26"/>
        </w:rPr>
      </w:pPr>
    </w:p>
    <w:p w14:paraId="5A80745A" w14:textId="77777777" w:rsidR="00DB701A" w:rsidRDefault="00DB701A">
      <w:pPr>
        <w:spacing w:after="120" w:line="240" w:lineRule="auto"/>
        <w:rPr>
          <w:rFonts w:ascii="Times New Roman" w:eastAsia="Times New Roman" w:hAnsi="Times New Roman" w:cs="Times New Roman"/>
          <w:b/>
          <w:i/>
          <w:sz w:val="26"/>
          <w:szCs w:val="26"/>
        </w:rPr>
      </w:pPr>
    </w:p>
    <w:p w14:paraId="4F7F4E37" w14:textId="77777777" w:rsidR="00DB701A" w:rsidRDefault="00DB701A">
      <w:pPr>
        <w:spacing w:after="120" w:line="240" w:lineRule="auto"/>
        <w:rPr>
          <w:rFonts w:ascii="Times New Roman" w:eastAsia="Times New Roman" w:hAnsi="Times New Roman" w:cs="Times New Roman"/>
          <w:b/>
          <w:i/>
          <w:sz w:val="26"/>
          <w:szCs w:val="26"/>
        </w:rPr>
      </w:pPr>
    </w:p>
    <w:p w14:paraId="2B20761A" w14:textId="77777777" w:rsidR="00DB701A" w:rsidRDefault="00DB701A">
      <w:pPr>
        <w:spacing w:after="120" w:line="240" w:lineRule="auto"/>
        <w:rPr>
          <w:rFonts w:ascii="Times New Roman" w:eastAsia="Times New Roman" w:hAnsi="Times New Roman" w:cs="Times New Roman"/>
          <w:b/>
          <w:i/>
          <w:sz w:val="26"/>
          <w:szCs w:val="26"/>
        </w:rPr>
      </w:pPr>
    </w:p>
    <w:p w14:paraId="497B12B1" w14:textId="77777777" w:rsidR="00DB701A" w:rsidRDefault="00DB701A">
      <w:pPr>
        <w:spacing w:after="120" w:line="240" w:lineRule="auto"/>
        <w:rPr>
          <w:rFonts w:ascii="Times New Roman" w:eastAsia="Times New Roman" w:hAnsi="Times New Roman" w:cs="Times New Roman"/>
          <w:b/>
          <w:i/>
          <w:sz w:val="26"/>
          <w:szCs w:val="26"/>
        </w:rPr>
      </w:pPr>
    </w:p>
    <w:p w14:paraId="4DCD2A44" w14:textId="77777777" w:rsidR="00DB701A" w:rsidRDefault="00DB701A">
      <w:pPr>
        <w:spacing w:after="120" w:line="240" w:lineRule="auto"/>
        <w:rPr>
          <w:rFonts w:ascii="Times New Roman" w:eastAsia="Times New Roman" w:hAnsi="Times New Roman" w:cs="Times New Roman"/>
          <w:b/>
          <w:i/>
          <w:sz w:val="26"/>
          <w:szCs w:val="26"/>
        </w:rPr>
      </w:pPr>
    </w:p>
    <w:p w14:paraId="41D50503" w14:textId="77777777" w:rsidR="00DB701A" w:rsidRDefault="00DB701A">
      <w:pPr>
        <w:spacing w:after="120" w:line="240" w:lineRule="auto"/>
        <w:rPr>
          <w:rFonts w:ascii="Times New Roman" w:eastAsia="Times New Roman" w:hAnsi="Times New Roman" w:cs="Times New Roman"/>
          <w:b/>
          <w:i/>
          <w:sz w:val="26"/>
          <w:szCs w:val="26"/>
        </w:rPr>
      </w:pPr>
    </w:p>
    <w:p w14:paraId="1A446DDB" w14:textId="77777777" w:rsidR="00DB701A" w:rsidRDefault="00DB701A">
      <w:pPr>
        <w:spacing w:after="120" w:line="240" w:lineRule="auto"/>
        <w:rPr>
          <w:rFonts w:ascii="Times New Roman" w:eastAsia="Times New Roman" w:hAnsi="Times New Roman" w:cs="Times New Roman"/>
          <w:b/>
          <w:i/>
          <w:sz w:val="26"/>
          <w:szCs w:val="26"/>
        </w:rPr>
      </w:pPr>
    </w:p>
    <w:p w14:paraId="2862DDA9" w14:textId="242E2B6B" w:rsidR="007B6473" w:rsidRDefault="00646F9F">
      <w:pPr>
        <w:spacing w:after="120" w:line="240" w:lineRule="auto"/>
        <w:rPr>
          <w:rFonts w:ascii="Times New Roman" w:eastAsia="Times New Roman" w:hAnsi="Times New Roman" w:cs="Times New Roman"/>
          <w:b/>
          <w:sz w:val="26"/>
          <w:szCs w:val="26"/>
        </w:rPr>
      </w:pPr>
      <w:r w:rsidRPr="00B569DD">
        <w:rPr>
          <w:rFonts w:ascii="Times New Roman" w:eastAsia="Times New Roman" w:hAnsi="Times New Roman" w:cs="Times New Roman"/>
          <w:b/>
          <w:i/>
          <w:sz w:val="26"/>
          <w:szCs w:val="26"/>
        </w:rPr>
        <w:t>Sequence</w:t>
      </w:r>
    </w:p>
    <w:p w14:paraId="68345B8D" w14:textId="77777777" w:rsidR="009E470C" w:rsidRDefault="00C9013D" w:rsidP="00723337">
      <w:r>
        <w:rPr>
          <w:noProof/>
        </w:rPr>
        <w:drawing>
          <wp:inline distT="0" distB="0" distL="0" distR="0" wp14:anchorId="2CCCD5E5" wp14:editId="0A3102FC">
            <wp:extent cx="6511925" cy="4697730"/>
            <wp:effectExtent l="0" t="0" r="3175" b="7620"/>
            <wp:docPr id="2021811803" name="Picture 202181180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1803" name="Picture 10" descr="A diagram of a projec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1925" cy="4697730"/>
                    </a:xfrm>
                    <a:prstGeom prst="rect">
                      <a:avLst/>
                    </a:prstGeom>
                    <a:noFill/>
                    <a:ln>
                      <a:noFill/>
                    </a:ln>
                  </pic:spPr>
                </pic:pic>
              </a:graphicData>
            </a:graphic>
          </wp:inline>
        </w:drawing>
      </w:r>
    </w:p>
    <w:p w14:paraId="73DE6E37" w14:textId="3B0CBB30" w:rsidR="007B6473" w:rsidRDefault="009E470C" w:rsidP="009E470C">
      <w:pPr>
        <w:pStyle w:val="Caption"/>
        <w:jc w:val="center"/>
        <w:rPr>
          <w:rFonts w:ascii="Times New Roman" w:eastAsia="Times New Roman" w:hAnsi="Times New Roman" w:cs="Times New Roman"/>
          <w:b/>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19</w:t>
      </w:r>
      <w:r w:rsidR="00E56A17">
        <w:rPr>
          <w:noProof/>
        </w:rPr>
        <w:fldChar w:fldCharType="end"/>
      </w:r>
      <w:r>
        <w:t xml:space="preserve">. </w:t>
      </w:r>
      <w:r w:rsidRPr="00DA2C2D">
        <w:t>Sequence Thêm Khách Hàng</w:t>
      </w:r>
    </w:p>
    <w:p w14:paraId="37371B4F" w14:textId="0E79DA4B" w:rsidR="007B6473" w:rsidRDefault="00646F9F" w:rsidP="005B2AAD">
      <w:pPr>
        <w:pStyle w:val="Top2"/>
      </w:pPr>
      <w:bookmarkStart w:id="155" w:name="_Toc146233554"/>
      <w:bookmarkStart w:id="156" w:name="_Toc146318007"/>
      <w:bookmarkStart w:id="157" w:name="_Toc152431153"/>
      <w:bookmarkStart w:id="158" w:name="_Toc153383740"/>
      <w:r>
        <w:t>UC010_</w:t>
      </w:r>
      <w:r w:rsidR="00497CF4" w:rsidRPr="00434AB4">
        <w:t xml:space="preserve">Cập </w:t>
      </w:r>
      <w:r w:rsidR="0002313C" w:rsidRPr="00434AB4">
        <w:t>Nhật Thông Tin Khách Hàng</w:t>
      </w:r>
      <w:bookmarkEnd w:id="155"/>
      <w:bookmarkEnd w:id="156"/>
      <w:bookmarkEnd w:id="157"/>
      <w:bookmarkEnd w:id="158"/>
    </w:p>
    <w:p w14:paraId="581F6BC2" w14:textId="24EFE729" w:rsidR="007B6473" w:rsidRDefault="00646F9F" w:rsidP="005B2AAD">
      <w:pPr>
        <w:pStyle w:val="Top3"/>
      </w:pPr>
      <w:bookmarkStart w:id="159" w:name="_Toc146233555"/>
      <w:bookmarkStart w:id="160" w:name="_Toc146318008"/>
      <w:bookmarkStart w:id="161" w:name="_Toc152431154"/>
      <w:bookmarkStart w:id="162" w:name="_Toc153383741"/>
      <w:r>
        <w:t xml:space="preserve">Mô tả </w:t>
      </w:r>
      <w:r w:rsidRPr="00434AB4">
        <w:t>use case UC010</w:t>
      </w:r>
      <w:bookmarkEnd w:id="159"/>
      <w:bookmarkEnd w:id="160"/>
      <w:bookmarkEnd w:id="161"/>
      <w:bookmarkEnd w:id="162"/>
    </w:p>
    <w:tbl>
      <w:tblPr>
        <w:tblW w:w="9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1561"/>
        <w:gridCol w:w="6379"/>
      </w:tblGrid>
      <w:tr w:rsidR="007B6473" w14:paraId="69115F17" w14:textId="77777777" w:rsidTr="002D2FF7">
        <w:trPr>
          <w:trHeight w:val="540"/>
        </w:trPr>
        <w:tc>
          <w:tcPr>
            <w:tcW w:w="9775"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875C4F2" w14:textId="5027FC63" w:rsidR="007B6473" w:rsidRPr="007E6138" w:rsidRDefault="00646F9F" w:rsidP="002D2FF7">
            <w:pPr>
              <w:spacing w:before="120" w:after="120" w:line="276" w:lineRule="auto"/>
              <w:ind w:right="-102"/>
              <w:rPr>
                <w:rFonts w:ascii="Times New Roman" w:eastAsia="Times New Roman" w:hAnsi="Times New Roman" w:cs="Times New Roman"/>
                <w:sz w:val="24"/>
                <w:szCs w:val="24"/>
              </w:rPr>
            </w:pPr>
            <w:r w:rsidRPr="007E6138">
              <w:rPr>
                <w:rFonts w:ascii="Times New Roman" w:eastAsia="Times New Roman" w:hAnsi="Times New Roman" w:cs="Times New Roman"/>
                <w:b/>
                <w:sz w:val="24"/>
                <w:szCs w:val="24"/>
              </w:rPr>
              <w:t xml:space="preserve">Use case: </w:t>
            </w:r>
            <w:r w:rsidRPr="007E6138">
              <w:rPr>
                <w:rFonts w:ascii="Times New Roman" w:eastAsia="Times New Roman" w:hAnsi="Times New Roman" w:cs="Times New Roman"/>
                <w:sz w:val="24"/>
                <w:szCs w:val="24"/>
              </w:rPr>
              <w:t>UC010_</w:t>
            </w:r>
            <w:r w:rsidR="00497CF4" w:rsidRPr="007E6138">
              <w:rPr>
                <w:rFonts w:ascii="Times New Roman" w:eastAsia="Times New Roman" w:hAnsi="Times New Roman" w:cs="Times New Roman"/>
                <w:sz w:val="24"/>
                <w:szCs w:val="24"/>
              </w:rPr>
              <w:t xml:space="preserve">Cập Nhật Thông Tin </w:t>
            </w:r>
            <w:r w:rsidR="0007781E" w:rsidRPr="007E6138">
              <w:rPr>
                <w:rFonts w:ascii="Times New Roman" w:eastAsia="Times New Roman" w:hAnsi="Times New Roman" w:cs="Times New Roman"/>
                <w:sz w:val="24"/>
                <w:szCs w:val="24"/>
              </w:rPr>
              <w:t>Khách</w:t>
            </w:r>
            <w:r w:rsidR="00497CF4" w:rsidRPr="007E6138">
              <w:rPr>
                <w:rFonts w:ascii="Times New Roman" w:eastAsia="Times New Roman" w:hAnsi="Times New Roman" w:cs="Times New Roman"/>
                <w:sz w:val="24"/>
                <w:szCs w:val="24"/>
              </w:rPr>
              <w:t xml:space="preserve"> Hàng</w:t>
            </w:r>
          </w:p>
        </w:tc>
      </w:tr>
      <w:tr w:rsidR="007B6473" w14:paraId="24856077"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A79D3C4"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Mục đích:</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EBDDAF3" w14:textId="24F1C7E2" w:rsidR="007B6473" w:rsidRPr="007E6138" w:rsidRDefault="44467FB1" w:rsidP="00311539">
            <w:pPr>
              <w:spacing w:before="120" w:after="120" w:line="276" w:lineRule="auto"/>
              <w:ind w:right="1"/>
              <w:jc w:val="both"/>
              <w:rPr>
                <w:sz w:val="24"/>
                <w:szCs w:val="24"/>
              </w:rPr>
            </w:pPr>
            <w:r w:rsidRPr="007E6138">
              <w:rPr>
                <w:rFonts w:ascii="Times New Roman" w:eastAsia="Times New Roman" w:hAnsi="Times New Roman" w:cs="Times New Roman"/>
                <w:sz w:val="24"/>
                <w:szCs w:val="24"/>
              </w:rPr>
              <w:t>Cập nhật thông tin khách hàng</w:t>
            </w:r>
          </w:p>
        </w:tc>
      </w:tr>
      <w:tr w:rsidR="007B6473" w14:paraId="5AA36F96"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BD273F2"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Mô tả sơ lược:</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3B6E607" w14:textId="48D271DF" w:rsidR="007B6473" w:rsidRPr="007E6138" w:rsidRDefault="799F17AC"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NVBH</w:t>
            </w:r>
            <w:r w:rsidR="6449FF10" w:rsidRPr="007E6138">
              <w:rPr>
                <w:rFonts w:ascii="Times New Roman" w:eastAsia="Times New Roman" w:hAnsi="Times New Roman" w:cs="Times New Roman"/>
                <w:sz w:val="24"/>
                <w:szCs w:val="24"/>
              </w:rPr>
              <w:t xml:space="preserve"> cập nhật thông tin khách hàng</w:t>
            </w:r>
            <w:r w:rsidR="00220515">
              <w:rPr>
                <w:rFonts w:ascii="Times New Roman" w:eastAsia="Times New Roman" w:hAnsi="Times New Roman" w:cs="Times New Roman"/>
                <w:sz w:val="24"/>
                <w:szCs w:val="24"/>
              </w:rPr>
              <w:t xml:space="preserve">, kiểm tra </w:t>
            </w:r>
            <w:r w:rsidR="007B4786">
              <w:rPr>
                <w:rFonts w:ascii="Times New Roman" w:eastAsia="Times New Roman" w:hAnsi="Times New Roman" w:cs="Times New Roman"/>
                <w:sz w:val="24"/>
                <w:szCs w:val="24"/>
              </w:rPr>
              <w:t>dữ liệu</w:t>
            </w:r>
            <w:r w:rsidR="00220515">
              <w:rPr>
                <w:rFonts w:ascii="Times New Roman" w:eastAsia="Times New Roman" w:hAnsi="Times New Roman" w:cs="Times New Roman"/>
                <w:sz w:val="24"/>
                <w:szCs w:val="24"/>
              </w:rPr>
              <w:t xml:space="preserve"> nhập</w:t>
            </w:r>
            <w:r w:rsidR="00C57FC9">
              <w:rPr>
                <w:rFonts w:ascii="Times New Roman" w:eastAsia="Times New Roman" w:hAnsi="Times New Roman" w:cs="Times New Roman"/>
                <w:sz w:val="24"/>
                <w:szCs w:val="24"/>
              </w:rPr>
              <w:t>,</w:t>
            </w:r>
            <w:r w:rsidR="00220515">
              <w:rPr>
                <w:rFonts w:ascii="Times New Roman" w:eastAsia="Times New Roman" w:hAnsi="Times New Roman" w:cs="Times New Roman"/>
                <w:sz w:val="24"/>
                <w:szCs w:val="24"/>
              </w:rPr>
              <w:t xml:space="preserve"> cập nhật vào CSDL</w:t>
            </w:r>
          </w:p>
        </w:tc>
      </w:tr>
      <w:tr w:rsidR="007B6473" w14:paraId="7FFD0489"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AFCAD8D"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Actor chính:</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A9ACED1" w14:textId="44D7EAA8" w:rsidR="007B6473" w:rsidRPr="007E6138" w:rsidRDefault="2827F3D2"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NVBH</w:t>
            </w:r>
          </w:p>
        </w:tc>
      </w:tr>
      <w:tr w:rsidR="007B6473" w14:paraId="1E15DBCE" w14:textId="77777777" w:rsidTr="002D2FF7">
        <w:trPr>
          <w:trHeight w:val="540"/>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8A3E917" w14:textId="77777777" w:rsidR="007B6473" w:rsidRPr="007E6138" w:rsidRDefault="00646F9F" w:rsidP="00636B93">
            <w:pPr>
              <w:spacing w:before="120" w:after="120" w:line="276" w:lineRule="auto"/>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Actor phụ:</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331F1CC" w14:textId="77777777" w:rsidR="007B6473" w:rsidRPr="007E6138" w:rsidRDefault="00646F9F"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Không</w:t>
            </w:r>
          </w:p>
        </w:tc>
      </w:tr>
      <w:tr w:rsidR="007B6473" w14:paraId="286C1179" w14:textId="77777777" w:rsidTr="002D2FF7">
        <w:trPr>
          <w:trHeight w:val="932"/>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79E2642" w14:textId="77777777" w:rsidR="007B6473" w:rsidRPr="007E6138" w:rsidRDefault="00646F9F" w:rsidP="00636B93">
            <w:pPr>
              <w:spacing w:before="120" w:after="120" w:line="276" w:lineRule="auto"/>
              <w:ind w:right="-6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lastRenderedPageBreak/>
              <w:t>Tiền điều kiện:</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2E8334" w14:textId="0E3F615F" w:rsidR="007B6473" w:rsidRPr="007E6138" w:rsidRDefault="188CEEA1" w:rsidP="00311539">
            <w:pPr>
              <w:spacing w:before="120" w:after="120" w:line="276" w:lineRule="auto"/>
              <w:ind w:right="1"/>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NVBH </w:t>
            </w:r>
            <w:r w:rsidR="00646F9F" w:rsidRPr="007E6138">
              <w:rPr>
                <w:rFonts w:ascii="Times New Roman" w:eastAsia="Times New Roman" w:hAnsi="Times New Roman" w:cs="Times New Roman"/>
                <w:sz w:val="24"/>
                <w:szCs w:val="24"/>
              </w:rPr>
              <w:t xml:space="preserve"> phải có tài khoản và đăng nhập thành công vào hệ thống và chọn chức năng</w:t>
            </w:r>
            <w:r w:rsidR="21DD3DEE" w:rsidRPr="007E6138">
              <w:rPr>
                <w:rFonts w:ascii="Times New Roman" w:eastAsia="Times New Roman" w:hAnsi="Times New Roman" w:cs="Times New Roman"/>
                <w:sz w:val="24"/>
                <w:szCs w:val="24"/>
              </w:rPr>
              <w:t xml:space="preserve"> cập nhật khách hàng</w:t>
            </w:r>
            <w:r w:rsidR="00AF6D1F" w:rsidRPr="007E6138">
              <w:rPr>
                <w:rFonts w:ascii="Times New Roman" w:eastAsia="Times New Roman" w:hAnsi="Times New Roman" w:cs="Times New Roman"/>
                <w:sz w:val="24"/>
                <w:szCs w:val="24"/>
              </w:rPr>
              <w:t>, khách hàng cần cập nhật phải có trong CSDL</w:t>
            </w:r>
            <w:r w:rsidR="009E5D79" w:rsidRPr="007E6138">
              <w:rPr>
                <w:rFonts w:ascii="Times New Roman" w:eastAsia="Times New Roman" w:hAnsi="Times New Roman" w:cs="Times New Roman"/>
                <w:sz w:val="24"/>
                <w:szCs w:val="24"/>
              </w:rPr>
              <w:t>, không được cập nhật mã khách hàng</w:t>
            </w:r>
          </w:p>
        </w:tc>
      </w:tr>
      <w:tr w:rsidR="007B6473" w14:paraId="69F4CBE4" w14:textId="77777777" w:rsidTr="002D2FF7">
        <w:trPr>
          <w:trHeight w:val="525"/>
        </w:trPr>
        <w:tc>
          <w:tcPr>
            <w:tcW w:w="183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4E70F8B" w14:textId="77777777" w:rsidR="007B6473" w:rsidRPr="007E6138" w:rsidRDefault="00646F9F" w:rsidP="00636B93">
            <w:pPr>
              <w:spacing w:before="120" w:after="120" w:line="276" w:lineRule="auto"/>
              <w:ind w:right="-40"/>
              <w:jc w:val="both"/>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Hậu điều kiện:</w:t>
            </w:r>
          </w:p>
        </w:tc>
        <w:tc>
          <w:tcPr>
            <w:tcW w:w="7940"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F4C375D" w14:textId="04A7DDB7" w:rsidR="007B6473" w:rsidRPr="007E6138" w:rsidRDefault="7B349A0B" w:rsidP="00311539">
            <w:pPr>
              <w:spacing w:before="120" w:after="120" w:line="276" w:lineRule="auto"/>
              <w:ind w:right="1"/>
              <w:jc w:val="both"/>
              <w:rPr>
                <w:sz w:val="24"/>
                <w:szCs w:val="24"/>
              </w:rPr>
            </w:pPr>
            <w:r w:rsidRPr="007E6138">
              <w:rPr>
                <w:rFonts w:ascii="Times New Roman" w:eastAsia="Times New Roman" w:hAnsi="Times New Roman" w:cs="Times New Roman"/>
                <w:sz w:val="24"/>
                <w:szCs w:val="24"/>
              </w:rPr>
              <w:t>Cập nhật thành công thông tin khách hàng trong CSDL</w:t>
            </w:r>
          </w:p>
        </w:tc>
      </w:tr>
      <w:tr w:rsidR="007B6473" w14:paraId="583B2DE4" w14:textId="77777777" w:rsidTr="002D2FF7">
        <w:trPr>
          <w:trHeight w:val="540"/>
        </w:trPr>
        <w:tc>
          <w:tcPr>
            <w:tcW w:w="9775"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F3ED340" w14:textId="77777777" w:rsidR="007B6473" w:rsidRPr="007E6138" w:rsidRDefault="00646F9F">
            <w:pPr>
              <w:spacing w:before="120" w:after="120" w:line="276" w:lineRule="auto"/>
              <w:rPr>
                <w:rFonts w:ascii="Times New Roman" w:eastAsia="Times New Roman" w:hAnsi="Times New Roman" w:cs="Times New Roman"/>
                <w:b/>
                <w:sz w:val="24"/>
                <w:szCs w:val="24"/>
              </w:rPr>
            </w:pPr>
            <w:r w:rsidRPr="007E6138">
              <w:rPr>
                <w:rFonts w:ascii="Times New Roman" w:eastAsia="Times New Roman" w:hAnsi="Times New Roman" w:cs="Times New Roman"/>
                <w:b/>
                <w:sz w:val="24"/>
                <w:szCs w:val="24"/>
              </w:rPr>
              <w:t>Luồng sự kiện chính:</w:t>
            </w:r>
          </w:p>
        </w:tc>
      </w:tr>
      <w:tr w:rsidR="007B6473" w14:paraId="4567AAFC" w14:textId="77777777" w:rsidTr="007E6138">
        <w:trPr>
          <w:trHeight w:val="540"/>
        </w:trPr>
        <w:tc>
          <w:tcPr>
            <w:tcW w:w="3396"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15C768A" w14:textId="659FF785" w:rsidR="007B6473" w:rsidRPr="007E6138" w:rsidRDefault="5947A0B6" w:rsidP="00F61028">
            <w:pPr>
              <w:spacing w:before="120" w:after="120" w:line="276" w:lineRule="auto"/>
              <w:jc w:val="center"/>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NVBH</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33C8FDC" w14:textId="0E4C80BC" w:rsidR="007B6473" w:rsidRPr="007E6138" w:rsidRDefault="00646F9F" w:rsidP="00F61028">
            <w:pPr>
              <w:spacing w:before="120" w:after="120" w:line="276" w:lineRule="auto"/>
              <w:jc w:val="center"/>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Hệ thống</w:t>
            </w:r>
          </w:p>
        </w:tc>
      </w:tr>
      <w:tr w:rsidR="00F24E89" w14:paraId="05F20EA6" w14:textId="77777777" w:rsidTr="007E6138">
        <w:trPr>
          <w:trHeight w:val="540"/>
        </w:trPr>
        <w:tc>
          <w:tcPr>
            <w:tcW w:w="3396"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A4F14C7" w14:textId="4917E1A7" w:rsidR="00F24E89" w:rsidRPr="007E6138" w:rsidRDefault="00F24E89">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1. Chọn khách hàng cần cập nhật</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6DCF6BA" w14:textId="77777777" w:rsidR="00F24E89" w:rsidRPr="007E6138" w:rsidRDefault="00F24E89">
            <w:pPr>
              <w:spacing w:before="120" w:after="120" w:line="276" w:lineRule="auto"/>
              <w:rPr>
                <w:rFonts w:ascii="Times New Roman" w:eastAsia="Times New Roman" w:hAnsi="Times New Roman" w:cs="Times New Roman"/>
                <w:sz w:val="24"/>
                <w:szCs w:val="24"/>
              </w:rPr>
            </w:pPr>
          </w:p>
        </w:tc>
      </w:tr>
      <w:tr w:rsidR="007B6473" w14:paraId="288C1DF5" w14:textId="77777777" w:rsidTr="007E6138">
        <w:trPr>
          <w:trHeight w:val="477"/>
        </w:trPr>
        <w:tc>
          <w:tcPr>
            <w:tcW w:w="3396"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5176B01" w14:textId="2552CEF5" w:rsidR="007B6473" w:rsidRDefault="004F7B93" w:rsidP="004F7B93">
            <w:pPr>
              <w:pStyle w:val="flow"/>
              <w:numPr>
                <w:ilvl w:val="0"/>
                <w:numId w:val="0"/>
              </w:numPr>
              <w:ind w:left="322" w:hanging="245"/>
            </w:pPr>
            <w:r>
              <w:t xml:space="preserve">2. </w:t>
            </w:r>
            <w:r w:rsidR="0088110E">
              <w:t>Nhập thông tin cần cập nhật</w:t>
            </w:r>
          </w:p>
        </w:tc>
        <w:tc>
          <w:tcPr>
            <w:tcW w:w="637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E70CD98"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r>
      <w:tr w:rsidR="007B6473" w14:paraId="6F22C06F" w14:textId="77777777" w:rsidTr="007E6138">
        <w:trPr>
          <w:trHeight w:val="540"/>
        </w:trPr>
        <w:tc>
          <w:tcPr>
            <w:tcW w:w="3396"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2265FC66"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3D9097F7" w14:textId="49F987DA" w:rsidR="007B6473" w:rsidRPr="007E6138" w:rsidRDefault="00BB55D6">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3.K</w:t>
            </w:r>
            <w:r w:rsidR="00646F9F" w:rsidRPr="007E6138">
              <w:rPr>
                <w:rFonts w:ascii="Times New Roman" w:eastAsia="Times New Roman" w:hAnsi="Times New Roman" w:cs="Times New Roman"/>
                <w:sz w:val="24"/>
                <w:szCs w:val="24"/>
              </w:rPr>
              <w:t>iểm tra</w:t>
            </w:r>
            <w:r w:rsidR="0088110E" w:rsidRPr="007E6138">
              <w:rPr>
                <w:rFonts w:ascii="Times New Roman" w:eastAsia="Times New Roman" w:hAnsi="Times New Roman" w:cs="Times New Roman"/>
                <w:sz w:val="24"/>
                <w:szCs w:val="24"/>
              </w:rPr>
              <w:t xml:space="preserve"> </w:t>
            </w:r>
            <w:r w:rsidR="00EC5569">
              <w:rPr>
                <w:rFonts w:ascii="Times New Roman" w:eastAsia="Times New Roman" w:hAnsi="Times New Roman" w:cs="Times New Roman"/>
                <w:sz w:val="24"/>
                <w:szCs w:val="24"/>
              </w:rPr>
              <w:t xml:space="preserve">định </w:t>
            </w:r>
            <w:r w:rsidR="00B161C4">
              <w:rPr>
                <w:rFonts w:ascii="Times New Roman" w:eastAsia="Times New Roman" w:hAnsi="Times New Roman" w:cs="Times New Roman"/>
                <w:sz w:val="24"/>
                <w:szCs w:val="24"/>
              </w:rPr>
              <w:t>dạng</w:t>
            </w:r>
            <w:r w:rsidR="00C7684A">
              <w:rPr>
                <w:rFonts w:ascii="Times New Roman" w:eastAsia="Times New Roman" w:hAnsi="Times New Roman" w:cs="Times New Roman"/>
                <w:sz w:val="24"/>
                <w:szCs w:val="24"/>
              </w:rPr>
              <w:t xml:space="preserve"> số điện thoại</w:t>
            </w:r>
          </w:p>
        </w:tc>
      </w:tr>
      <w:tr w:rsidR="5CC95AA2" w14:paraId="772B8FAB" w14:textId="77777777" w:rsidTr="007E6138">
        <w:trPr>
          <w:trHeight w:val="540"/>
        </w:trPr>
        <w:tc>
          <w:tcPr>
            <w:tcW w:w="3396"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166065F0" w14:textId="0CEDF454" w:rsidR="5CC95AA2" w:rsidRPr="007E6138" w:rsidRDefault="0088110E" w:rsidP="5CC95AA2">
            <w:pPr>
              <w:spacing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4</w:t>
            </w:r>
            <w:r w:rsidR="6EFCCB29" w:rsidRPr="007E6138">
              <w:rPr>
                <w:rFonts w:ascii="Times New Roman" w:eastAsia="Times New Roman" w:hAnsi="Times New Roman" w:cs="Times New Roman"/>
                <w:sz w:val="24"/>
                <w:szCs w:val="24"/>
              </w:rPr>
              <w:t>. Chọn Lưu</w:t>
            </w:r>
          </w:p>
        </w:tc>
        <w:tc>
          <w:tcPr>
            <w:tcW w:w="6379"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6A0F3A19" w14:textId="461BF521" w:rsidR="5CC95AA2" w:rsidRPr="007E6138" w:rsidRDefault="5CC95AA2" w:rsidP="5CC95AA2">
            <w:pPr>
              <w:spacing w:line="276" w:lineRule="auto"/>
              <w:rPr>
                <w:rFonts w:ascii="Times New Roman" w:eastAsia="Times New Roman" w:hAnsi="Times New Roman" w:cs="Times New Roman"/>
                <w:sz w:val="24"/>
                <w:szCs w:val="24"/>
              </w:rPr>
            </w:pPr>
          </w:p>
        </w:tc>
      </w:tr>
      <w:tr w:rsidR="007B6473" w14:paraId="74B2AB9C" w14:textId="77777777" w:rsidTr="007E6138">
        <w:trPr>
          <w:trHeight w:val="540"/>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3D5D22"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42AB01B" w14:textId="12A16CED" w:rsidR="007B6473" w:rsidRPr="007E6138" w:rsidRDefault="0088110E">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5</w:t>
            </w:r>
            <w:r w:rsidR="6579CC60" w:rsidRPr="007E6138">
              <w:rPr>
                <w:rFonts w:ascii="Times New Roman" w:eastAsia="Times New Roman" w:hAnsi="Times New Roman" w:cs="Times New Roman"/>
                <w:sz w:val="24"/>
                <w:szCs w:val="24"/>
              </w:rPr>
              <w:t>. Lưu thông tin vừa cập nhật vào CSDL và hiển thị trên danh sách</w:t>
            </w:r>
          </w:p>
        </w:tc>
      </w:tr>
      <w:tr w:rsidR="007B6473" w14:paraId="7A2E35F5" w14:textId="77777777" w:rsidTr="007E6138">
        <w:trPr>
          <w:trHeight w:val="540"/>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56E7B88"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A85CD9F" w14:textId="0AA62F52" w:rsidR="007B6473" w:rsidRPr="007E6138" w:rsidRDefault="00AE5E32">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6</w:t>
            </w:r>
            <w:r w:rsidR="1ED2014D" w:rsidRPr="007E6138">
              <w:rPr>
                <w:rFonts w:ascii="Times New Roman" w:eastAsia="Times New Roman" w:hAnsi="Times New Roman" w:cs="Times New Roman"/>
                <w:sz w:val="24"/>
                <w:szCs w:val="24"/>
              </w:rPr>
              <w:t>. Thông báo cập nhật thành công</w:t>
            </w:r>
          </w:p>
        </w:tc>
      </w:tr>
      <w:tr w:rsidR="007B6473" w14:paraId="5533BEED" w14:textId="77777777" w:rsidTr="002D2FF7">
        <w:trPr>
          <w:trHeight w:val="540"/>
        </w:trPr>
        <w:tc>
          <w:tcPr>
            <w:tcW w:w="977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6D75A47A" w14:textId="77777777" w:rsidR="007B6473" w:rsidRPr="007E6138" w:rsidRDefault="00646F9F">
            <w:pPr>
              <w:spacing w:before="120" w:after="120" w:line="276" w:lineRule="auto"/>
              <w:rPr>
                <w:rFonts w:ascii="Times New Roman" w:eastAsia="Times New Roman" w:hAnsi="Times New Roman" w:cs="Times New Roman"/>
                <w:b/>
                <w:sz w:val="24"/>
                <w:szCs w:val="24"/>
              </w:rPr>
            </w:pPr>
            <w:r w:rsidRPr="007E6138">
              <w:rPr>
                <w:rFonts w:ascii="Times New Roman" w:eastAsia="Times New Roman" w:hAnsi="Times New Roman" w:cs="Times New Roman"/>
                <w:b/>
                <w:sz w:val="24"/>
                <w:szCs w:val="24"/>
              </w:rPr>
              <w:t>Luồng sự kiện thay thế:</w:t>
            </w:r>
          </w:p>
        </w:tc>
      </w:tr>
      <w:tr w:rsidR="007B6473" w14:paraId="782B7A1F" w14:textId="77777777" w:rsidTr="007E6138">
        <w:trPr>
          <w:trHeight w:val="540"/>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D306570" w14:textId="77777777" w:rsidR="007B6473" w:rsidRPr="007E6138" w:rsidRDefault="00646F9F">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4B03D47" w14:textId="7B796AB8" w:rsidR="007B6473" w:rsidRPr="007E6138" w:rsidRDefault="004F7B93">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3</w:t>
            </w:r>
            <w:r w:rsidR="00646F9F" w:rsidRPr="007E6138">
              <w:rPr>
                <w:rFonts w:ascii="Times New Roman" w:eastAsia="Times New Roman" w:hAnsi="Times New Roman" w:cs="Times New Roman"/>
                <w:sz w:val="24"/>
                <w:szCs w:val="24"/>
              </w:rPr>
              <w:t xml:space="preserve">.1. </w:t>
            </w:r>
            <w:r w:rsidR="00C7684A">
              <w:rPr>
                <w:rFonts w:ascii="Times New Roman" w:eastAsia="Times New Roman" w:hAnsi="Times New Roman" w:cs="Times New Roman"/>
                <w:sz w:val="24"/>
                <w:szCs w:val="24"/>
              </w:rPr>
              <w:t>T</w:t>
            </w:r>
            <w:r w:rsidR="07CCF87E" w:rsidRPr="007E6138">
              <w:rPr>
                <w:rFonts w:ascii="Times New Roman" w:eastAsia="Times New Roman" w:hAnsi="Times New Roman" w:cs="Times New Roman"/>
                <w:sz w:val="24"/>
                <w:szCs w:val="24"/>
              </w:rPr>
              <w:t>hông</w:t>
            </w:r>
            <w:r w:rsidRPr="007E6138">
              <w:rPr>
                <w:rFonts w:ascii="Times New Roman" w:eastAsia="Times New Roman" w:hAnsi="Times New Roman" w:cs="Times New Roman"/>
                <w:sz w:val="24"/>
                <w:szCs w:val="24"/>
              </w:rPr>
              <w:t xml:space="preserve"> báo nhập sai </w:t>
            </w:r>
            <w:r w:rsidR="00C7684A">
              <w:rPr>
                <w:rFonts w:ascii="Times New Roman" w:eastAsia="Times New Roman" w:hAnsi="Times New Roman" w:cs="Times New Roman"/>
                <w:sz w:val="24"/>
                <w:szCs w:val="24"/>
              </w:rPr>
              <w:t>định dạng</w:t>
            </w:r>
            <w:r w:rsidR="07CCF87E" w:rsidRPr="007E6138">
              <w:rPr>
                <w:rFonts w:ascii="Times New Roman" w:eastAsia="Times New Roman" w:hAnsi="Times New Roman" w:cs="Times New Roman"/>
                <w:sz w:val="24"/>
                <w:szCs w:val="24"/>
              </w:rPr>
              <w:t>, yêu cầu nhập lại.</w:t>
            </w:r>
          </w:p>
        </w:tc>
      </w:tr>
      <w:tr w:rsidR="007B6473" w14:paraId="11A9F453" w14:textId="77777777" w:rsidTr="007E6138">
        <w:trPr>
          <w:trHeight w:val="468"/>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6F8F358" w14:textId="09B992D7" w:rsidR="007B6473" w:rsidRPr="007E6138" w:rsidRDefault="004F7B93">
            <w:pPr>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3</w:t>
            </w:r>
            <w:r w:rsidR="07CCF87E" w:rsidRPr="007E6138">
              <w:rPr>
                <w:rFonts w:ascii="Times New Roman" w:eastAsia="Times New Roman" w:hAnsi="Times New Roman" w:cs="Times New Roman"/>
                <w:sz w:val="24"/>
                <w:szCs w:val="24"/>
              </w:rPr>
              <w:t>.2. Chọn OK</w:t>
            </w:r>
            <w:r w:rsidR="00646F9F" w:rsidRPr="007E6138">
              <w:rPr>
                <w:rFonts w:ascii="Times New Roman" w:eastAsia="Times New Roman" w:hAnsi="Times New Roman" w:cs="Times New Roman"/>
                <w:sz w:val="24"/>
                <w:szCs w:val="24"/>
              </w:rPr>
              <w:t xml:space="preserve"> </w:t>
            </w: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9C4905" w14:textId="61FC0831" w:rsidR="007B6473" w:rsidRPr="007E6138" w:rsidRDefault="007B6473">
            <w:pPr>
              <w:spacing w:before="120" w:after="120" w:line="276" w:lineRule="auto"/>
              <w:rPr>
                <w:rFonts w:ascii="Times New Roman" w:eastAsia="Times New Roman" w:hAnsi="Times New Roman" w:cs="Times New Roman"/>
                <w:sz w:val="24"/>
                <w:szCs w:val="24"/>
              </w:rPr>
            </w:pPr>
          </w:p>
        </w:tc>
      </w:tr>
      <w:tr w:rsidR="007B6473" w14:paraId="737E1251" w14:textId="77777777" w:rsidTr="007E6138">
        <w:trPr>
          <w:trHeight w:val="241"/>
        </w:trPr>
        <w:tc>
          <w:tcPr>
            <w:tcW w:w="339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0ECDC6" w14:textId="1F0D7BCF" w:rsidR="007B6473" w:rsidRPr="007E6138" w:rsidRDefault="007B6473">
            <w:pPr>
              <w:spacing w:before="120" w:after="120" w:line="276" w:lineRule="auto"/>
              <w:rPr>
                <w:rFonts w:ascii="Times New Roman" w:eastAsia="Times New Roman" w:hAnsi="Times New Roman" w:cs="Times New Roman"/>
                <w:sz w:val="24"/>
                <w:szCs w:val="24"/>
              </w:rPr>
            </w:pPr>
          </w:p>
        </w:tc>
        <w:tc>
          <w:tcPr>
            <w:tcW w:w="63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2F8F28F" w14:textId="67476CF2" w:rsidR="007B6473" w:rsidRPr="007E6138" w:rsidRDefault="004F7B93" w:rsidP="00633063">
            <w:pPr>
              <w:keepNext/>
              <w:spacing w:before="120" w:after="120" w:line="276" w:lineRule="auto"/>
              <w:rPr>
                <w:rFonts w:ascii="Times New Roman" w:eastAsia="Times New Roman" w:hAnsi="Times New Roman" w:cs="Times New Roman"/>
                <w:sz w:val="24"/>
                <w:szCs w:val="24"/>
              </w:rPr>
            </w:pPr>
            <w:r w:rsidRPr="007E6138">
              <w:rPr>
                <w:rFonts w:ascii="Times New Roman" w:eastAsia="Times New Roman" w:hAnsi="Times New Roman" w:cs="Times New Roman"/>
                <w:sz w:val="24"/>
                <w:szCs w:val="24"/>
              </w:rPr>
              <w:t>3</w:t>
            </w:r>
            <w:r w:rsidR="55F99842" w:rsidRPr="007E6138">
              <w:rPr>
                <w:rFonts w:ascii="Times New Roman" w:eastAsia="Times New Roman" w:hAnsi="Times New Roman" w:cs="Times New Roman"/>
                <w:sz w:val="24"/>
                <w:szCs w:val="24"/>
              </w:rPr>
              <w:t>.3. Quay lại bước</w:t>
            </w:r>
            <w:r w:rsidR="00646F9F" w:rsidRPr="007E6138">
              <w:rPr>
                <w:rFonts w:ascii="Times New Roman" w:eastAsia="Times New Roman" w:hAnsi="Times New Roman" w:cs="Times New Roman"/>
                <w:sz w:val="24"/>
                <w:szCs w:val="24"/>
              </w:rPr>
              <w:t xml:space="preserve"> </w:t>
            </w:r>
            <w:r w:rsidRPr="007E6138">
              <w:rPr>
                <w:rFonts w:ascii="Times New Roman" w:eastAsia="Times New Roman" w:hAnsi="Times New Roman" w:cs="Times New Roman"/>
                <w:sz w:val="24"/>
                <w:szCs w:val="24"/>
              </w:rPr>
              <w:t>2</w:t>
            </w:r>
            <w:r w:rsidR="00646F9F" w:rsidRPr="007E6138">
              <w:rPr>
                <w:rFonts w:ascii="Times New Roman" w:eastAsia="Times New Roman" w:hAnsi="Times New Roman" w:cs="Times New Roman"/>
                <w:sz w:val="24"/>
                <w:szCs w:val="24"/>
              </w:rPr>
              <w:t xml:space="preserve"> </w:t>
            </w:r>
          </w:p>
        </w:tc>
      </w:tr>
    </w:tbl>
    <w:p w14:paraId="22BEEF55" w14:textId="03CBE616" w:rsidR="00715CC3" w:rsidRPr="00633063" w:rsidRDefault="001A5997" w:rsidP="00633063">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14</w:t>
      </w:r>
      <w:r w:rsidR="00E56A17">
        <w:rPr>
          <w:noProof/>
        </w:rPr>
        <w:fldChar w:fldCharType="end"/>
      </w:r>
      <w:r w:rsidR="00633063">
        <w:t>.</w:t>
      </w:r>
      <w:r>
        <w:t xml:space="preserve"> Đặc tả Usecase Cập Nhật Thông Tin Khách Hàng</w:t>
      </w:r>
      <w:r w:rsidR="00633063">
        <w:t>.</w:t>
      </w:r>
      <w:bookmarkStart w:id="163" w:name="_Toc146233556"/>
      <w:r w:rsidR="00715CC3">
        <w:br w:type="page"/>
      </w:r>
    </w:p>
    <w:p w14:paraId="5ADC0C8C" w14:textId="72AAEFD0" w:rsidR="007B6473" w:rsidRDefault="00646F9F" w:rsidP="00715CC3">
      <w:pPr>
        <w:pStyle w:val="Top3"/>
      </w:pPr>
      <w:bookmarkStart w:id="164" w:name="_Toc146318009"/>
      <w:bookmarkStart w:id="165" w:name="_Toc152431155"/>
      <w:bookmarkStart w:id="166" w:name="_Toc153383742"/>
      <w:r>
        <w:lastRenderedPageBreak/>
        <w:t>Biểu đồ</w:t>
      </w:r>
      <w:bookmarkEnd w:id="163"/>
      <w:bookmarkEnd w:id="164"/>
      <w:bookmarkEnd w:id="165"/>
      <w:bookmarkEnd w:id="166"/>
    </w:p>
    <w:p w14:paraId="46DA2F20" w14:textId="77777777" w:rsidR="007B6473" w:rsidRPr="00B06D90" w:rsidRDefault="00646F9F">
      <w:pPr>
        <w:spacing w:after="120" w:line="240" w:lineRule="auto"/>
        <w:rPr>
          <w:rFonts w:ascii="Times New Roman" w:eastAsia="Times New Roman" w:hAnsi="Times New Roman" w:cs="Times New Roman"/>
          <w:b/>
          <w:i/>
          <w:sz w:val="26"/>
          <w:szCs w:val="26"/>
        </w:rPr>
      </w:pPr>
      <w:r w:rsidRPr="00B06D90">
        <w:rPr>
          <w:rFonts w:ascii="Times New Roman" w:eastAsia="Times New Roman" w:hAnsi="Times New Roman" w:cs="Times New Roman"/>
          <w:b/>
          <w:i/>
          <w:sz w:val="26"/>
          <w:szCs w:val="26"/>
        </w:rPr>
        <w:t>Activity</w:t>
      </w:r>
    </w:p>
    <w:p w14:paraId="70C96D3C" w14:textId="77777777" w:rsidR="007B6473" w:rsidRDefault="00934961" w:rsidP="00723337">
      <w:r>
        <w:rPr>
          <w:noProof/>
        </w:rPr>
        <w:drawing>
          <wp:inline distT="0" distB="0" distL="0" distR="0" wp14:anchorId="73AEF4E2" wp14:editId="25247437">
            <wp:extent cx="6511925" cy="4997450"/>
            <wp:effectExtent l="0" t="0" r="3175" b="0"/>
            <wp:docPr id="1850620266" name="Picture 185062026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0266" name="Picture 10" descr="A diagram of a diagram&#10;&#10;Description automatically generated with medium confidence"/>
                    <pic:cNvPicPr/>
                  </pic:nvPicPr>
                  <pic:blipFill>
                    <a:blip r:embed="rId32" cstate="email">
                      <a:extLst>
                        <a:ext uri="{28A0092B-C50C-407E-A947-70E740481C1C}">
                          <a14:useLocalDpi xmlns:a14="http://schemas.microsoft.com/office/drawing/2010/main"/>
                        </a:ext>
                      </a:extLst>
                    </a:blip>
                    <a:stretch>
                      <a:fillRect/>
                    </a:stretch>
                  </pic:blipFill>
                  <pic:spPr>
                    <a:xfrm>
                      <a:off x="0" y="0"/>
                      <a:ext cx="6511925" cy="4997450"/>
                    </a:xfrm>
                    <a:prstGeom prst="rect">
                      <a:avLst/>
                    </a:prstGeom>
                  </pic:spPr>
                </pic:pic>
              </a:graphicData>
            </a:graphic>
          </wp:inline>
        </w:drawing>
      </w:r>
    </w:p>
    <w:p w14:paraId="7A707BF2" w14:textId="2AA8A4F6" w:rsidR="00401439" w:rsidRDefault="00401439" w:rsidP="00401439">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20</w:t>
      </w:r>
      <w:r w:rsidR="00E56A17">
        <w:rPr>
          <w:noProof/>
        </w:rPr>
        <w:fldChar w:fldCharType="end"/>
      </w:r>
      <w:r>
        <w:t xml:space="preserve">. </w:t>
      </w:r>
      <w:r w:rsidRPr="00E73EEE">
        <w:t>Activity Cập Nhật Thông Tin Khách Hàng</w:t>
      </w:r>
    </w:p>
    <w:p w14:paraId="61BDC240" w14:textId="5A14F35F" w:rsidR="00B06D90" w:rsidRDefault="00B06D90" w:rsidP="00401439">
      <w:pPr>
        <w:spacing w:after="120" w:line="240" w:lineRule="auto"/>
        <w:rPr>
          <w:rFonts w:ascii="Times New Roman" w:eastAsia="Times New Roman" w:hAnsi="Times New Roman" w:cs="Times New Roman"/>
          <w:b/>
          <w:i/>
          <w:color w:val="0000FF"/>
          <w:sz w:val="26"/>
          <w:szCs w:val="26"/>
        </w:rPr>
      </w:pPr>
      <w:r>
        <w:rPr>
          <w:rFonts w:ascii="Times New Roman" w:eastAsia="Times New Roman" w:hAnsi="Times New Roman" w:cs="Times New Roman"/>
          <w:b/>
          <w:i/>
          <w:color w:val="0000FF"/>
          <w:sz w:val="26"/>
          <w:szCs w:val="26"/>
        </w:rPr>
        <w:br w:type="page"/>
      </w:r>
    </w:p>
    <w:p w14:paraId="55DF40B6" w14:textId="738F7664" w:rsidR="007B6473" w:rsidRPr="00B06D90" w:rsidRDefault="00646F9F">
      <w:pPr>
        <w:spacing w:after="120" w:line="240" w:lineRule="auto"/>
        <w:rPr>
          <w:rFonts w:ascii="Times New Roman" w:eastAsia="Times New Roman" w:hAnsi="Times New Roman" w:cs="Times New Roman"/>
          <w:b/>
          <w:sz w:val="26"/>
          <w:szCs w:val="26"/>
        </w:rPr>
      </w:pPr>
      <w:r w:rsidRPr="00B06D90">
        <w:rPr>
          <w:rFonts w:ascii="Times New Roman" w:eastAsia="Times New Roman" w:hAnsi="Times New Roman" w:cs="Times New Roman"/>
          <w:b/>
          <w:i/>
          <w:sz w:val="26"/>
          <w:szCs w:val="26"/>
        </w:rPr>
        <w:lastRenderedPageBreak/>
        <w:t>Sequence</w:t>
      </w:r>
    </w:p>
    <w:p w14:paraId="6E7EF4EB" w14:textId="77777777" w:rsidR="006D0BE0" w:rsidRDefault="0015608E" w:rsidP="00723337">
      <w:r>
        <w:rPr>
          <w:noProof/>
        </w:rPr>
        <w:drawing>
          <wp:inline distT="0" distB="0" distL="0" distR="0" wp14:anchorId="1886DD10" wp14:editId="64D41538">
            <wp:extent cx="6511925" cy="5599430"/>
            <wp:effectExtent l="0" t="0" r="3175" b="1270"/>
            <wp:docPr id="1433924916" name="Picture 14339249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4916" name="Picture 11" descr="A diagram of a projec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1925" cy="5599430"/>
                    </a:xfrm>
                    <a:prstGeom prst="rect">
                      <a:avLst/>
                    </a:prstGeom>
                    <a:noFill/>
                    <a:ln>
                      <a:noFill/>
                    </a:ln>
                  </pic:spPr>
                </pic:pic>
              </a:graphicData>
            </a:graphic>
          </wp:inline>
        </w:drawing>
      </w:r>
    </w:p>
    <w:p w14:paraId="6EBC6B15" w14:textId="25D95921" w:rsidR="007B6473" w:rsidRDefault="006D0BE0" w:rsidP="006D0BE0">
      <w:pPr>
        <w:pStyle w:val="Caption"/>
        <w:jc w:val="center"/>
        <w:rPr>
          <w:rFonts w:ascii="Times New Roman" w:eastAsia="Times New Roman" w:hAnsi="Times New Roman" w:cs="Times New Roman"/>
          <w:b/>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21</w:t>
      </w:r>
      <w:r w:rsidR="00E56A17">
        <w:rPr>
          <w:noProof/>
        </w:rPr>
        <w:fldChar w:fldCharType="end"/>
      </w:r>
      <w:r>
        <w:t xml:space="preserve">. </w:t>
      </w:r>
      <w:r w:rsidRPr="00D24150">
        <w:t>Sequence Cập Nhật Thông Tin Khách Hàng</w:t>
      </w:r>
    </w:p>
    <w:p w14:paraId="4D6501D5" w14:textId="5A20F89E" w:rsidR="007B6473" w:rsidRDefault="00646F9F" w:rsidP="002F7D97">
      <w:pPr>
        <w:pStyle w:val="Top2"/>
      </w:pPr>
      <w:bookmarkStart w:id="167" w:name="_Toc146233557"/>
      <w:bookmarkStart w:id="168" w:name="_Toc146318010"/>
      <w:bookmarkStart w:id="169" w:name="_Toc152431156"/>
      <w:bookmarkStart w:id="170" w:name="_Toc153383743"/>
      <w:r>
        <w:t>UC011_</w:t>
      </w:r>
      <w:r w:rsidR="004E2D94" w:rsidRPr="00434AB4">
        <w:t xml:space="preserve">Tìm </w:t>
      </w:r>
      <w:r w:rsidR="00721FE2" w:rsidRPr="00434AB4">
        <w:t>Kiếm Khách Hàng</w:t>
      </w:r>
      <w:bookmarkEnd w:id="167"/>
      <w:bookmarkEnd w:id="168"/>
      <w:bookmarkEnd w:id="169"/>
      <w:bookmarkEnd w:id="170"/>
    </w:p>
    <w:p w14:paraId="3704364D" w14:textId="11FF3243" w:rsidR="007B6473" w:rsidRDefault="00646F9F" w:rsidP="002F7D97">
      <w:pPr>
        <w:pStyle w:val="Top3"/>
      </w:pPr>
      <w:bookmarkStart w:id="171" w:name="_Toc146233558"/>
      <w:bookmarkStart w:id="172" w:name="_Toc146318011"/>
      <w:bookmarkStart w:id="173" w:name="_Toc152431157"/>
      <w:bookmarkStart w:id="174" w:name="_Toc153383744"/>
      <w:r>
        <w:t xml:space="preserve">Mô tả use case </w:t>
      </w:r>
      <w:r w:rsidRPr="00434AB4">
        <w:rPr>
          <w:bCs/>
        </w:rPr>
        <w:t>UC011</w:t>
      </w:r>
      <w:bookmarkEnd w:id="171"/>
      <w:bookmarkEnd w:id="172"/>
      <w:bookmarkEnd w:id="173"/>
      <w:bookmarkEnd w:id="174"/>
    </w:p>
    <w:tbl>
      <w:tblPr>
        <w:tblW w:w="9917"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979"/>
        <w:gridCol w:w="2268"/>
        <w:gridCol w:w="5670"/>
      </w:tblGrid>
      <w:tr w:rsidR="007B6473" w14:paraId="26D59D8B" w14:textId="77777777" w:rsidTr="002D2FF7">
        <w:trPr>
          <w:trHeight w:val="540"/>
        </w:trPr>
        <w:tc>
          <w:tcPr>
            <w:tcW w:w="9917"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7A3ED5B" w14:textId="653EBAC5" w:rsidR="007B6473" w:rsidRPr="00463CF4" w:rsidRDefault="00646F9F" w:rsidP="002D2FF7">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b/>
                <w:sz w:val="24"/>
                <w:szCs w:val="24"/>
              </w:rPr>
              <w:t xml:space="preserve">Use case: </w:t>
            </w:r>
            <w:r w:rsidRPr="00463CF4">
              <w:rPr>
                <w:rFonts w:ascii="Times New Roman" w:eastAsia="Times New Roman" w:hAnsi="Times New Roman" w:cs="Times New Roman"/>
                <w:sz w:val="24"/>
                <w:szCs w:val="24"/>
              </w:rPr>
              <w:t>UC011_</w:t>
            </w:r>
            <w:r w:rsidR="000D44DF" w:rsidRPr="00463CF4">
              <w:rPr>
                <w:rFonts w:ascii="Times New Roman" w:eastAsia="Times New Roman" w:hAnsi="Times New Roman" w:cs="Times New Roman"/>
                <w:sz w:val="24"/>
                <w:szCs w:val="24"/>
              </w:rPr>
              <w:t>Tìm Kiếm Khách Hàng</w:t>
            </w:r>
          </w:p>
        </w:tc>
      </w:tr>
      <w:tr w:rsidR="007B6473" w14:paraId="1A6ECDDA" w14:textId="77777777" w:rsidTr="002D2FF7">
        <w:trPr>
          <w:trHeight w:val="540"/>
        </w:trPr>
        <w:tc>
          <w:tcPr>
            <w:tcW w:w="1979"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C099D08" w14:textId="77777777" w:rsidR="007B6473" w:rsidRPr="00463CF4" w:rsidRDefault="00646F9F" w:rsidP="00636B93">
            <w:pPr>
              <w:spacing w:before="120" w:after="12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Mục đích:</w:t>
            </w:r>
          </w:p>
        </w:tc>
        <w:tc>
          <w:tcPr>
            <w:tcW w:w="7938"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7DA3D4F" w14:textId="7E48DAC8" w:rsidR="007B6473" w:rsidRPr="00463CF4" w:rsidRDefault="2446563B"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Tìm kiếm thông tin khách hàng</w:t>
            </w:r>
          </w:p>
        </w:tc>
      </w:tr>
      <w:tr w:rsidR="007B6473" w14:paraId="36886BAA" w14:textId="77777777" w:rsidTr="002D2FF7">
        <w:trPr>
          <w:trHeight w:val="569"/>
        </w:trPr>
        <w:tc>
          <w:tcPr>
            <w:tcW w:w="1979"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7DBE8FB" w14:textId="77777777" w:rsidR="007B6473" w:rsidRPr="00463CF4" w:rsidRDefault="00646F9F" w:rsidP="00495C10">
            <w:pPr>
              <w:spacing w:before="120" w:after="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Mô tả sơ lược:</w:t>
            </w:r>
          </w:p>
        </w:tc>
        <w:tc>
          <w:tcPr>
            <w:tcW w:w="7938"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A85B548" w14:textId="2EDDD68A" w:rsidR="007B6473" w:rsidRPr="00463CF4" w:rsidRDefault="62CF5AEC" w:rsidP="00495C10">
            <w:pPr>
              <w:spacing w:before="120" w:after="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Giúp NVBH tìm kiếm thông tin của khách hàng</w:t>
            </w:r>
          </w:p>
        </w:tc>
      </w:tr>
      <w:tr w:rsidR="007B6473" w14:paraId="4D734EA0" w14:textId="77777777" w:rsidTr="002F7D97">
        <w:trPr>
          <w:trHeight w:val="540"/>
        </w:trPr>
        <w:tc>
          <w:tcPr>
            <w:tcW w:w="1979" w:type="dxa"/>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2A9730CD" w14:textId="77777777" w:rsidR="007B6473" w:rsidRPr="00463CF4" w:rsidRDefault="00646F9F" w:rsidP="00636B93">
            <w:pPr>
              <w:spacing w:before="120" w:after="12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Actor chính:</w:t>
            </w:r>
          </w:p>
        </w:tc>
        <w:tc>
          <w:tcPr>
            <w:tcW w:w="7938" w:type="dxa"/>
            <w:gridSpan w:val="2"/>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0537EC5D" w14:textId="456BB9A9" w:rsidR="007B6473" w:rsidRPr="00463CF4" w:rsidRDefault="2DFBC8E3"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NVBH</w:t>
            </w:r>
          </w:p>
        </w:tc>
      </w:tr>
      <w:tr w:rsidR="007B6473" w14:paraId="47E5E2E5" w14:textId="77777777" w:rsidTr="002F7D97">
        <w:trPr>
          <w:trHeight w:val="540"/>
        </w:trPr>
        <w:tc>
          <w:tcPr>
            <w:tcW w:w="19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9C3BB8" w14:textId="77777777" w:rsidR="007B6473" w:rsidRPr="00463CF4" w:rsidRDefault="00646F9F" w:rsidP="00636B93">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Actor phụ:</w:t>
            </w:r>
          </w:p>
        </w:tc>
        <w:tc>
          <w:tcPr>
            <w:tcW w:w="7938"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ABFBC1" w14:textId="77777777" w:rsidR="007B6473" w:rsidRPr="00463CF4" w:rsidRDefault="00646F9F"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Không</w:t>
            </w:r>
          </w:p>
        </w:tc>
      </w:tr>
      <w:tr w:rsidR="007B6473" w14:paraId="1F4E2380" w14:textId="77777777" w:rsidTr="002F7D97">
        <w:trPr>
          <w:trHeight w:val="661"/>
        </w:trPr>
        <w:tc>
          <w:tcPr>
            <w:tcW w:w="19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93E457B" w14:textId="77777777" w:rsidR="007B6473" w:rsidRPr="00463CF4" w:rsidRDefault="00646F9F" w:rsidP="00636B93">
            <w:pPr>
              <w:spacing w:before="120" w:after="120" w:line="276" w:lineRule="auto"/>
              <w:ind w:right="-6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lastRenderedPageBreak/>
              <w:t>Tiền điều kiện:</w:t>
            </w:r>
          </w:p>
        </w:tc>
        <w:tc>
          <w:tcPr>
            <w:tcW w:w="7938"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FC54CD" w14:textId="19B236C0" w:rsidR="007B6473" w:rsidRPr="00463CF4" w:rsidRDefault="5AA7FEA8"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NVBH</w:t>
            </w:r>
            <w:r w:rsidR="00646F9F" w:rsidRPr="00463CF4">
              <w:rPr>
                <w:rFonts w:ascii="Times New Roman" w:eastAsia="Times New Roman" w:hAnsi="Times New Roman" w:cs="Times New Roman"/>
                <w:sz w:val="24"/>
                <w:szCs w:val="24"/>
              </w:rPr>
              <w:t xml:space="preserve"> phải có tài khoản và đăng nhập thành công vào hệ thống</w:t>
            </w:r>
            <w:r w:rsidR="78CFE714" w:rsidRPr="00463CF4">
              <w:rPr>
                <w:rFonts w:ascii="Times New Roman" w:eastAsia="Times New Roman" w:hAnsi="Times New Roman" w:cs="Times New Roman"/>
                <w:sz w:val="24"/>
                <w:szCs w:val="24"/>
              </w:rPr>
              <w:t xml:space="preserve"> và</w:t>
            </w:r>
            <w:r w:rsidR="00646F9F" w:rsidRPr="00463CF4">
              <w:rPr>
                <w:rFonts w:ascii="Times New Roman" w:eastAsia="Times New Roman" w:hAnsi="Times New Roman" w:cs="Times New Roman"/>
                <w:sz w:val="24"/>
                <w:szCs w:val="24"/>
              </w:rPr>
              <w:t xml:space="preserve"> chọn chức năng </w:t>
            </w:r>
            <w:r w:rsidR="698F5082" w:rsidRPr="00463CF4">
              <w:rPr>
                <w:rFonts w:ascii="Times New Roman" w:eastAsia="Times New Roman" w:hAnsi="Times New Roman" w:cs="Times New Roman"/>
                <w:sz w:val="24"/>
                <w:szCs w:val="24"/>
              </w:rPr>
              <w:t>tìm kiếm khách hàng</w:t>
            </w:r>
            <w:r w:rsidR="00587A05" w:rsidRPr="00463CF4">
              <w:rPr>
                <w:rFonts w:ascii="Times New Roman" w:eastAsia="Times New Roman" w:hAnsi="Times New Roman" w:cs="Times New Roman"/>
                <w:sz w:val="24"/>
                <w:szCs w:val="24"/>
              </w:rPr>
              <w:t>, khách hàng phải có trong CSDL</w:t>
            </w:r>
          </w:p>
        </w:tc>
      </w:tr>
      <w:tr w:rsidR="007B6473" w14:paraId="5C894ED9" w14:textId="77777777" w:rsidTr="002F7D97">
        <w:trPr>
          <w:trHeight w:val="347"/>
        </w:trPr>
        <w:tc>
          <w:tcPr>
            <w:tcW w:w="1979"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B4B5FA" w14:textId="77777777" w:rsidR="007B6473" w:rsidRPr="00463CF4" w:rsidRDefault="00646F9F" w:rsidP="00636B93">
            <w:pPr>
              <w:spacing w:before="120" w:after="120" w:line="276" w:lineRule="auto"/>
              <w:ind w:right="-40"/>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Hậu điều kiện:</w:t>
            </w:r>
          </w:p>
        </w:tc>
        <w:tc>
          <w:tcPr>
            <w:tcW w:w="7938"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B5EE72" w14:textId="1572BE82" w:rsidR="007B6473" w:rsidRPr="00463CF4" w:rsidRDefault="5DB0C658" w:rsidP="00495C10">
            <w:pPr>
              <w:spacing w:before="120" w:after="120" w:line="276" w:lineRule="auto"/>
              <w:jc w:val="both"/>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Tìm thành công khách khàng</w:t>
            </w:r>
          </w:p>
        </w:tc>
      </w:tr>
      <w:tr w:rsidR="007B6473" w14:paraId="71B75C99" w14:textId="77777777" w:rsidTr="002F7D97">
        <w:trPr>
          <w:trHeight w:val="540"/>
        </w:trPr>
        <w:tc>
          <w:tcPr>
            <w:tcW w:w="9917" w:type="dxa"/>
            <w:gridSpan w:val="3"/>
            <w:tcBorders>
              <w:top w:val="single" w:sz="4" w:space="0" w:color="auto"/>
              <w:left w:val="single" w:sz="5" w:space="0" w:color="000000" w:themeColor="text1"/>
              <w:bottom w:val="single" w:sz="4" w:space="0" w:color="auto"/>
              <w:right w:val="single" w:sz="5" w:space="0" w:color="000000" w:themeColor="text1"/>
            </w:tcBorders>
            <w:shd w:val="clear" w:color="auto" w:fill="BFBFBF" w:themeFill="background1" w:themeFillShade="BF"/>
            <w:tcMar>
              <w:top w:w="0" w:type="dxa"/>
              <w:left w:w="100" w:type="dxa"/>
              <w:bottom w:w="0" w:type="dxa"/>
              <w:right w:w="100" w:type="dxa"/>
            </w:tcMar>
          </w:tcPr>
          <w:p w14:paraId="1AA2C6F5" w14:textId="77777777" w:rsidR="007B6473" w:rsidRPr="00463CF4" w:rsidRDefault="00646F9F">
            <w:pPr>
              <w:spacing w:before="120" w:after="120" w:line="276" w:lineRule="auto"/>
              <w:rPr>
                <w:rFonts w:ascii="Times New Roman" w:eastAsia="Times New Roman" w:hAnsi="Times New Roman" w:cs="Times New Roman"/>
                <w:b/>
                <w:sz w:val="24"/>
                <w:szCs w:val="24"/>
              </w:rPr>
            </w:pPr>
            <w:r w:rsidRPr="00463CF4">
              <w:rPr>
                <w:rFonts w:ascii="Times New Roman" w:eastAsia="Times New Roman" w:hAnsi="Times New Roman" w:cs="Times New Roman"/>
                <w:b/>
                <w:sz w:val="24"/>
                <w:szCs w:val="24"/>
              </w:rPr>
              <w:t>Luồng sự kiện chính:</w:t>
            </w:r>
          </w:p>
        </w:tc>
      </w:tr>
      <w:tr w:rsidR="007B6473" w14:paraId="32AB2907" w14:textId="77777777" w:rsidTr="00463CF4">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68513F" w14:textId="2685209E" w:rsidR="007B6473" w:rsidRPr="00463CF4" w:rsidRDefault="617C4E49" w:rsidP="00BF545A">
            <w:pPr>
              <w:spacing w:before="120" w:after="120" w:line="276" w:lineRule="auto"/>
              <w:jc w:val="center"/>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NVBH</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7019483" w14:textId="215E89FA" w:rsidR="007B6473" w:rsidRPr="00463CF4" w:rsidRDefault="00646F9F" w:rsidP="00BF545A">
            <w:pPr>
              <w:spacing w:before="120" w:after="120" w:line="276" w:lineRule="auto"/>
              <w:jc w:val="center"/>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Hệ thống</w:t>
            </w:r>
          </w:p>
        </w:tc>
      </w:tr>
      <w:tr w:rsidR="007B6473" w14:paraId="329BBC46" w14:textId="77777777" w:rsidTr="00125E9C">
        <w:trPr>
          <w:trHeight w:val="369"/>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B51B74D" w14:textId="4FBE9FFD"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1. </w:t>
            </w:r>
            <w:r w:rsidR="259D64F5" w:rsidRPr="00463CF4">
              <w:rPr>
                <w:rFonts w:ascii="Times New Roman" w:eastAsia="Times New Roman" w:hAnsi="Times New Roman" w:cs="Times New Roman"/>
                <w:sz w:val="24"/>
                <w:szCs w:val="24"/>
              </w:rPr>
              <w:t xml:space="preserve">Nhập </w:t>
            </w:r>
            <w:r w:rsidR="009A6DAA" w:rsidRPr="00463CF4">
              <w:rPr>
                <w:rFonts w:ascii="Times New Roman" w:eastAsia="Times New Roman" w:hAnsi="Times New Roman" w:cs="Times New Roman"/>
                <w:sz w:val="24"/>
                <w:szCs w:val="24"/>
              </w:rPr>
              <w:t>số điện thoại</w:t>
            </w:r>
            <w:r w:rsidR="259D64F5" w:rsidRPr="00463CF4">
              <w:rPr>
                <w:rFonts w:ascii="Times New Roman" w:eastAsia="Times New Roman" w:hAnsi="Times New Roman" w:cs="Times New Roman"/>
                <w:sz w:val="24"/>
                <w:szCs w:val="24"/>
              </w:rPr>
              <w:t xml:space="preserve"> khách hàng cần tìm kiếm</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F1E2EF" w14:textId="77777777"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r>
      <w:tr w:rsidR="007B6473" w14:paraId="2397CC36" w14:textId="77777777" w:rsidTr="00463CF4">
        <w:trPr>
          <w:trHeight w:val="54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B928DEB" w14:textId="6BF6ECDA"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r w:rsidR="00792574">
              <w:rPr>
                <w:rFonts w:ascii="Times New Roman" w:eastAsia="Times New Roman" w:hAnsi="Times New Roman" w:cs="Times New Roman"/>
                <w:sz w:val="24"/>
                <w:szCs w:val="24"/>
              </w:rPr>
              <w:t>2. Chọn Tìm</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05B2498" w14:textId="4BC49EBC" w:rsidR="007B6473" w:rsidRPr="00463CF4" w:rsidRDefault="007B6473">
            <w:pPr>
              <w:spacing w:before="120" w:after="120" w:line="276" w:lineRule="auto"/>
              <w:rPr>
                <w:rFonts w:ascii="Times New Roman" w:eastAsia="Times New Roman" w:hAnsi="Times New Roman" w:cs="Times New Roman"/>
                <w:sz w:val="24"/>
                <w:szCs w:val="24"/>
              </w:rPr>
            </w:pPr>
          </w:p>
        </w:tc>
      </w:tr>
      <w:tr w:rsidR="007B6473" w14:paraId="78114B8B"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820A2A" w14:textId="7AE95017" w:rsidR="007B6473" w:rsidRPr="00463CF4" w:rsidRDefault="007B6473">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CC98DE" w14:textId="50230B84" w:rsidR="007B6473" w:rsidRPr="00463CF4" w:rsidRDefault="00215A98">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 xml:space="preserve">. Kiểm tra </w:t>
            </w:r>
            <w:r>
              <w:rPr>
                <w:rFonts w:ascii="Times New Roman" w:eastAsia="Times New Roman" w:hAnsi="Times New Roman" w:cs="Times New Roman"/>
                <w:sz w:val="24"/>
                <w:szCs w:val="24"/>
              </w:rPr>
              <w:t>định dạng</w:t>
            </w:r>
            <w:r w:rsidR="00792574" w:rsidRPr="00463CF4">
              <w:rPr>
                <w:rFonts w:ascii="Times New Roman" w:eastAsia="Times New Roman" w:hAnsi="Times New Roman" w:cs="Times New Roman"/>
                <w:sz w:val="24"/>
                <w:szCs w:val="24"/>
              </w:rPr>
              <w:t xml:space="preserve"> số điện thoại</w:t>
            </w:r>
          </w:p>
        </w:tc>
      </w:tr>
      <w:tr w:rsidR="00C46968" w14:paraId="41FBDA7C" w14:textId="77777777" w:rsidTr="00463CF4">
        <w:trPr>
          <w:trHeight w:val="248"/>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2FA433" w14:textId="77777777" w:rsidR="00C46968" w:rsidRPr="00463CF4" w:rsidRDefault="00C46968">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BB0D59" w14:textId="3585B219" w:rsidR="00C46968" w:rsidRPr="00463CF4" w:rsidRDefault="00792574">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4. Tìm</w:t>
            </w:r>
            <w:r w:rsidR="005677E3">
              <w:rPr>
                <w:rFonts w:ascii="Times New Roman" w:eastAsia="Times New Roman" w:hAnsi="Times New Roman" w:cs="Times New Roman"/>
                <w:sz w:val="24"/>
                <w:szCs w:val="24"/>
              </w:rPr>
              <w:t xml:space="preserve"> thông tin</w:t>
            </w:r>
            <w:r w:rsidRPr="00463CF4">
              <w:rPr>
                <w:rFonts w:ascii="Times New Roman" w:eastAsia="Times New Roman" w:hAnsi="Times New Roman" w:cs="Times New Roman"/>
                <w:sz w:val="24"/>
                <w:szCs w:val="24"/>
              </w:rPr>
              <w:t xml:space="preserve"> khách hàng </w:t>
            </w:r>
            <w:r w:rsidR="005677E3">
              <w:rPr>
                <w:rFonts w:ascii="Times New Roman" w:eastAsia="Times New Roman" w:hAnsi="Times New Roman" w:cs="Times New Roman"/>
                <w:sz w:val="24"/>
                <w:szCs w:val="24"/>
              </w:rPr>
              <w:t xml:space="preserve">cần tìm theo số </w:t>
            </w:r>
            <w:r w:rsidR="00D22DAB">
              <w:rPr>
                <w:rFonts w:ascii="Times New Roman" w:eastAsia="Times New Roman" w:hAnsi="Times New Roman" w:cs="Times New Roman"/>
                <w:sz w:val="24"/>
                <w:szCs w:val="24"/>
              </w:rPr>
              <w:t>điện thoại</w:t>
            </w:r>
          </w:p>
        </w:tc>
      </w:tr>
      <w:tr w:rsidR="007B6473" w14:paraId="7D96D66F"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8C1DF7" w14:textId="77777777" w:rsidR="007B6473" w:rsidRPr="00463CF4" w:rsidRDefault="00646F9F">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C6659FA" w14:textId="446BE26A" w:rsidR="007B6473" w:rsidRPr="00463CF4" w:rsidRDefault="00792574">
            <w:pPr>
              <w:spacing w:before="120" w:after="12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5. </w:t>
            </w:r>
            <w:r w:rsidR="00D22DAB">
              <w:rPr>
                <w:rFonts w:ascii="Times New Roman" w:eastAsia="Times New Roman" w:hAnsi="Times New Roman" w:cs="Times New Roman"/>
                <w:sz w:val="24"/>
                <w:szCs w:val="24"/>
              </w:rPr>
              <w:t xml:space="preserve">Hiển thị thông tin </w:t>
            </w:r>
            <w:r w:rsidR="00FE51E5">
              <w:rPr>
                <w:rFonts w:ascii="Times New Roman" w:eastAsia="Times New Roman" w:hAnsi="Times New Roman" w:cs="Times New Roman"/>
                <w:sz w:val="24"/>
                <w:szCs w:val="24"/>
              </w:rPr>
              <w:t>khách hàng</w:t>
            </w:r>
            <w:r w:rsidR="00D22DAB">
              <w:rPr>
                <w:rFonts w:ascii="Times New Roman" w:eastAsia="Times New Roman" w:hAnsi="Times New Roman" w:cs="Times New Roman"/>
                <w:sz w:val="24"/>
                <w:szCs w:val="24"/>
              </w:rPr>
              <w:t xml:space="preserve"> cần tìm</w:t>
            </w:r>
          </w:p>
        </w:tc>
      </w:tr>
      <w:tr w:rsidR="007B6473" w14:paraId="36F37ED6" w14:textId="77777777" w:rsidTr="00463CF4">
        <w:trPr>
          <w:trHeight w:val="540"/>
        </w:trPr>
        <w:tc>
          <w:tcPr>
            <w:tcW w:w="9917"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2063FD27" w14:textId="77777777" w:rsidR="007B6473" w:rsidRPr="00463CF4" w:rsidRDefault="00646F9F">
            <w:pPr>
              <w:spacing w:before="120" w:after="120" w:line="276" w:lineRule="auto"/>
              <w:rPr>
                <w:rFonts w:ascii="Times New Roman" w:eastAsia="Times New Roman" w:hAnsi="Times New Roman" w:cs="Times New Roman"/>
                <w:b/>
                <w:sz w:val="24"/>
                <w:szCs w:val="24"/>
              </w:rPr>
            </w:pPr>
            <w:r w:rsidRPr="00463CF4">
              <w:rPr>
                <w:rFonts w:ascii="Times New Roman" w:eastAsia="Times New Roman" w:hAnsi="Times New Roman" w:cs="Times New Roman"/>
                <w:b/>
                <w:sz w:val="24"/>
                <w:szCs w:val="24"/>
              </w:rPr>
              <w:t>Luồng sự kiện thay thế:</w:t>
            </w:r>
          </w:p>
        </w:tc>
      </w:tr>
      <w:tr w:rsidR="007B6473" w14:paraId="3C990666"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6559E07" w14:textId="77777777" w:rsidR="007B6473" w:rsidRPr="00463CF4" w:rsidRDefault="00646F9F" w:rsidP="00F10CE1">
            <w:pPr>
              <w:spacing w:before="120" w:after="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9C348F" w14:textId="69472A09" w:rsidR="007B6473" w:rsidRPr="00463CF4" w:rsidRDefault="0079540B" w:rsidP="00F10CE1">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EA6507">
              <w:rPr>
                <w:rFonts w:ascii="Times New Roman" w:eastAsia="Times New Roman" w:hAnsi="Times New Roman" w:cs="Times New Roman"/>
                <w:sz w:val="24"/>
                <w:szCs w:val="24"/>
              </w:rPr>
              <w:t>Hiện thông báo sai định dạng số điện th</w:t>
            </w:r>
            <w:r w:rsidR="005975B0">
              <w:rPr>
                <w:rFonts w:ascii="Times New Roman" w:eastAsia="Times New Roman" w:hAnsi="Times New Roman" w:cs="Times New Roman"/>
                <w:sz w:val="24"/>
                <w:szCs w:val="24"/>
              </w:rPr>
              <w:t>o</w:t>
            </w:r>
            <w:r w:rsidR="00B6047D">
              <w:rPr>
                <w:rFonts w:ascii="Times New Roman" w:eastAsia="Times New Roman" w:hAnsi="Times New Roman" w:cs="Times New Roman"/>
                <w:sz w:val="24"/>
                <w:szCs w:val="24"/>
              </w:rPr>
              <w:t>ại, yêu cầu nhập lại</w:t>
            </w:r>
          </w:p>
        </w:tc>
      </w:tr>
      <w:tr w:rsidR="007B6473" w14:paraId="511E915D" w14:textId="77777777" w:rsidTr="00463CF4">
        <w:trPr>
          <w:trHeight w:val="60"/>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5975696" w14:textId="3CFFB23D" w:rsidR="007B6473" w:rsidRPr="00463CF4" w:rsidRDefault="00B6047D" w:rsidP="00F10CE1">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w:t>
            </w:r>
            <w:r w:rsidR="00646F9F" w:rsidRPr="00463CF4">
              <w:rPr>
                <w:rFonts w:ascii="Times New Roman" w:eastAsia="Times New Roman" w:hAnsi="Times New Roman" w:cs="Times New Roman"/>
                <w:sz w:val="24"/>
                <w:szCs w:val="24"/>
              </w:rPr>
              <w:t>2. Chọn OK</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9E1A909" w14:textId="77777777" w:rsidR="007B6473" w:rsidRPr="00463CF4" w:rsidRDefault="00646F9F" w:rsidP="00F10CE1">
            <w:pPr>
              <w:spacing w:before="120" w:after="0" w:line="276" w:lineRule="auto"/>
              <w:ind w:left="760"/>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 xml:space="preserve"> </w:t>
            </w:r>
          </w:p>
        </w:tc>
      </w:tr>
      <w:tr w:rsidR="7D6796A7" w14:paraId="4995D8A2" w14:textId="77777777" w:rsidTr="009F4A90">
        <w:trPr>
          <w:trHeight w:val="40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F138A53" w14:textId="55D3BD87" w:rsidR="7D6796A7" w:rsidRPr="00463CF4" w:rsidRDefault="7D6796A7" w:rsidP="00F10CE1">
            <w:pPr>
              <w:spacing w:after="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B32E925" w14:textId="22A0BAD6" w:rsidR="4E35A3BE" w:rsidRPr="00463CF4" w:rsidRDefault="4E35A3BE" w:rsidP="00F10CE1">
            <w:pPr>
              <w:spacing w:after="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3.</w:t>
            </w:r>
            <w:r w:rsidR="00792574" w:rsidRPr="00463CF4">
              <w:rPr>
                <w:rFonts w:ascii="Times New Roman" w:eastAsia="Times New Roman" w:hAnsi="Times New Roman" w:cs="Times New Roman"/>
                <w:sz w:val="24"/>
                <w:szCs w:val="24"/>
              </w:rPr>
              <w:t>3.</w:t>
            </w:r>
            <w:r w:rsidRPr="00463CF4">
              <w:rPr>
                <w:rFonts w:ascii="Times New Roman" w:eastAsia="Times New Roman" w:hAnsi="Times New Roman" w:cs="Times New Roman"/>
                <w:sz w:val="24"/>
                <w:szCs w:val="24"/>
              </w:rPr>
              <w:t xml:space="preserve"> Quay lại bước 1.</w:t>
            </w:r>
          </w:p>
        </w:tc>
      </w:tr>
      <w:tr w:rsidR="00161CF7" w14:paraId="24B88B00" w14:textId="77777777" w:rsidTr="002D2FF7">
        <w:trPr>
          <w:trHeight w:val="56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73CE60" w14:textId="77777777" w:rsidR="00161CF7" w:rsidRPr="00463CF4" w:rsidRDefault="00161CF7" w:rsidP="00F10CE1">
            <w:pPr>
              <w:spacing w:after="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C11111" w14:textId="523A1D7F" w:rsidR="00161CF7" w:rsidRPr="00463CF4" w:rsidRDefault="00F10CE1" w:rsidP="00F10CE1">
            <w:pPr>
              <w:spacing w:after="0" w:line="276" w:lineRule="auto"/>
              <w:rPr>
                <w:rFonts w:ascii="Times New Roman" w:eastAsia="Times New Roman" w:hAnsi="Times New Roman" w:cs="Times New Roman"/>
                <w:sz w:val="24"/>
                <w:szCs w:val="24"/>
              </w:rPr>
            </w:pPr>
            <w:r w:rsidRPr="00463CF4">
              <w:rPr>
                <w:rFonts w:ascii="Times New Roman" w:eastAsia="Times New Roman" w:hAnsi="Times New Roman" w:cs="Times New Roman"/>
                <w:sz w:val="24"/>
                <w:szCs w:val="24"/>
              </w:rPr>
              <w:t>4.1</w:t>
            </w:r>
            <w:r w:rsidR="00593E71">
              <w:rPr>
                <w:rFonts w:ascii="Times New Roman" w:eastAsia="Times New Roman" w:hAnsi="Times New Roman" w:cs="Times New Roman"/>
                <w:sz w:val="24"/>
                <w:szCs w:val="24"/>
              </w:rPr>
              <w:t>. Hiện thông</w:t>
            </w:r>
            <w:r w:rsidRPr="00463CF4">
              <w:rPr>
                <w:rFonts w:ascii="Times New Roman" w:eastAsia="Times New Roman" w:hAnsi="Times New Roman" w:cs="Times New Roman"/>
                <w:sz w:val="24"/>
                <w:szCs w:val="24"/>
              </w:rPr>
              <w:t xml:space="preserve"> báo không </w:t>
            </w:r>
            <w:r w:rsidR="00593E71">
              <w:rPr>
                <w:rFonts w:ascii="Times New Roman" w:eastAsia="Times New Roman" w:hAnsi="Times New Roman" w:cs="Times New Roman"/>
                <w:sz w:val="24"/>
                <w:szCs w:val="24"/>
              </w:rPr>
              <w:t>tìm thấy</w:t>
            </w:r>
            <w:r w:rsidRPr="00463CF4">
              <w:rPr>
                <w:rFonts w:ascii="Times New Roman" w:eastAsia="Times New Roman" w:hAnsi="Times New Roman" w:cs="Times New Roman"/>
                <w:sz w:val="24"/>
                <w:szCs w:val="24"/>
              </w:rPr>
              <w:t xml:space="preserve"> khách hàng </w:t>
            </w:r>
            <w:r w:rsidR="00593E71">
              <w:rPr>
                <w:rFonts w:ascii="Times New Roman" w:eastAsia="Times New Roman" w:hAnsi="Times New Roman" w:cs="Times New Roman"/>
                <w:sz w:val="24"/>
                <w:szCs w:val="24"/>
              </w:rPr>
              <w:t>cần tìm</w:t>
            </w:r>
          </w:p>
        </w:tc>
      </w:tr>
      <w:tr w:rsidR="00EA46E1" w14:paraId="3FEF5F71" w14:textId="77777777" w:rsidTr="002D2FF7">
        <w:trPr>
          <w:trHeight w:val="56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F68F32" w14:textId="26822343" w:rsidR="00EA46E1" w:rsidRPr="00463CF4" w:rsidRDefault="00EA46E1" w:rsidP="00792574">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Chọn OK</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E04623" w14:textId="77777777" w:rsidR="00EA46E1" w:rsidRDefault="00EA46E1" w:rsidP="00792574">
            <w:pPr>
              <w:spacing w:after="0" w:line="276" w:lineRule="auto"/>
              <w:rPr>
                <w:rFonts w:ascii="Times New Roman" w:eastAsia="Times New Roman" w:hAnsi="Times New Roman" w:cs="Times New Roman"/>
                <w:sz w:val="24"/>
                <w:szCs w:val="24"/>
              </w:rPr>
            </w:pPr>
          </w:p>
        </w:tc>
      </w:tr>
      <w:tr w:rsidR="00EA46E1" w14:paraId="2AA5367D" w14:textId="77777777" w:rsidTr="002D2FF7">
        <w:trPr>
          <w:trHeight w:val="564"/>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4991B42" w14:textId="77777777" w:rsidR="00EA46E1" w:rsidRDefault="00EA46E1" w:rsidP="00792574">
            <w:pPr>
              <w:spacing w:after="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B77F8D" w14:textId="77D0D92B" w:rsidR="00EA46E1" w:rsidRDefault="00EA46E1" w:rsidP="00112F27">
            <w:pPr>
              <w:keepNext/>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Quay lại bước 1</w:t>
            </w:r>
          </w:p>
        </w:tc>
      </w:tr>
    </w:tbl>
    <w:p w14:paraId="28DB87F3" w14:textId="5EDDF618" w:rsidR="00FB58DE" w:rsidRPr="00112F27" w:rsidRDefault="001A5997" w:rsidP="00112F27">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15</w:t>
      </w:r>
      <w:r w:rsidR="00E56A17">
        <w:rPr>
          <w:noProof/>
        </w:rPr>
        <w:fldChar w:fldCharType="end"/>
      </w:r>
      <w:r w:rsidR="00112F27">
        <w:t>.</w:t>
      </w:r>
      <w:r>
        <w:t xml:space="preserve"> Đặc tả Usecase Tìm Kiếm Khách Hàng</w:t>
      </w:r>
      <w:bookmarkStart w:id="175" w:name="_Toc146233559"/>
      <w:r w:rsidR="00FB58DE">
        <w:br w:type="page"/>
      </w:r>
    </w:p>
    <w:p w14:paraId="61496CB2" w14:textId="043964C5" w:rsidR="007B6473" w:rsidRDefault="00646F9F" w:rsidP="00E55E3B">
      <w:pPr>
        <w:pStyle w:val="Top3"/>
      </w:pPr>
      <w:bookmarkStart w:id="176" w:name="_Toc146318012"/>
      <w:bookmarkStart w:id="177" w:name="_Toc152431158"/>
      <w:bookmarkStart w:id="178" w:name="_Toc153383745"/>
      <w:r>
        <w:lastRenderedPageBreak/>
        <w:t>Biểu đồ</w:t>
      </w:r>
      <w:bookmarkEnd w:id="175"/>
      <w:bookmarkEnd w:id="176"/>
      <w:bookmarkEnd w:id="177"/>
      <w:bookmarkEnd w:id="178"/>
    </w:p>
    <w:p w14:paraId="58DBE1E6" w14:textId="2CF2FADE" w:rsidR="007B6473" w:rsidRPr="00573A88" w:rsidRDefault="00D514CB">
      <w:pPr>
        <w:spacing w:after="120" w:line="240" w:lineRule="auto"/>
        <w:rPr>
          <w:rFonts w:ascii="Times New Roman" w:eastAsia="Times New Roman" w:hAnsi="Times New Roman" w:cs="Times New Roman"/>
          <w:b/>
          <w:i/>
          <w:sz w:val="26"/>
          <w:szCs w:val="26"/>
        </w:rPr>
      </w:pPr>
      <w:r>
        <w:rPr>
          <w:noProof/>
        </w:rPr>
        <mc:AlternateContent>
          <mc:Choice Requires="wps">
            <w:drawing>
              <wp:anchor distT="0" distB="0" distL="114300" distR="114300" simplePos="0" relativeHeight="251658246" behindDoc="0" locked="0" layoutInCell="1" allowOverlap="1" wp14:anchorId="1D958D1D" wp14:editId="399ADC46">
                <wp:simplePos x="0" y="0"/>
                <wp:positionH relativeFrom="column">
                  <wp:posOffset>216867</wp:posOffset>
                </wp:positionH>
                <wp:positionV relativeFrom="paragraph">
                  <wp:posOffset>3545785</wp:posOffset>
                </wp:positionV>
                <wp:extent cx="5560695" cy="635"/>
                <wp:effectExtent l="0" t="0" r="0" b="0"/>
                <wp:wrapTopAndBottom/>
                <wp:docPr id="877479580" name="Text Box 877479580"/>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7E24BB5C" w14:textId="7A6724F9" w:rsidR="00B412A1" w:rsidRPr="00D44754" w:rsidRDefault="00B412A1" w:rsidP="00B412A1">
                            <w:pPr>
                              <w:pStyle w:val="Caption"/>
                              <w:jc w:val="center"/>
                              <w:rPr>
                                <w:rFonts w:ascii="Times New Roman" w:eastAsia="Times New Roman" w:hAnsi="Times New Roman" w:cs="Times New Roman"/>
                                <w:b/>
                                <w:noProof/>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22</w:t>
                            </w:r>
                            <w:r w:rsidR="00E56A17">
                              <w:rPr>
                                <w:noProof/>
                              </w:rPr>
                              <w:fldChar w:fldCharType="end"/>
                            </w:r>
                            <w:r>
                              <w:t xml:space="preserve">. </w:t>
                            </w:r>
                            <w:r w:rsidRPr="00102042">
                              <w:t>Activity Tìm Kiếm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958D1D" id="_x0000_t202" coordsize="21600,21600" o:spt="202" path="m,l,21600r21600,l21600,xe">
                <v:stroke joinstyle="miter"/>
                <v:path gradientshapeok="t" o:connecttype="rect"/>
              </v:shapetype>
              <v:shape id="Text Box 877479580" o:spid="_x0000_s1027" type="#_x0000_t202" style="position:absolute;margin-left:17.1pt;margin-top:279.2pt;width:437.8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zhBGAIAAD8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LO54vp4vOcM0mxxcd5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" stroked="f">
                <v:textbox style="mso-fit-shape-to-text:t" inset="0,0,0,0">
                  <w:txbxContent>
                    <w:p w14:paraId="7E24BB5C" w14:textId="7A6724F9" w:rsidR="00B412A1" w:rsidRPr="00D44754" w:rsidRDefault="00B412A1" w:rsidP="00B412A1">
                      <w:pPr>
                        <w:pStyle w:val="Caption"/>
                        <w:jc w:val="center"/>
                        <w:rPr>
                          <w:rFonts w:ascii="Times New Roman" w:eastAsia="Times New Roman" w:hAnsi="Times New Roman" w:cs="Times New Roman"/>
                          <w:b/>
                          <w:noProof/>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22</w:t>
                      </w:r>
                      <w:r w:rsidR="00E56A17">
                        <w:rPr>
                          <w:noProof/>
                        </w:rPr>
                        <w:fldChar w:fldCharType="end"/>
                      </w:r>
                      <w:r>
                        <w:t xml:space="preserve">. </w:t>
                      </w:r>
                      <w:r w:rsidRPr="00102042">
                        <w:t>Activity Tìm Kiếm Khách Hàng</w:t>
                      </w:r>
                    </w:p>
                  </w:txbxContent>
                </v:textbox>
                <w10:wrap type="topAndBottom"/>
              </v:shape>
            </w:pict>
          </mc:Fallback>
        </mc:AlternateContent>
      </w:r>
      <w:r>
        <w:rPr>
          <w:rFonts w:ascii="Times New Roman" w:eastAsia="Times New Roman" w:hAnsi="Times New Roman" w:cs="Times New Roman"/>
          <w:b/>
          <w:i/>
          <w:noProof/>
          <w:sz w:val="26"/>
          <w:szCs w:val="26"/>
        </w:rPr>
        <w:drawing>
          <wp:anchor distT="0" distB="0" distL="114300" distR="114300" simplePos="0" relativeHeight="251658245" behindDoc="0" locked="0" layoutInCell="1" allowOverlap="1" wp14:anchorId="780D4FDF" wp14:editId="1BEDB74B">
            <wp:simplePos x="0" y="0"/>
            <wp:positionH relativeFrom="page">
              <wp:posOffset>1296035</wp:posOffset>
            </wp:positionH>
            <wp:positionV relativeFrom="paragraph">
              <wp:posOffset>234950</wp:posOffset>
            </wp:positionV>
            <wp:extent cx="5064760" cy="3310890"/>
            <wp:effectExtent l="0" t="0" r="2540" b="3810"/>
            <wp:wrapTopAndBottom/>
            <wp:docPr id="1601910312" name="Picture 160191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0312" name="Picture 1601910312"/>
                    <pic:cNvPicPr/>
                  </pic:nvPicPr>
                  <pic:blipFill>
                    <a:blip r:embed="rId34">
                      <a:extLst>
                        <a:ext uri="{28A0092B-C50C-407E-A947-70E740481C1C}">
                          <a14:useLocalDpi xmlns:a14="http://schemas.microsoft.com/office/drawing/2010/main" val="0"/>
                        </a:ext>
                      </a:extLst>
                    </a:blip>
                    <a:stretch>
                      <a:fillRect/>
                    </a:stretch>
                  </pic:blipFill>
                  <pic:spPr>
                    <a:xfrm>
                      <a:off x="0" y="0"/>
                      <a:ext cx="5064760" cy="3310890"/>
                    </a:xfrm>
                    <a:prstGeom prst="rect">
                      <a:avLst/>
                    </a:prstGeom>
                  </pic:spPr>
                </pic:pic>
              </a:graphicData>
            </a:graphic>
            <wp14:sizeRelH relativeFrom="margin">
              <wp14:pctWidth>0</wp14:pctWidth>
            </wp14:sizeRelH>
            <wp14:sizeRelV relativeFrom="margin">
              <wp14:pctHeight>0</wp14:pctHeight>
            </wp14:sizeRelV>
          </wp:anchor>
        </w:drawing>
      </w:r>
      <w:r w:rsidR="00646F9F" w:rsidRPr="00573A88">
        <w:rPr>
          <w:rFonts w:ascii="Times New Roman" w:eastAsia="Times New Roman" w:hAnsi="Times New Roman" w:cs="Times New Roman"/>
          <w:b/>
          <w:i/>
          <w:sz w:val="26"/>
          <w:szCs w:val="26"/>
        </w:rPr>
        <w:t>Activity</w:t>
      </w:r>
    </w:p>
    <w:p w14:paraId="04A71515" w14:textId="76329B9A" w:rsidR="007B6473" w:rsidRDefault="00646F9F">
      <w:pPr>
        <w:spacing w:after="120" w:line="240" w:lineRule="auto"/>
        <w:rPr>
          <w:rFonts w:ascii="Times New Roman" w:eastAsia="Times New Roman" w:hAnsi="Times New Roman" w:cs="Times New Roman"/>
          <w:b/>
          <w:sz w:val="26"/>
          <w:szCs w:val="26"/>
        </w:rPr>
      </w:pPr>
      <w:r w:rsidRPr="00573A88">
        <w:rPr>
          <w:rFonts w:ascii="Times New Roman" w:eastAsia="Times New Roman" w:hAnsi="Times New Roman" w:cs="Times New Roman"/>
          <w:b/>
          <w:i/>
          <w:sz w:val="26"/>
          <w:szCs w:val="26"/>
        </w:rPr>
        <w:t>Sequence</w:t>
      </w:r>
    </w:p>
    <w:p w14:paraId="7E5A551F" w14:textId="77777777" w:rsidR="00D514CB" w:rsidRDefault="00CE29BF" w:rsidP="00D514CB">
      <w:pPr>
        <w:keepNext/>
        <w:jc w:val="center"/>
      </w:pPr>
      <w:r>
        <w:rPr>
          <w:noProof/>
        </w:rPr>
        <w:drawing>
          <wp:inline distT="0" distB="0" distL="0" distR="0" wp14:anchorId="6E035224" wp14:editId="6D382985">
            <wp:extent cx="5200153" cy="3945118"/>
            <wp:effectExtent l="0" t="0" r="635" b="0"/>
            <wp:docPr id="1654675825" name="Picture 1654675825"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75825" name="Picture 12" descr="A diagram of a project&#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7311" cy="3958135"/>
                    </a:xfrm>
                    <a:prstGeom prst="rect">
                      <a:avLst/>
                    </a:prstGeom>
                    <a:noFill/>
                    <a:ln>
                      <a:noFill/>
                    </a:ln>
                  </pic:spPr>
                </pic:pic>
              </a:graphicData>
            </a:graphic>
          </wp:inline>
        </w:drawing>
      </w:r>
    </w:p>
    <w:p w14:paraId="18E080B3" w14:textId="4A468AD6" w:rsidR="007B6473" w:rsidRDefault="00D514CB" w:rsidP="00D514CB">
      <w:pPr>
        <w:pStyle w:val="Caption"/>
        <w:jc w:val="center"/>
        <w:rPr>
          <w:rFonts w:ascii="Times New Roman" w:eastAsia="Times New Roman" w:hAnsi="Times New Roman" w:cs="Times New Roman"/>
          <w:b/>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23</w:t>
      </w:r>
      <w:r w:rsidR="00E56A17">
        <w:rPr>
          <w:noProof/>
        </w:rPr>
        <w:fldChar w:fldCharType="end"/>
      </w:r>
      <w:r>
        <w:t xml:space="preserve">. </w:t>
      </w:r>
      <w:r w:rsidRPr="003674DA">
        <w:t>Sequence Tìm Kiếm Khách Hàng</w:t>
      </w:r>
    </w:p>
    <w:p w14:paraId="77B62419" w14:textId="437A5ABB" w:rsidR="007B6473" w:rsidRDefault="00DC0912" w:rsidP="00301EAE">
      <w:pPr>
        <w:pStyle w:val="Top2"/>
      </w:pPr>
      <w:bookmarkStart w:id="179" w:name="_Toc146233560"/>
      <w:bookmarkStart w:id="180" w:name="_Toc146318013"/>
      <w:bookmarkStart w:id="181" w:name="_Toc152431159"/>
      <w:bookmarkStart w:id="182" w:name="_Toc153383746"/>
      <w:r>
        <w:lastRenderedPageBreak/>
        <w:t>U</w:t>
      </w:r>
      <w:r w:rsidR="00646F9F">
        <w:t>C012_</w:t>
      </w:r>
      <w:r w:rsidR="00F244AE">
        <w:t xml:space="preserve">Xem </w:t>
      </w:r>
      <w:r w:rsidR="00FA7887" w:rsidRPr="00FA7887">
        <w:t>Thông Tin Khách Hàng</w:t>
      </w:r>
      <w:bookmarkEnd w:id="179"/>
      <w:bookmarkEnd w:id="180"/>
      <w:bookmarkEnd w:id="181"/>
      <w:bookmarkEnd w:id="182"/>
    </w:p>
    <w:p w14:paraId="2193C174" w14:textId="1D7EA3A1" w:rsidR="007B6473" w:rsidRDefault="00646F9F" w:rsidP="00301EAE">
      <w:pPr>
        <w:pStyle w:val="Top3"/>
      </w:pPr>
      <w:bookmarkStart w:id="183" w:name="_Toc146233561"/>
      <w:bookmarkStart w:id="184" w:name="_Toc146318014"/>
      <w:bookmarkStart w:id="185" w:name="_Toc152431160"/>
      <w:bookmarkStart w:id="186" w:name="_Toc153383747"/>
      <w:r>
        <w:t>Mô tả use case UC012</w:t>
      </w:r>
      <w:bookmarkEnd w:id="183"/>
      <w:bookmarkEnd w:id="184"/>
      <w:bookmarkEnd w:id="185"/>
      <w:bookmarkEnd w:id="186"/>
    </w:p>
    <w:tbl>
      <w:tblPr>
        <w:tblW w:w="10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837"/>
        <w:gridCol w:w="3119"/>
        <w:gridCol w:w="5386"/>
      </w:tblGrid>
      <w:tr w:rsidR="007B6473" w14:paraId="60E5C415" w14:textId="77777777" w:rsidTr="00AA4684">
        <w:trPr>
          <w:trHeight w:val="540"/>
        </w:trPr>
        <w:tc>
          <w:tcPr>
            <w:tcW w:w="10342" w:type="dxa"/>
            <w:gridSpan w:val="3"/>
            <w:tcMar>
              <w:top w:w="0" w:type="dxa"/>
              <w:left w:w="100" w:type="dxa"/>
              <w:bottom w:w="0" w:type="dxa"/>
              <w:right w:w="100" w:type="dxa"/>
            </w:tcMar>
          </w:tcPr>
          <w:p w14:paraId="3C71480C" w14:textId="6C0AB1FE" w:rsidR="007B6473" w:rsidRPr="00AA4684" w:rsidRDefault="00646F9F" w:rsidP="002D2FF7">
            <w:pPr>
              <w:spacing w:before="120" w:after="120" w:line="276" w:lineRule="auto"/>
              <w:ind w:right="-106"/>
              <w:rPr>
                <w:rFonts w:ascii="Times New Roman" w:eastAsia="Times New Roman" w:hAnsi="Times New Roman" w:cs="Times New Roman"/>
                <w:sz w:val="24"/>
                <w:szCs w:val="24"/>
              </w:rPr>
            </w:pPr>
            <w:r w:rsidRPr="00AA4684">
              <w:rPr>
                <w:rFonts w:ascii="Times New Roman" w:eastAsia="Times New Roman" w:hAnsi="Times New Roman" w:cs="Times New Roman"/>
                <w:b/>
                <w:sz w:val="24"/>
                <w:szCs w:val="24"/>
              </w:rPr>
              <w:t xml:space="preserve">Use case: </w:t>
            </w:r>
            <w:r w:rsidRPr="00AA4684">
              <w:rPr>
                <w:rFonts w:ascii="Times New Roman" w:eastAsia="Times New Roman" w:hAnsi="Times New Roman" w:cs="Times New Roman"/>
                <w:sz w:val="24"/>
                <w:szCs w:val="24"/>
              </w:rPr>
              <w:t>UC012_</w:t>
            </w:r>
            <w:r w:rsidR="007B7FB2" w:rsidRPr="00AA4684">
              <w:rPr>
                <w:rFonts w:ascii="Times New Roman" w:eastAsia="Times New Roman" w:hAnsi="Times New Roman" w:cs="Times New Roman"/>
                <w:sz w:val="24"/>
                <w:szCs w:val="24"/>
              </w:rPr>
              <w:t>Xem Thông Tin Khách Hàng</w:t>
            </w:r>
          </w:p>
        </w:tc>
      </w:tr>
      <w:tr w:rsidR="007B6473" w14:paraId="5E8CCF39" w14:textId="77777777" w:rsidTr="00AA4684">
        <w:trPr>
          <w:trHeight w:val="540"/>
        </w:trPr>
        <w:tc>
          <w:tcPr>
            <w:tcW w:w="1837" w:type="dxa"/>
            <w:shd w:val="clear" w:color="auto" w:fill="auto"/>
            <w:tcMar>
              <w:top w:w="0" w:type="dxa"/>
              <w:left w:w="100" w:type="dxa"/>
              <w:bottom w:w="0" w:type="dxa"/>
              <w:right w:w="100" w:type="dxa"/>
            </w:tcMar>
          </w:tcPr>
          <w:p w14:paraId="69A03DA8"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Mục đích:</w:t>
            </w:r>
          </w:p>
        </w:tc>
        <w:tc>
          <w:tcPr>
            <w:tcW w:w="8505" w:type="dxa"/>
            <w:gridSpan w:val="2"/>
            <w:shd w:val="clear" w:color="auto" w:fill="auto"/>
            <w:tcMar>
              <w:top w:w="0" w:type="dxa"/>
              <w:left w:w="100" w:type="dxa"/>
              <w:bottom w:w="0" w:type="dxa"/>
              <w:right w:w="100" w:type="dxa"/>
            </w:tcMar>
          </w:tcPr>
          <w:p w14:paraId="436A42AD" w14:textId="1A71DAD1" w:rsidR="007B6473" w:rsidRPr="00AA4684" w:rsidRDefault="735277B8" w:rsidP="00BF545A">
            <w:pPr>
              <w:spacing w:before="120" w:after="120" w:line="276" w:lineRule="auto"/>
              <w:ind w:right="-1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Xem thông tin chi tiết khách hàng</w:t>
            </w:r>
          </w:p>
        </w:tc>
      </w:tr>
      <w:tr w:rsidR="007B6473" w14:paraId="365B4660" w14:textId="77777777" w:rsidTr="00C55DC4">
        <w:trPr>
          <w:trHeight w:val="201"/>
        </w:trPr>
        <w:tc>
          <w:tcPr>
            <w:tcW w:w="1837" w:type="dxa"/>
            <w:shd w:val="clear" w:color="auto" w:fill="auto"/>
            <w:tcMar>
              <w:top w:w="0" w:type="dxa"/>
              <w:left w:w="100" w:type="dxa"/>
              <w:bottom w:w="0" w:type="dxa"/>
              <w:right w:w="100" w:type="dxa"/>
            </w:tcMar>
          </w:tcPr>
          <w:p w14:paraId="5AF69885"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Mô tả sơ lược:</w:t>
            </w:r>
          </w:p>
        </w:tc>
        <w:tc>
          <w:tcPr>
            <w:tcW w:w="8505" w:type="dxa"/>
            <w:gridSpan w:val="2"/>
            <w:shd w:val="clear" w:color="auto" w:fill="auto"/>
            <w:tcMar>
              <w:top w:w="0" w:type="dxa"/>
              <w:left w:w="100" w:type="dxa"/>
              <w:bottom w:w="0" w:type="dxa"/>
              <w:right w:w="100" w:type="dxa"/>
            </w:tcMar>
          </w:tcPr>
          <w:p w14:paraId="414605DA" w14:textId="04B82244" w:rsidR="007B6473" w:rsidRPr="00AA4684" w:rsidRDefault="594D3D1B" w:rsidP="00BF545A">
            <w:pPr>
              <w:spacing w:before="120" w:after="120" w:line="276" w:lineRule="auto"/>
              <w:ind w:right="-1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r w:rsidR="00646F9F" w:rsidRPr="00AA4684">
              <w:rPr>
                <w:rFonts w:ascii="Times New Roman" w:eastAsia="Times New Roman" w:hAnsi="Times New Roman" w:cs="Times New Roman"/>
                <w:sz w:val="24"/>
                <w:szCs w:val="24"/>
              </w:rPr>
              <w:t xml:space="preserve"> </w:t>
            </w:r>
            <w:r w:rsidR="365002F6" w:rsidRPr="00AA4684">
              <w:rPr>
                <w:rFonts w:ascii="Times New Roman" w:eastAsia="Times New Roman" w:hAnsi="Times New Roman" w:cs="Times New Roman"/>
                <w:sz w:val="24"/>
                <w:szCs w:val="24"/>
              </w:rPr>
              <w:t>xem chi tiết thông tin của khách hàng</w:t>
            </w:r>
          </w:p>
        </w:tc>
      </w:tr>
      <w:tr w:rsidR="007B6473" w14:paraId="654A7765" w14:textId="77777777" w:rsidTr="00AA4684">
        <w:trPr>
          <w:trHeight w:val="540"/>
        </w:trPr>
        <w:tc>
          <w:tcPr>
            <w:tcW w:w="1837" w:type="dxa"/>
            <w:shd w:val="clear" w:color="auto" w:fill="auto"/>
            <w:tcMar>
              <w:top w:w="0" w:type="dxa"/>
              <w:left w:w="100" w:type="dxa"/>
              <w:bottom w:w="0" w:type="dxa"/>
              <w:right w:w="100" w:type="dxa"/>
            </w:tcMar>
          </w:tcPr>
          <w:p w14:paraId="66A7A3F8"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Actor chính:</w:t>
            </w:r>
          </w:p>
        </w:tc>
        <w:tc>
          <w:tcPr>
            <w:tcW w:w="8505" w:type="dxa"/>
            <w:gridSpan w:val="2"/>
            <w:shd w:val="clear" w:color="auto" w:fill="auto"/>
            <w:tcMar>
              <w:top w:w="0" w:type="dxa"/>
              <w:left w:w="100" w:type="dxa"/>
              <w:bottom w:w="0" w:type="dxa"/>
              <w:right w:w="100" w:type="dxa"/>
            </w:tcMar>
          </w:tcPr>
          <w:p w14:paraId="484A4BCB" w14:textId="119E277A" w:rsidR="007B6473" w:rsidRPr="00AA4684" w:rsidRDefault="259E45ED" w:rsidP="00BF545A">
            <w:pPr>
              <w:spacing w:before="120" w:after="120" w:line="276" w:lineRule="auto"/>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p>
        </w:tc>
      </w:tr>
      <w:tr w:rsidR="007B6473" w14:paraId="1361DEEC" w14:textId="77777777" w:rsidTr="00AA4684">
        <w:trPr>
          <w:trHeight w:val="540"/>
        </w:trPr>
        <w:tc>
          <w:tcPr>
            <w:tcW w:w="1837" w:type="dxa"/>
            <w:shd w:val="clear" w:color="auto" w:fill="auto"/>
            <w:tcMar>
              <w:top w:w="0" w:type="dxa"/>
              <w:left w:w="100" w:type="dxa"/>
              <w:bottom w:w="0" w:type="dxa"/>
              <w:right w:w="100" w:type="dxa"/>
            </w:tcMar>
          </w:tcPr>
          <w:p w14:paraId="74D356EC" w14:textId="77777777" w:rsidR="007B6473" w:rsidRPr="00AA4684" w:rsidRDefault="00646F9F" w:rsidP="00BF545A">
            <w:pPr>
              <w:spacing w:before="120" w:after="120" w:line="276" w:lineRule="auto"/>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Actor phụ:</w:t>
            </w:r>
          </w:p>
        </w:tc>
        <w:tc>
          <w:tcPr>
            <w:tcW w:w="8505" w:type="dxa"/>
            <w:gridSpan w:val="2"/>
            <w:shd w:val="clear" w:color="auto" w:fill="auto"/>
            <w:tcMar>
              <w:top w:w="0" w:type="dxa"/>
              <w:left w:w="100" w:type="dxa"/>
              <w:bottom w:w="0" w:type="dxa"/>
              <w:right w:w="100" w:type="dxa"/>
            </w:tcMar>
          </w:tcPr>
          <w:p w14:paraId="6ABA97E3" w14:textId="77777777" w:rsidR="007B6473" w:rsidRPr="00AA4684" w:rsidRDefault="00646F9F" w:rsidP="00BF545A">
            <w:pPr>
              <w:spacing w:before="120" w:after="120" w:line="276" w:lineRule="auto"/>
              <w:ind w:right="20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Không</w:t>
            </w:r>
          </w:p>
        </w:tc>
      </w:tr>
      <w:tr w:rsidR="007B6473" w14:paraId="6ACA0FE9" w14:textId="77777777" w:rsidTr="00C55DC4">
        <w:trPr>
          <w:trHeight w:val="339"/>
        </w:trPr>
        <w:tc>
          <w:tcPr>
            <w:tcW w:w="1837" w:type="dxa"/>
            <w:shd w:val="clear" w:color="auto" w:fill="auto"/>
            <w:tcMar>
              <w:top w:w="0" w:type="dxa"/>
              <w:left w:w="100" w:type="dxa"/>
              <w:bottom w:w="0" w:type="dxa"/>
              <w:right w:w="100" w:type="dxa"/>
            </w:tcMar>
          </w:tcPr>
          <w:p w14:paraId="2CB1B616" w14:textId="77777777" w:rsidR="007B6473" w:rsidRPr="00AA4684" w:rsidRDefault="00646F9F" w:rsidP="00BF545A">
            <w:pPr>
              <w:spacing w:before="120" w:after="120" w:line="276" w:lineRule="auto"/>
              <w:ind w:right="-6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Tiền điều kiện:</w:t>
            </w:r>
          </w:p>
        </w:tc>
        <w:tc>
          <w:tcPr>
            <w:tcW w:w="8505" w:type="dxa"/>
            <w:gridSpan w:val="2"/>
            <w:shd w:val="clear" w:color="auto" w:fill="auto"/>
            <w:tcMar>
              <w:top w:w="0" w:type="dxa"/>
              <w:left w:w="100" w:type="dxa"/>
              <w:bottom w:w="0" w:type="dxa"/>
              <w:right w:w="100" w:type="dxa"/>
            </w:tcMar>
          </w:tcPr>
          <w:p w14:paraId="38A3463B" w14:textId="067462F3" w:rsidR="007B6473" w:rsidRPr="00AA4684" w:rsidRDefault="007940E0" w:rsidP="00BF545A">
            <w:pPr>
              <w:spacing w:before="120" w:after="120" w:line="276" w:lineRule="auto"/>
              <w:ind w:right="-21"/>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r w:rsidR="00646F9F" w:rsidRPr="00AA4684">
              <w:rPr>
                <w:rFonts w:ascii="Times New Roman" w:eastAsia="Times New Roman" w:hAnsi="Times New Roman" w:cs="Times New Roman"/>
                <w:sz w:val="24"/>
                <w:szCs w:val="24"/>
              </w:rPr>
              <w:t xml:space="preserve"> phải có tài khoản và đăng nhập thành công vào hệ thống</w:t>
            </w:r>
            <w:r w:rsidRPr="00AA4684">
              <w:rPr>
                <w:rFonts w:ascii="Times New Roman" w:eastAsia="Times New Roman" w:hAnsi="Times New Roman" w:cs="Times New Roman"/>
                <w:sz w:val="24"/>
                <w:szCs w:val="24"/>
              </w:rPr>
              <w:t xml:space="preserve"> và</w:t>
            </w:r>
            <w:r w:rsidR="00646F9F" w:rsidRPr="00AA4684">
              <w:rPr>
                <w:rFonts w:ascii="Times New Roman" w:eastAsia="Times New Roman" w:hAnsi="Times New Roman" w:cs="Times New Roman"/>
                <w:sz w:val="24"/>
                <w:szCs w:val="24"/>
              </w:rPr>
              <w:t xml:space="preserve"> chọn chức năng </w:t>
            </w:r>
            <w:r w:rsidRPr="00AA4684">
              <w:rPr>
                <w:rFonts w:ascii="Times New Roman" w:eastAsia="Times New Roman" w:hAnsi="Times New Roman" w:cs="Times New Roman"/>
                <w:sz w:val="24"/>
                <w:szCs w:val="24"/>
              </w:rPr>
              <w:t xml:space="preserve">xem thông tin </w:t>
            </w:r>
            <w:r w:rsidR="00075663" w:rsidRPr="00AA4684">
              <w:rPr>
                <w:rFonts w:ascii="Times New Roman" w:eastAsia="Times New Roman" w:hAnsi="Times New Roman" w:cs="Times New Roman"/>
                <w:sz w:val="24"/>
                <w:szCs w:val="24"/>
              </w:rPr>
              <w:t>khách hàng</w:t>
            </w:r>
            <w:r w:rsidR="009A6DAA" w:rsidRPr="00AA4684">
              <w:rPr>
                <w:rFonts w:ascii="Times New Roman" w:eastAsia="Times New Roman" w:hAnsi="Times New Roman" w:cs="Times New Roman"/>
                <w:sz w:val="24"/>
                <w:szCs w:val="24"/>
              </w:rPr>
              <w:t>, khách hàng phải có trong CSDL</w:t>
            </w:r>
          </w:p>
        </w:tc>
      </w:tr>
      <w:tr w:rsidR="007B6473" w14:paraId="3F272E45" w14:textId="77777777" w:rsidTr="00AA4684">
        <w:trPr>
          <w:trHeight w:val="525"/>
        </w:trPr>
        <w:tc>
          <w:tcPr>
            <w:tcW w:w="1837" w:type="dxa"/>
            <w:shd w:val="clear" w:color="auto" w:fill="auto"/>
            <w:tcMar>
              <w:top w:w="0" w:type="dxa"/>
              <w:left w:w="100" w:type="dxa"/>
              <w:bottom w:w="0" w:type="dxa"/>
              <w:right w:w="100" w:type="dxa"/>
            </w:tcMar>
          </w:tcPr>
          <w:p w14:paraId="64D14C9D" w14:textId="77777777" w:rsidR="007B6473" w:rsidRPr="00AA4684" w:rsidRDefault="00646F9F" w:rsidP="00BF545A">
            <w:pPr>
              <w:spacing w:before="120" w:after="120" w:line="276" w:lineRule="auto"/>
              <w:ind w:right="-4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Hậu điều kiện:</w:t>
            </w:r>
          </w:p>
        </w:tc>
        <w:tc>
          <w:tcPr>
            <w:tcW w:w="8505" w:type="dxa"/>
            <w:gridSpan w:val="2"/>
            <w:shd w:val="clear" w:color="auto" w:fill="auto"/>
            <w:tcMar>
              <w:top w:w="0" w:type="dxa"/>
              <w:left w:w="100" w:type="dxa"/>
              <w:bottom w:w="0" w:type="dxa"/>
              <w:right w:w="100" w:type="dxa"/>
            </w:tcMar>
          </w:tcPr>
          <w:p w14:paraId="4C74FD53" w14:textId="6849AFD3" w:rsidR="007B6473" w:rsidRPr="00AA4684" w:rsidRDefault="07051913" w:rsidP="00BF545A">
            <w:pPr>
              <w:spacing w:before="120" w:after="120" w:line="276" w:lineRule="auto"/>
              <w:ind w:right="2020"/>
              <w:jc w:val="both"/>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Xem thành công thông tin chi tiết NVBH</w:t>
            </w:r>
          </w:p>
        </w:tc>
      </w:tr>
      <w:tr w:rsidR="007B6473" w14:paraId="3A6F0D31" w14:textId="77777777" w:rsidTr="00AA4684">
        <w:trPr>
          <w:trHeight w:val="540"/>
        </w:trPr>
        <w:tc>
          <w:tcPr>
            <w:tcW w:w="10342" w:type="dxa"/>
            <w:gridSpan w:val="3"/>
            <w:shd w:val="clear" w:color="auto" w:fill="BFBFBF" w:themeFill="background1" w:themeFillShade="BF"/>
            <w:tcMar>
              <w:top w:w="0" w:type="dxa"/>
              <w:left w:w="100" w:type="dxa"/>
              <w:bottom w:w="0" w:type="dxa"/>
              <w:right w:w="100" w:type="dxa"/>
            </w:tcMar>
          </w:tcPr>
          <w:p w14:paraId="5D26F417" w14:textId="77777777" w:rsidR="007B6473" w:rsidRPr="00AA4684" w:rsidRDefault="00646F9F">
            <w:pPr>
              <w:spacing w:before="120" w:after="120" w:line="276" w:lineRule="auto"/>
              <w:rPr>
                <w:rFonts w:ascii="Times New Roman" w:eastAsia="Times New Roman" w:hAnsi="Times New Roman" w:cs="Times New Roman"/>
                <w:b/>
                <w:sz w:val="24"/>
                <w:szCs w:val="24"/>
              </w:rPr>
            </w:pPr>
            <w:r w:rsidRPr="00AA4684">
              <w:rPr>
                <w:rFonts w:ascii="Times New Roman" w:eastAsia="Times New Roman" w:hAnsi="Times New Roman" w:cs="Times New Roman"/>
                <w:b/>
                <w:sz w:val="24"/>
                <w:szCs w:val="24"/>
              </w:rPr>
              <w:t>Luồng sự kiện chính:</w:t>
            </w:r>
          </w:p>
        </w:tc>
      </w:tr>
      <w:tr w:rsidR="007B6473" w14:paraId="73923B0B" w14:textId="77777777" w:rsidTr="00AA4684">
        <w:trPr>
          <w:trHeight w:val="540"/>
        </w:trPr>
        <w:tc>
          <w:tcPr>
            <w:tcW w:w="4956" w:type="dxa"/>
            <w:gridSpan w:val="2"/>
            <w:shd w:val="clear" w:color="auto" w:fill="auto"/>
            <w:tcMar>
              <w:top w:w="0" w:type="dxa"/>
              <w:left w:w="100" w:type="dxa"/>
              <w:bottom w:w="0" w:type="dxa"/>
              <w:right w:w="100" w:type="dxa"/>
            </w:tcMar>
          </w:tcPr>
          <w:p w14:paraId="5159EDC9" w14:textId="57D32B64" w:rsidR="007B6473" w:rsidRPr="00AA4684" w:rsidRDefault="54DD0EBD" w:rsidP="00AA4684">
            <w:pPr>
              <w:spacing w:before="120" w:after="120" w:line="276" w:lineRule="auto"/>
              <w:jc w:val="center"/>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NVBH</w:t>
            </w:r>
          </w:p>
        </w:tc>
        <w:tc>
          <w:tcPr>
            <w:tcW w:w="5386" w:type="dxa"/>
            <w:shd w:val="clear" w:color="auto" w:fill="auto"/>
            <w:tcMar>
              <w:top w:w="0" w:type="dxa"/>
              <w:left w:w="100" w:type="dxa"/>
              <w:bottom w:w="0" w:type="dxa"/>
              <w:right w:w="100" w:type="dxa"/>
            </w:tcMar>
          </w:tcPr>
          <w:p w14:paraId="020421D3" w14:textId="4C40251F" w:rsidR="007B6473" w:rsidRPr="00AA4684" w:rsidRDefault="00646F9F" w:rsidP="00AA4684">
            <w:pPr>
              <w:spacing w:before="120" w:after="120" w:line="276" w:lineRule="auto"/>
              <w:jc w:val="center"/>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Hệ thống</w:t>
            </w:r>
          </w:p>
        </w:tc>
      </w:tr>
      <w:tr w:rsidR="007B6473" w14:paraId="399EF112" w14:textId="77777777" w:rsidTr="00125E9C">
        <w:trPr>
          <w:trHeight w:val="753"/>
        </w:trPr>
        <w:tc>
          <w:tcPr>
            <w:tcW w:w="4956" w:type="dxa"/>
            <w:gridSpan w:val="2"/>
            <w:shd w:val="clear" w:color="auto" w:fill="auto"/>
            <w:tcMar>
              <w:top w:w="0" w:type="dxa"/>
              <w:left w:w="100" w:type="dxa"/>
              <w:bottom w:w="0" w:type="dxa"/>
              <w:right w:w="100" w:type="dxa"/>
            </w:tcMar>
          </w:tcPr>
          <w:p w14:paraId="4BF01952" w14:textId="68A8F3EF"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1. </w:t>
            </w:r>
            <w:r w:rsidR="17E87CFE" w:rsidRPr="00AA4684">
              <w:rPr>
                <w:rFonts w:ascii="Times New Roman" w:eastAsia="Times New Roman" w:hAnsi="Times New Roman" w:cs="Times New Roman"/>
                <w:sz w:val="24"/>
                <w:szCs w:val="24"/>
              </w:rPr>
              <w:t>Chọn khách hàng cần xem thông tin</w:t>
            </w:r>
            <w:r w:rsidR="00DB18BA" w:rsidRPr="00AA4684">
              <w:rPr>
                <w:rFonts w:ascii="Times New Roman" w:eastAsia="Times New Roman" w:hAnsi="Times New Roman" w:cs="Times New Roman"/>
                <w:sz w:val="24"/>
                <w:szCs w:val="24"/>
              </w:rPr>
              <w:t xml:space="preserve"> từ </w:t>
            </w:r>
            <w:r w:rsidR="00914A6A" w:rsidRPr="00AA4684">
              <w:rPr>
                <w:rFonts w:ascii="Times New Roman" w:eastAsia="Times New Roman" w:hAnsi="Times New Roman" w:cs="Times New Roman"/>
                <w:sz w:val="24"/>
                <w:szCs w:val="24"/>
              </w:rPr>
              <w:t>danh sách khách hàng</w:t>
            </w:r>
          </w:p>
        </w:tc>
        <w:tc>
          <w:tcPr>
            <w:tcW w:w="5386" w:type="dxa"/>
            <w:shd w:val="clear" w:color="auto" w:fill="auto"/>
            <w:tcMar>
              <w:top w:w="0" w:type="dxa"/>
              <w:left w:w="100" w:type="dxa"/>
              <w:bottom w:w="0" w:type="dxa"/>
              <w:right w:w="100" w:type="dxa"/>
            </w:tcMar>
          </w:tcPr>
          <w:p w14:paraId="5508472A" w14:textId="77777777"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 </w:t>
            </w:r>
          </w:p>
        </w:tc>
      </w:tr>
      <w:tr w:rsidR="007B6473" w14:paraId="5D5686B9" w14:textId="77777777" w:rsidTr="00AA4684">
        <w:trPr>
          <w:trHeight w:val="540"/>
        </w:trPr>
        <w:tc>
          <w:tcPr>
            <w:tcW w:w="4956" w:type="dxa"/>
            <w:gridSpan w:val="2"/>
            <w:shd w:val="clear" w:color="auto" w:fill="auto"/>
            <w:tcMar>
              <w:top w:w="0" w:type="dxa"/>
              <w:left w:w="100" w:type="dxa"/>
              <w:bottom w:w="0" w:type="dxa"/>
              <w:right w:w="100" w:type="dxa"/>
            </w:tcMar>
          </w:tcPr>
          <w:p w14:paraId="21931F13" w14:textId="77777777"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 </w:t>
            </w:r>
          </w:p>
        </w:tc>
        <w:tc>
          <w:tcPr>
            <w:tcW w:w="5386" w:type="dxa"/>
            <w:shd w:val="clear" w:color="auto" w:fill="auto"/>
            <w:tcMar>
              <w:top w:w="0" w:type="dxa"/>
              <w:left w:w="100" w:type="dxa"/>
              <w:bottom w:w="0" w:type="dxa"/>
              <w:right w:w="100" w:type="dxa"/>
            </w:tcMar>
          </w:tcPr>
          <w:p w14:paraId="241BE615" w14:textId="426ED1D5" w:rsidR="007B6473" w:rsidRPr="00AA4684" w:rsidRDefault="00E31B57">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2. Lấy dữ liệu</w:t>
            </w:r>
            <w:r w:rsidR="23D94259" w:rsidRPr="00AA4684">
              <w:rPr>
                <w:rFonts w:ascii="Times New Roman" w:eastAsia="Times New Roman" w:hAnsi="Times New Roman" w:cs="Times New Roman"/>
                <w:sz w:val="24"/>
                <w:szCs w:val="24"/>
              </w:rPr>
              <w:t xml:space="preserve"> của khách hàng đã chọn</w:t>
            </w:r>
          </w:p>
        </w:tc>
      </w:tr>
      <w:tr w:rsidR="007B6473" w14:paraId="58778CB2" w14:textId="77777777" w:rsidTr="00AA4684">
        <w:trPr>
          <w:trHeight w:val="192"/>
        </w:trPr>
        <w:tc>
          <w:tcPr>
            <w:tcW w:w="4956" w:type="dxa"/>
            <w:gridSpan w:val="2"/>
            <w:shd w:val="clear" w:color="auto" w:fill="auto"/>
            <w:tcMar>
              <w:top w:w="0" w:type="dxa"/>
              <w:left w:w="100" w:type="dxa"/>
              <w:bottom w:w="0" w:type="dxa"/>
              <w:right w:w="100" w:type="dxa"/>
            </w:tcMar>
          </w:tcPr>
          <w:p w14:paraId="5B7B51E7" w14:textId="523DA2F3" w:rsidR="007B6473" w:rsidRPr="00AA4684" w:rsidRDefault="007B6473">
            <w:pPr>
              <w:spacing w:before="120" w:after="120" w:line="276" w:lineRule="auto"/>
              <w:rPr>
                <w:rFonts w:ascii="Times New Roman" w:eastAsia="Times New Roman" w:hAnsi="Times New Roman" w:cs="Times New Roman"/>
                <w:sz w:val="24"/>
                <w:szCs w:val="24"/>
              </w:rPr>
            </w:pPr>
          </w:p>
        </w:tc>
        <w:tc>
          <w:tcPr>
            <w:tcW w:w="5386" w:type="dxa"/>
            <w:shd w:val="clear" w:color="auto" w:fill="auto"/>
            <w:tcMar>
              <w:top w:w="0" w:type="dxa"/>
              <w:left w:w="100" w:type="dxa"/>
              <w:bottom w:w="0" w:type="dxa"/>
              <w:right w:w="100" w:type="dxa"/>
            </w:tcMar>
          </w:tcPr>
          <w:p w14:paraId="2501FDEF" w14:textId="4ACED98D" w:rsidR="007B6473" w:rsidRDefault="00E31B57" w:rsidP="00E31B57">
            <w:pPr>
              <w:pStyle w:val="flow"/>
            </w:pPr>
            <w:r>
              <w:t xml:space="preserve">Hiển thị thông tin chi tiết của khách </w:t>
            </w:r>
            <w:r w:rsidR="00A517BF">
              <w:t>hàng đã chọn</w:t>
            </w:r>
          </w:p>
        </w:tc>
      </w:tr>
      <w:tr w:rsidR="354CD26D" w14:paraId="0F2947A2" w14:textId="77777777" w:rsidTr="00AA4684">
        <w:trPr>
          <w:trHeight w:val="157"/>
        </w:trPr>
        <w:tc>
          <w:tcPr>
            <w:tcW w:w="4956" w:type="dxa"/>
            <w:gridSpan w:val="2"/>
            <w:shd w:val="clear" w:color="auto" w:fill="auto"/>
            <w:tcMar>
              <w:top w:w="0" w:type="dxa"/>
              <w:left w:w="100" w:type="dxa"/>
              <w:bottom w:w="0" w:type="dxa"/>
              <w:right w:w="100" w:type="dxa"/>
            </w:tcMar>
          </w:tcPr>
          <w:p w14:paraId="3779FA47" w14:textId="5EEECB21" w:rsidR="354CD26D" w:rsidRPr="00AA4684" w:rsidRDefault="00255543" w:rsidP="354CD26D">
            <w:pPr>
              <w:spacing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4</w:t>
            </w:r>
            <w:r w:rsidR="00A517BF" w:rsidRPr="00AA4684">
              <w:rPr>
                <w:rFonts w:ascii="Times New Roman" w:eastAsia="Times New Roman" w:hAnsi="Times New Roman" w:cs="Times New Roman"/>
                <w:sz w:val="24"/>
                <w:szCs w:val="24"/>
              </w:rPr>
              <w:t>. Chọn xem khách hàng khác</w:t>
            </w:r>
          </w:p>
        </w:tc>
        <w:tc>
          <w:tcPr>
            <w:tcW w:w="5386" w:type="dxa"/>
            <w:shd w:val="clear" w:color="auto" w:fill="auto"/>
            <w:tcMar>
              <w:top w:w="0" w:type="dxa"/>
              <w:left w:w="100" w:type="dxa"/>
              <w:bottom w:w="0" w:type="dxa"/>
              <w:right w:w="100" w:type="dxa"/>
            </w:tcMar>
          </w:tcPr>
          <w:p w14:paraId="1FB79B25" w14:textId="44B7146D" w:rsidR="354CD26D" w:rsidRPr="00AA4684" w:rsidRDefault="354CD26D" w:rsidP="354CD26D">
            <w:pPr>
              <w:spacing w:line="276" w:lineRule="auto"/>
              <w:rPr>
                <w:rFonts w:ascii="Times New Roman" w:eastAsia="Times New Roman" w:hAnsi="Times New Roman" w:cs="Times New Roman"/>
                <w:sz w:val="24"/>
                <w:szCs w:val="24"/>
              </w:rPr>
            </w:pPr>
          </w:p>
        </w:tc>
      </w:tr>
      <w:tr w:rsidR="007B6473" w14:paraId="44507CDE" w14:textId="77777777" w:rsidTr="00AA4684">
        <w:trPr>
          <w:trHeight w:val="540"/>
        </w:trPr>
        <w:tc>
          <w:tcPr>
            <w:tcW w:w="10342" w:type="dxa"/>
            <w:gridSpan w:val="3"/>
            <w:shd w:val="clear" w:color="auto" w:fill="BFBFBF" w:themeFill="background1" w:themeFillShade="BF"/>
            <w:tcMar>
              <w:top w:w="0" w:type="dxa"/>
              <w:left w:w="100" w:type="dxa"/>
              <w:bottom w:w="0" w:type="dxa"/>
              <w:right w:w="100" w:type="dxa"/>
            </w:tcMar>
          </w:tcPr>
          <w:p w14:paraId="71116B5B" w14:textId="77777777" w:rsidR="007B6473" w:rsidRPr="00AA4684" w:rsidRDefault="00646F9F">
            <w:pPr>
              <w:spacing w:before="120" w:after="120" w:line="276" w:lineRule="auto"/>
              <w:rPr>
                <w:rFonts w:ascii="Times New Roman" w:eastAsia="Times New Roman" w:hAnsi="Times New Roman" w:cs="Times New Roman"/>
                <w:b/>
                <w:sz w:val="24"/>
                <w:szCs w:val="24"/>
              </w:rPr>
            </w:pPr>
            <w:r w:rsidRPr="00AA4684">
              <w:rPr>
                <w:rFonts w:ascii="Times New Roman" w:eastAsia="Times New Roman" w:hAnsi="Times New Roman" w:cs="Times New Roman"/>
                <w:b/>
                <w:sz w:val="24"/>
                <w:szCs w:val="24"/>
              </w:rPr>
              <w:t>Luồng sự kiện thay thế:</w:t>
            </w:r>
          </w:p>
        </w:tc>
      </w:tr>
      <w:tr w:rsidR="007B6473" w14:paraId="138CFA34" w14:textId="77777777" w:rsidTr="00301EAE">
        <w:trPr>
          <w:trHeight w:val="229"/>
        </w:trPr>
        <w:tc>
          <w:tcPr>
            <w:tcW w:w="4956" w:type="dxa"/>
            <w:gridSpan w:val="2"/>
            <w:shd w:val="clear" w:color="auto" w:fill="auto"/>
            <w:tcMar>
              <w:top w:w="0" w:type="dxa"/>
              <w:left w:w="100" w:type="dxa"/>
              <w:bottom w:w="0" w:type="dxa"/>
              <w:right w:w="100" w:type="dxa"/>
            </w:tcMar>
          </w:tcPr>
          <w:p w14:paraId="5ED31F66" w14:textId="18275E7B" w:rsidR="007B6473" w:rsidRPr="00AA4684" w:rsidRDefault="00646F9F">
            <w:pPr>
              <w:spacing w:before="120" w:after="120" w:line="276" w:lineRule="auto"/>
              <w:rPr>
                <w:rFonts w:ascii="Times New Roman" w:eastAsia="Times New Roman" w:hAnsi="Times New Roman" w:cs="Times New Roman"/>
                <w:sz w:val="24"/>
                <w:szCs w:val="24"/>
              </w:rPr>
            </w:pPr>
            <w:r w:rsidRPr="00AA4684">
              <w:rPr>
                <w:rFonts w:ascii="Times New Roman" w:eastAsia="Times New Roman" w:hAnsi="Times New Roman" w:cs="Times New Roman"/>
                <w:sz w:val="24"/>
                <w:szCs w:val="24"/>
              </w:rPr>
              <w:t xml:space="preserve"> </w:t>
            </w:r>
            <w:r w:rsidR="00E32A6D" w:rsidRPr="00AA4684">
              <w:rPr>
                <w:rFonts w:ascii="Times New Roman" w:eastAsia="Times New Roman" w:hAnsi="Times New Roman" w:cs="Times New Roman"/>
                <w:sz w:val="24"/>
                <w:szCs w:val="24"/>
              </w:rPr>
              <w:t>4</w:t>
            </w:r>
            <w:r w:rsidR="659A3305" w:rsidRPr="00AA4684">
              <w:rPr>
                <w:rFonts w:ascii="Times New Roman" w:eastAsia="Times New Roman" w:hAnsi="Times New Roman" w:cs="Times New Roman"/>
                <w:sz w:val="24"/>
                <w:szCs w:val="24"/>
              </w:rPr>
              <w:t xml:space="preserve">.1. Chọn </w:t>
            </w:r>
            <w:r w:rsidR="00E32A6D" w:rsidRPr="00AA4684">
              <w:rPr>
                <w:rFonts w:ascii="Times New Roman" w:eastAsia="Times New Roman" w:hAnsi="Times New Roman" w:cs="Times New Roman"/>
                <w:sz w:val="24"/>
                <w:szCs w:val="24"/>
              </w:rPr>
              <w:t>kết thúc</w:t>
            </w:r>
          </w:p>
        </w:tc>
        <w:tc>
          <w:tcPr>
            <w:tcW w:w="5386" w:type="dxa"/>
            <w:shd w:val="clear" w:color="auto" w:fill="auto"/>
            <w:tcMar>
              <w:top w:w="0" w:type="dxa"/>
              <w:left w:w="100" w:type="dxa"/>
              <w:bottom w:w="0" w:type="dxa"/>
              <w:right w:w="100" w:type="dxa"/>
            </w:tcMar>
          </w:tcPr>
          <w:p w14:paraId="64686238" w14:textId="6F79FCC1" w:rsidR="007B6473" w:rsidRPr="00AA4684" w:rsidRDefault="007B6473" w:rsidP="00CC1086">
            <w:pPr>
              <w:keepNext/>
              <w:spacing w:before="120" w:after="120" w:line="276" w:lineRule="auto"/>
              <w:rPr>
                <w:rFonts w:ascii="Times New Roman" w:eastAsia="Times New Roman" w:hAnsi="Times New Roman" w:cs="Times New Roman"/>
                <w:sz w:val="24"/>
                <w:szCs w:val="24"/>
              </w:rPr>
            </w:pPr>
          </w:p>
        </w:tc>
      </w:tr>
    </w:tbl>
    <w:p w14:paraId="532A607B" w14:textId="7950EF00" w:rsidR="00301EAE" w:rsidRPr="00CC1086" w:rsidRDefault="001A1A07" w:rsidP="00CC1086">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16</w:t>
      </w:r>
      <w:r w:rsidR="00E56A17">
        <w:rPr>
          <w:noProof/>
        </w:rPr>
        <w:fldChar w:fldCharType="end"/>
      </w:r>
      <w:r w:rsidR="00CC1086">
        <w:t>.</w:t>
      </w:r>
      <w:r>
        <w:t xml:space="preserve"> Đặc tả </w:t>
      </w:r>
      <w:r w:rsidR="00CD321E">
        <w:t>Usecase Xem Thông Tin Khách Hàng</w:t>
      </w:r>
      <w:bookmarkStart w:id="187" w:name="_Toc146233562"/>
      <w:r w:rsidR="00301EAE">
        <w:br w:type="page"/>
      </w:r>
    </w:p>
    <w:p w14:paraId="29D503DC" w14:textId="4031D7A3" w:rsidR="007B6473" w:rsidRDefault="00646F9F" w:rsidP="00301EAE">
      <w:pPr>
        <w:pStyle w:val="Top3"/>
      </w:pPr>
      <w:bookmarkStart w:id="188" w:name="_Toc146318015"/>
      <w:bookmarkStart w:id="189" w:name="_Toc152431161"/>
      <w:bookmarkStart w:id="190" w:name="_Toc153383748"/>
      <w:r>
        <w:lastRenderedPageBreak/>
        <w:t>Biểu đồ</w:t>
      </w:r>
      <w:bookmarkEnd w:id="187"/>
      <w:bookmarkEnd w:id="188"/>
      <w:bookmarkEnd w:id="189"/>
      <w:bookmarkEnd w:id="190"/>
    </w:p>
    <w:p w14:paraId="6C01CE9C" w14:textId="77777777" w:rsidR="007B6473" w:rsidRPr="00C55DC4" w:rsidRDefault="00646F9F">
      <w:pPr>
        <w:spacing w:after="120" w:line="240" w:lineRule="auto"/>
        <w:rPr>
          <w:rFonts w:ascii="Times New Roman" w:eastAsia="Times New Roman" w:hAnsi="Times New Roman" w:cs="Times New Roman"/>
          <w:b/>
          <w:i/>
          <w:sz w:val="26"/>
          <w:szCs w:val="26"/>
        </w:rPr>
      </w:pPr>
      <w:r w:rsidRPr="00C55DC4">
        <w:rPr>
          <w:rFonts w:ascii="Times New Roman" w:eastAsia="Times New Roman" w:hAnsi="Times New Roman" w:cs="Times New Roman"/>
          <w:b/>
          <w:i/>
          <w:sz w:val="26"/>
          <w:szCs w:val="26"/>
        </w:rPr>
        <w:t>Activity</w:t>
      </w:r>
    </w:p>
    <w:p w14:paraId="23001AF4" w14:textId="77777777" w:rsidR="0093486C" w:rsidRDefault="00514D7C" w:rsidP="0093486C">
      <w:pPr>
        <w:keepNext/>
        <w:spacing w:after="120" w:line="240" w:lineRule="auto"/>
        <w:jc w:val="center"/>
      </w:pPr>
      <w:r>
        <w:rPr>
          <w:rFonts w:ascii="Times New Roman" w:eastAsia="Times New Roman" w:hAnsi="Times New Roman" w:cs="Times New Roman"/>
          <w:b/>
          <w:i/>
          <w:noProof/>
          <w:sz w:val="26"/>
          <w:szCs w:val="26"/>
        </w:rPr>
        <w:drawing>
          <wp:inline distT="0" distB="0" distL="0" distR="0" wp14:anchorId="2978C348" wp14:editId="4BFC11F6">
            <wp:extent cx="4491533" cy="3641841"/>
            <wp:effectExtent l="0" t="0" r="4445" b="0"/>
            <wp:docPr id="2071854271" name="Picture 20718542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54271" name="Picture 12"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23303" cy="3667601"/>
                    </a:xfrm>
                    <a:prstGeom prst="rect">
                      <a:avLst/>
                    </a:prstGeom>
                  </pic:spPr>
                </pic:pic>
              </a:graphicData>
            </a:graphic>
          </wp:inline>
        </w:drawing>
      </w:r>
    </w:p>
    <w:p w14:paraId="1C601FA6" w14:textId="79F0E044" w:rsidR="007B6473" w:rsidRDefault="0093486C" w:rsidP="0093486C">
      <w:pPr>
        <w:pStyle w:val="Caption"/>
        <w:jc w:val="center"/>
        <w:rPr>
          <w:rFonts w:ascii="Times New Roman" w:eastAsia="Times New Roman" w:hAnsi="Times New Roman" w:cs="Times New Roman"/>
          <w:b/>
          <w:i w:val="0"/>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24</w:t>
      </w:r>
      <w:r w:rsidR="00E56A17">
        <w:rPr>
          <w:noProof/>
        </w:rPr>
        <w:fldChar w:fldCharType="end"/>
      </w:r>
      <w:r>
        <w:t xml:space="preserve">. </w:t>
      </w:r>
      <w:r w:rsidRPr="009179EC">
        <w:t>Activity Xem Thông Tin Khách Hàng</w:t>
      </w:r>
    </w:p>
    <w:p w14:paraId="2EAAE937" w14:textId="77777777" w:rsidR="007B6473" w:rsidRDefault="00646F9F">
      <w:pPr>
        <w:spacing w:after="120" w:line="240" w:lineRule="auto"/>
        <w:rPr>
          <w:rFonts w:ascii="Times New Roman" w:eastAsia="Times New Roman" w:hAnsi="Times New Roman" w:cs="Times New Roman"/>
          <w:b/>
          <w:sz w:val="26"/>
          <w:szCs w:val="26"/>
        </w:rPr>
      </w:pPr>
      <w:r w:rsidRPr="00C55DC4">
        <w:rPr>
          <w:rFonts w:ascii="Times New Roman" w:eastAsia="Times New Roman" w:hAnsi="Times New Roman" w:cs="Times New Roman"/>
          <w:b/>
          <w:i/>
          <w:sz w:val="26"/>
          <w:szCs w:val="26"/>
        </w:rPr>
        <w:t>Sequence</w:t>
      </w:r>
    </w:p>
    <w:p w14:paraId="21FA2AB8" w14:textId="77777777" w:rsidR="003B09F3" w:rsidRDefault="00D86050" w:rsidP="00D86050">
      <w:pPr>
        <w:pStyle w:val="Subtitle"/>
      </w:pPr>
      <w:r>
        <w:rPr>
          <w:noProof/>
        </w:rPr>
        <w:drawing>
          <wp:inline distT="0" distB="0" distL="0" distR="0" wp14:anchorId="2B506B25" wp14:editId="1514D7C0">
            <wp:extent cx="6511925" cy="2786380"/>
            <wp:effectExtent l="0" t="0" r="3175" b="0"/>
            <wp:docPr id="1354947880" name="Picture 135494788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7880" name="Picture 13" descr="A diagram of a projec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1925" cy="2786380"/>
                    </a:xfrm>
                    <a:prstGeom prst="rect">
                      <a:avLst/>
                    </a:prstGeom>
                    <a:noFill/>
                    <a:ln>
                      <a:noFill/>
                    </a:ln>
                  </pic:spPr>
                </pic:pic>
              </a:graphicData>
            </a:graphic>
          </wp:inline>
        </w:drawing>
      </w:r>
    </w:p>
    <w:p w14:paraId="458B3B3D" w14:textId="1FB8A351" w:rsidR="00301EAE" w:rsidRPr="00364B9E" w:rsidRDefault="00364B9E" w:rsidP="00364B9E">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25</w:t>
      </w:r>
      <w:r w:rsidR="00E56A17">
        <w:rPr>
          <w:noProof/>
        </w:rPr>
        <w:fldChar w:fldCharType="end"/>
      </w:r>
      <w:r>
        <w:t xml:space="preserve">. </w:t>
      </w:r>
      <w:r w:rsidRPr="00BB2D0A">
        <w:t>Sequence Xem Thông Tin Khách Hàng</w:t>
      </w:r>
      <w:r w:rsidR="00301EAE">
        <w:br w:type="page"/>
      </w:r>
      <w:bookmarkStart w:id="191" w:name="_Toc146233563"/>
    </w:p>
    <w:p w14:paraId="396A9902" w14:textId="7B715307" w:rsidR="007B6473" w:rsidRDefault="00646F9F" w:rsidP="00070C05">
      <w:pPr>
        <w:pStyle w:val="Top2"/>
      </w:pPr>
      <w:bookmarkStart w:id="192" w:name="_Toc146318016"/>
      <w:bookmarkStart w:id="193" w:name="_Toc152431162"/>
      <w:bookmarkStart w:id="194" w:name="_Toc153383749"/>
      <w:r>
        <w:lastRenderedPageBreak/>
        <w:t>UC013_</w:t>
      </w:r>
      <w:r w:rsidR="00CF432E">
        <w:t xml:space="preserve">Thêm </w:t>
      </w:r>
      <w:r w:rsidR="00FA7887" w:rsidRPr="00FA7887">
        <w:rPr>
          <w:bCs/>
        </w:rPr>
        <w:t>Nhân Viên</w:t>
      </w:r>
      <w:bookmarkEnd w:id="191"/>
      <w:bookmarkEnd w:id="192"/>
      <w:bookmarkEnd w:id="193"/>
      <w:bookmarkEnd w:id="194"/>
    </w:p>
    <w:p w14:paraId="497CBF76" w14:textId="48ABF371" w:rsidR="007B6473" w:rsidRDefault="00646F9F" w:rsidP="00070C05">
      <w:pPr>
        <w:pStyle w:val="Top3"/>
      </w:pPr>
      <w:bookmarkStart w:id="195" w:name="_Toc146233564"/>
      <w:bookmarkStart w:id="196" w:name="_Toc146318017"/>
      <w:bookmarkStart w:id="197" w:name="_Toc152431163"/>
      <w:bookmarkStart w:id="198" w:name="_Toc153383750"/>
      <w:r>
        <w:t>Mô tả use case UC013</w:t>
      </w:r>
      <w:bookmarkEnd w:id="195"/>
      <w:bookmarkEnd w:id="196"/>
      <w:bookmarkEnd w:id="197"/>
      <w:bookmarkEnd w:id="198"/>
    </w:p>
    <w:tbl>
      <w:tblPr>
        <w:tblW w:w="1034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2410"/>
        <w:gridCol w:w="6095"/>
      </w:tblGrid>
      <w:tr w:rsidR="007B6473" w14:paraId="4BBA6109" w14:textId="77777777" w:rsidTr="002D2FF7">
        <w:trPr>
          <w:trHeight w:val="540"/>
        </w:trPr>
        <w:tc>
          <w:tcPr>
            <w:tcW w:w="10342"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51C9F49F" w14:textId="09558C33" w:rsidR="007B6473" w:rsidRPr="00070C05" w:rsidRDefault="00646F9F" w:rsidP="00480E7E">
            <w:pPr>
              <w:spacing w:before="120" w:after="0" w:line="276" w:lineRule="auto"/>
              <w:ind w:right="-106"/>
              <w:jc w:val="both"/>
              <w:rPr>
                <w:rFonts w:ascii="Times New Roman" w:eastAsia="Times New Roman" w:hAnsi="Times New Roman" w:cs="Times New Roman"/>
                <w:sz w:val="24"/>
                <w:szCs w:val="24"/>
              </w:rPr>
            </w:pPr>
            <w:r w:rsidRPr="00070C05">
              <w:rPr>
                <w:rFonts w:ascii="Times New Roman" w:eastAsia="Times New Roman" w:hAnsi="Times New Roman" w:cs="Times New Roman"/>
                <w:b/>
                <w:sz w:val="24"/>
                <w:szCs w:val="24"/>
              </w:rPr>
              <w:t xml:space="preserve">Use case: </w:t>
            </w:r>
            <w:r w:rsidRPr="00070C05">
              <w:rPr>
                <w:rFonts w:ascii="Times New Roman" w:eastAsia="Times New Roman" w:hAnsi="Times New Roman" w:cs="Times New Roman"/>
                <w:sz w:val="24"/>
                <w:szCs w:val="24"/>
              </w:rPr>
              <w:t>UC013_</w:t>
            </w:r>
            <w:r w:rsidR="00CF432E" w:rsidRPr="00070C05">
              <w:rPr>
                <w:rFonts w:ascii="Times New Roman" w:eastAsia="Times New Roman" w:hAnsi="Times New Roman" w:cs="Times New Roman"/>
                <w:sz w:val="24"/>
                <w:szCs w:val="24"/>
              </w:rPr>
              <w:t>Thêm Nhân Viên</w:t>
            </w:r>
          </w:p>
        </w:tc>
      </w:tr>
      <w:tr w:rsidR="007B6473" w14:paraId="01E7AD62" w14:textId="77777777" w:rsidTr="002D2FF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82977FA" w14:textId="77777777" w:rsidR="007B6473" w:rsidRPr="00070C05" w:rsidRDefault="00646F9F" w:rsidP="00480E7E">
            <w:pPr>
              <w:spacing w:before="120" w:after="0" w:line="276" w:lineRule="auto"/>
              <w:ind w:right="-6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Mục đích: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9EC8643" w14:textId="100A0343" w:rsidR="007B6473" w:rsidRPr="00070C05" w:rsidRDefault="2BD33C42" w:rsidP="00480E7E">
            <w:pPr>
              <w:spacing w:before="120" w:after="0" w:line="276" w:lineRule="auto"/>
              <w:ind w:right="-12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Thêm NVBH vào CSDL</w:t>
            </w:r>
          </w:p>
        </w:tc>
      </w:tr>
      <w:tr w:rsidR="007B6473" w14:paraId="7793AAE2" w14:textId="77777777" w:rsidTr="002D2FF7">
        <w:trPr>
          <w:trHeight w:val="81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FF33197" w14:textId="77777777" w:rsidR="007B6473" w:rsidRPr="00070C05" w:rsidRDefault="00646F9F" w:rsidP="00480E7E">
            <w:pPr>
              <w:spacing w:before="120" w:after="0" w:line="276" w:lineRule="auto"/>
              <w:ind w:right="-6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Mô tả sơ lược:</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C22F0C" w14:textId="10B4B488" w:rsidR="007B6473" w:rsidRPr="00070C05" w:rsidRDefault="5705D028" w:rsidP="00480E7E">
            <w:pPr>
              <w:spacing w:before="120" w:after="0" w:line="276" w:lineRule="auto"/>
              <w:ind w:right="-12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Giúp cho NVQL thêm mới một NVBH vào</w:t>
            </w:r>
            <w:r w:rsidR="00646F9F" w:rsidRPr="00070C05">
              <w:rPr>
                <w:rFonts w:ascii="Times New Roman" w:eastAsia="Times New Roman" w:hAnsi="Times New Roman" w:cs="Times New Roman"/>
                <w:sz w:val="24"/>
                <w:szCs w:val="24"/>
              </w:rPr>
              <w:t xml:space="preserve"> CSDL và hiển thị trên danh sách</w:t>
            </w:r>
          </w:p>
        </w:tc>
      </w:tr>
      <w:tr w:rsidR="007B6473" w14:paraId="27DBBAD1" w14:textId="77777777" w:rsidTr="002D2FF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70FA3E6" w14:textId="77777777" w:rsidR="007B6473" w:rsidRPr="00070C05" w:rsidRDefault="00646F9F" w:rsidP="00480E7E">
            <w:pPr>
              <w:spacing w:before="120" w:after="0" w:line="276" w:lineRule="auto"/>
              <w:ind w:right="-6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Actor chính:</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E0F9BE0" w14:textId="06214770" w:rsidR="007B6473" w:rsidRPr="00070C05" w:rsidRDefault="6FFBD962" w:rsidP="00480E7E">
            <w:pPr>
              <w:spacing w:before="120" w:after="0" w:line="276" w:lineRule="auto"/>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NVQL</w:t>
            </w:r>
          </w:p>
        </w:tc>
      </w:tr>
      <w:tr w:rsidR="007B6473" w14:paraId="70AA584B" w14:textId="77777777" w:rsidTr="002D2FF7">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39AA09E" w14:textId="77777777" w:rsidR="007B6473" w:rsidRPr="00070C05" w:rsidRDefault="00646F9F" w:rsidP="00480E7E">
            <w:pPr>
              <w:spacing w:before="120" w:after="0" w:line="276" w:lineRule="auto"/>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Actor phụ:</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E10AC2F" w14:textId="77777777" w:rsidR="007B6473" w:rsidRPr="00070C05" w:rsidRDefault="00646F9F" w:rsidP="00480E7E">
            <w:pPr>
              <w:spacing w:before="120" w:after="0" w:line="276" w:lineRule="auto"/>
              <w:ind w:right="202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Không</w:t>
            </w:r>
          </w:p>
        </w:tc>
      </w:tr>
      <w:tr w:rsidR="007B6473" w14:paraId="02D0C8BA" w14:textId="77777777" w:rsidTr="002D2FF7">
        <w:trPr>
          <w:trHeight w:val="749"/>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20A318D" w14:textId="77777777" w:rsidR="007B6473" w:rsidRPr="00070C05" w:rsidRDefault="00646F9F" w:rsidP="00480E7E">
            <w:pPr>
              <w:spacing w:before="120" w:after="0" w:line="276" w:lineRule="auto"/>
              <w:ind w:right="-6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Tiền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C1BD53F" w14:textId="211CC00C" w:rsidR="007B6473" w:rsidRPr="00070C05" w:rsidRDefault="6A6C5D4A" w:rsidP="00480E7E">
            <w:pPr>
              <w:spacing w:before="120" w:after="0" w:line="276" w:lineRule="auto"/>
              <w:ind w:right="-21"/>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NVQL</w:t>
            </w:r>
            <w:r w:rsidR="00646F9F" w:rsidRPr="00070C05">
              <w:rPr>
                <w:rFonts w:ascii="Times New Roman" w:eastAsia="Times New Roman" w:hAnsi="Times New Roman" w:cs="Times New Roman"/>
                <w:sz w:val="24"/>
                <w:szCs w:val="24"/>
              </w:rPr>
              <w:t xml:space="preserve"> phải có tài khoản và đăng nhập thành công vào hệ thống</w:t>
            </w:r>
            <w:r w:rsidR="6E8F0B19" w:rsidRPr="00070C05">
              <w:rPr>
                <w:rFonts w:ascii="Times New Roman" w:eastAsia="Times New Roman" w:hAnsi="Times New Roman" w:cs="Times New Roman"/>
                <w:sz w:val="24"/>
                <w:szCs w:val="24"/>
              </w:rPr>
              <w:t xml:space="preserve"> và</w:t>
            </w:r>
            <w:r w:rsidR="00646F9F" w:rsidRPr="00070C05">
              <w:rPr>
                <w:rFonts w:ascii="Times New Roman" w:eastAsia="Times New Roman" w:hAnsi="Times New Roman" w:cs="Times New Roman"/>
                <w:sz w:val="24"/>
                <w:szCs w:val="24"/>
              </w:rPr>
              <w:t xml:space="preserve"> chọn chức năng </w:t>
            </w:r>
            <w:r w:rsidR="1B94A011" w:rsidRPr="00070C05">
              <w:rPr>
                <w:rFonts w:ascii="Times New Roman" w:eastAsia="Times New Roman" w:hAnsi="Times New Roman" w:cs="Times New Roman"/>
                <w:sz w:val="24"/>
                <w:szCs w:val="24"/>
              </w:rPr>
              <w:t>thêm nhân viên</w:t>
            </w:r>
            <w:r w:rsidR="00577343" w:rsidRPr="00070C05">
              <w:rPr>
                <w:rFonts w:ascii="Times New Roman" w:eastAsia="Times New Roman" w:hAnsi="Times New Roman" w:cs="Times New Roman"/>
                <w:sz w:val="24"/>
                <w:szCs w:val="24"/>
              </w:rPr>
              <w:t>, mã nhân viên được tạo tự động</w:t>
            </w:r>
          </w:p>
        </w:tc>
      </w:tr>
      <w:tr w:rsidR="007B6473" w14:paraId="05A20F7E" w14:textId="77777777" w:rsidTr="002D2FF7">
        <w:trPr>
          <w:trHeight w:val="364"/>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EB13E58" w14:textId="77777777" w:rsidR="007B6473" w:rsidRPr="00070C05" w:rsidRDefault="00646F9F" w:rsidP="00480E7E">
            <w:pPr>
              <w:spacing w:before="120" w:after="0" w:line="276" w:lineRule="auto"/>
              <w:ind w:right="-40"/>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Hậu điều kiện:</w:t>
            </w:r>
          </w:p>
        </w:tc>
        <w:tc>
          <w:tcPr>
            <w:tcW w:w="850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0B18759" w14:textId="7DA5BBAF" w:rsidR="007B6473" w:rsidRPr="00070C05" w:rsidRDefault="29664980" w:rsidP="00480E7E">
            <w:pPr>
              <w:spacing w:before="120" w:after="0" w:line="276" w:lineRule="auto"/>
              <w:ind w:right="-21"/>
              <w:jc w:val="both"/>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Thêm thành công NVBH vào CSDL</w:t>
            </w:r>
          </w:p>
        </w:tc>
      </w:tr>
      <w:tr w:rsidR="007B6473" w14:paraId="675D5829" w14:textId="77777777" w:rsidTr="002D2FF7">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539040E" w14:textId="77777777" w:rsidR="007B6473" w:rsidRPr="00070C05" w:rsidRDefault="00646F9F" w:rsidP="00480E7E">
            <w:pPr>
              <w:spacing w:before="120" w:after="0" w:line="276" w:lineRule="auto"/>
              <w:rPr>
                <w:rFonts w:ascii="Times New Roman" w:eastAsia="Times New Roman" w:hAnsi="Times New Roman" w:cs="Times New Roman"/>
                <w:b/>
                <w:sz w:val="24"/>
                <w:szCs w:val="24"/>
              </w:rPr>
            </w:pPr>
            <w:r w:rsidRPr="00070C05">
              <w:rPr>
                <w:rFonts w:ascii="Times New Roman" w:eastAsia="Times New Roman" w:hAnsi="Times New Roman" w:cs="Times New Roman"/>
                <w:b/>
                <w:sz w:val="24"/>
                <w:szCs w:val="24"/>
              </w:rPr>
              <w:t>Luồng sự kiện chính:</w:t>
            </w:r>
          </w:p>
        </w:tc>
      </w:tr>
      <w:tr w:rsidR="007B6473" w14:paraId="3B06AE49" w14:textId="77777777" w:rsidTr="002C6B89">
        <w:trPr>
          <w:trHeight w:val="540"/>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30C1D40" w14:textId="2285F945" w:rsidR="007B6473" w:rsidRPr="00070C05" w:rsidRDefault="080EAE11" w:rsidP="00480E7E">
            <w:pPr>
              <w:spacing w:before="120" w:after="0" w:line="276" w:lineRule="auto"/>
              <w:jc w:val="center"/>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NVQL</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2CAD980" w14:textId="207A2617" w:rsidR="007B6473" w:rsidRPr="00070C05" w:rsidRDefault="00646F9F" w:rsidP="00480E7E">
            <w:pPr>
              <w:spacing w:before="120" w:after="0" w:line="276" w:lineRule="auto"/>
              <w:jc w:val="center"/>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Hệ thống</w:t>
            </w:r>
          </w:p>
        </w:tc>
      </w:tr>
      <w:tr w:rsidR="007B6473" w14:paraId="7D47D2CC" w14:textId="77777777" w:rsidTr="002C6B89">
        <w:trPr>
          <w:trHeight w:val="287"/>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A590C7F" w14:textId="59A21E4B"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1. </w:t>
            </w:r>
            <w:r w:rsidR="2C89E243" w:rsidRPr="00070C05">
              <w:rPr>
                <w:rFonts w:ascii="Times New Roman" w:eastAsia="Times New Roman" w:hAnsi="Times New Roman" w:cs="Times New Roman"/>
                <w:sz w:val="24"/>
                <w:szCs w:val="24"/>
              </w:rPr>
              <w:t>Nhập thông tin nhân viên cần thêm</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5411824" w14:textId="77777777"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r>
      <w:tr w:rsidR="007B6473" w14:paraId="537EA475" w14:textId="77777777" w:rsidTr="002C6B89">
        <w:trPr>
          <w:trHeight w:val="540"/>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76EE561" w14:textId="77777777"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4628B17" w14:textId="314D43A4"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2. </w:t>
            </w:r>
            <w:r w:rsidR="563E7C1C" w:rsidRPr="00070C05">
              <w:rPr>
                <w:rFonts w:ascii="Times New Roman" w:eastAsia="Times New Roman" w:hAnsi="Times New Roman" w:cs="Times New Roman"/>
                <w:sz w:val="24"/>
                <w:szCs w:val="24"/>
              </w:rPr>
              <w:t xml:space="preserve">Kiểm </w:t>
            </w:r>
            <w:r w:rsidR="000F14BF" w:rsidRPr="00070C05">
              <w:rPr>
                <w:rFonts w:ascii="Times New Roman" w:eastAsia="Times New Roman" w:hAnsi="Times New Roman" w:cs="Times New Roman"/>
                <w:sz w:val="24"/>
                <w:szCs w:val="24"/>
              </w:rPr>
              <w:t>tra</w:t>
            </w:r>
            <w:r w:rsidR="004955D5" w:rsidRPr="00070C05">
              <w:rPr>
                <w:rFonts w:ascii="Times New Roman" w:eastAsia="Times New Roman" w:hAnsi="Times New Roman" w:cs="Times New Roman"/>
                <w:sz w:val="24"/>
                <w:szCs w:val="24"/>
              </w:rPr>
              <w:t xml:space="preserve"> đinh dạng </w:t>
            </w:r>
            <w:r w:rsidR="00463467" w:rsidRPr="00070C05">
              <w:rPr>
                <w:rFonts w:ascii="Times New Roman" w:eastAsia="Times New Roman" w:hAnsi="Times New Roman" w:cs="Times New Roman"/>
                <w:sz w:val="24"/>
                <w:szCs w:val="24"/>
              </w:rPr>
              <w:t>dữ liệu</w:t>
            </w:r>
          </w:p>
        </w:tc>
      </w:tr>
      <w:tr w:rsidR="007B6473" w14:paraId="2F7E4ABF" w14:textId="77777777" w:rsidTr="00480E7E">
        <w:trPr>
          <w:trHeight w:val="54"/>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C77F1B3" w14:textId="7923E772"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3. </w:t>
            </w:r>
            <w:r w:rsidR="17BCFDE0" w:rsidRPr="00070C05">
              <w:rPr>
                <w:rFonts w:ascii="Times New Roman" w:eastAsia="Times New Roman" w:hAnsi="Times New Roman" w:cs="Times New Roman"/>
                <w:sz w:val="24"/>
                <w:szCs w:val="24"/>
              </w:rPr>
              <w:t>Chọn Lưu</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08027A8" w14:textId="77777777"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r>
      <w:tr w:rsidR="007B6473" w14:paraId="305F7046" w14:textId="77777777" w:rsidTr="00480E7E">
        <w:trPr>
          <w:trHeight w:val="54"/>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B065EC0" w14:textId="77777777"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E6DABAA" w14:textId="2168F0CD" w:rsidR="007B6473" w:rsidRPr="00480E7E" w:rsidRDefault="00646F9F" w:rsidP="00480E7E">
            <w:pPr>
              <w:spacing w:before="120" w:after="0" w:line="276" w:lineRule="auto"/>
              <w:rPr>
                <w:rFonts w:ascii="Times New Roman" w:eastAsia="Times New Roman" w:hAnsi="Times New Roman" w:cs="Times New Roman"/>
                <w:w w:val="95"/>
                <w:sz w:val="24"/>
                <w:szCs w:val="24"/>
              </w:rPr>
            </w:pPr>
            <w:r w:rsidRPr="00480E7E">
              <w:rPr>
                <w:rFonts w:ascii="Times New Roman" w:eastAsia="Times New Roman" w:hAnsi="Times New Roman" w:cs="Times New Roman"/>
                <w:w w:val="95"/>
                <w:sz w:val="24"/>
                <w:szCs w:val="24"/>
              </w:rPr>
              <w:t xml:space="preserve">4. </w:t>
            </w:r>
            <w:r w:rsidR="6526DD63" w:rsidRPr="00480E7E">
              <w:rPr>
                <w:rFonts w:ascii="Times New Roman" w:eastAsia="Times New Roman" w:hAnsi="Times New Roman" w:cs="Times New Roman"/>
                <w:w w:val="95"/>
                <w:sz w:val="24"/>
                <w:szCs w:val="24"/>
              </w:rPr>
              <w:t>Lưu thông tin vừa nhập vào CSDL và hiển thị trên danh sách</w:t>
            </w:r>
          </w:p>
        </w:tc>
      </w:tr>
      <w:tr w:rsidR="007B6473" w14:paraId="136F4A4E" w14:textId="77777777" w:rsidTr="002C6B89">
        <w:trPr>
          <w:trHeight w:val="125"/>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8630D43" w14:textId="799188B0" w:rsidR="007B6473" w:rsidRPr="00070C05" w:rsidRDefault="007B6473" w:rsidP="00480E7E">
            <w:pPr>
              <w:spacing w:before="120" w:after="0" w:line="276" w:lineRule="auto"/>
              <w:rPr>
                <w:rFonts w:ascii="Times New Roman" w:eastAsia="Times New Roman" w:hAnsi="Times New Roman" w:cs="Times New Roman"/>
                <w:sz w:val="24"/>
                <w:szCs w:val="24"/>
              </w:rPr>
            </w:pP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B00A964" w14:textId="521C2F03" w:rsidR="007B6473" w:rsidRPr="00070C05" w:rsidRDefault="69522114"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5. Thông báo thêm thành công</w:t>
            </w:r>
          </w:p>
        </w:tc>
      </w:tr>
      <w:tr w:rsidR="007B6473" w14:paraId="4DB1CBBA" w14:textId="77777777" w:rsidTr="002D2FF7">
        <w:trPr>
          <w:trHeight w:val="540"/>
        </w:trPr>
        <w:tc>
          <w:tcPr>
            <w:tcW w:w="10342" w:type="dxa"/>
            <w:gridSpan w:val="3"/>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450E391C" w14:textId="77777777" w:rsidR="007B6473" w:rsidRPr="00070C05" w:rsidRDefault="00646F9F" w:rsidP="00480E7E">
            <w:pPr>
              <w:spacing w:before="120" w:after="0" w:line="276" w:lineRule="auto"/>
              <w:rPr>
                <w:rFonts w:ascii="Times New Roman" w:eastAsia="Times New Roman" w:hAnsi="Times New Roman" w:cs="Times New Roman"/>
                <w:b/>
                <w:sz w:val="24"/>
                <w:szCs w:val="24"/>
              </w:rPr>
            </w:pPr>
            <w:r w:rsidRPr="00070C05">
              <w:rPr>
                <w:rFonts w:ascii="Times New Roman" w:eastAsia="Times New Roman" w:hAnsi="Times New Roman" w:cs="Times New Roman"/>
                <w:b/>
                <w:sz w:val="24"/>
                <w:szCs w:val="24"/>
              </w:rPr>
              <w:t>Luồng sự kiện thay thế:</w:t>
            </w:r>
          </w:p>
        </w:tc>
      </w:tr>
      <w:tr w:rsidR="007B6473" w14:paraId="4A8A25A7" w14:textId="77777777" w:rsidTr="002C6B89">
        <w:trPr>
          <w:trHeight w:val="243"/>
        </w:trPr>
        <w:tc>
          <w:tcPr>
            <w:tcW w:w="4247"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8E16F45" w14:textId="77777777" w:rsidR="007B6473" w:rsidRPr="00070C05" w:rsidRDefault="00646F9F"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c>
          <w:tcPr>
            <w:tcW w:w="60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B767598" w14:textId="61A509A7" w:rsidR="007B6473" w:rsidRPr="00070C05" w:rsidRDefault="38FDCA53"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2.1. Thông báo </w:t>
            </w:r>
            <w:r w:rsidR="00182FF2" w:rsidRPr="00070C05">
              <w:rPr>
                <w:rFonts w:ascii="Times New Roman" w:eastAsia="Times New Roman" w:hAnsi="Times New Roman" w:cs="Times New Roman"/>
                <w:sz w:val="24"/>
                <w:szCs w:val="24"/>
              </w:rPr>
              <w:t>nhập sai định dạng</w:t>
            </w:r>
            <w:r w:rsidRPr="00070C05">
              <w:rPr>
                <w:rFonts w:ascii="Times New Roman" w:eastAsia="Times New Roman" w:hAnsi="Times New Roman" w:cs="Times New Roman"/>
                <w:sz w:val="24"/>
                <w:szCs w:val="24"/>
              </w:rPr>
              <w:t>, yêu cầu nhập lại</w:t>
            </w:r>
          </w:p>
        </w:tc>
      </w:tr>
      <w:tr w:rsidR="007B6473" w14:paraId="1A27A7A1" w14:textId="77777777" w:rsidTr="00070C05">
        <w:trPr>
          <w:trHeight w:val="54"/>
        </w:trPr>
        <w:tc>
          <w:tcPr>
            <w:tcW w:w="4247" w:type="dxa"/>
            <w:gridSpan w:val="2"/>
            <w:tcBorders>
              <w:top w:val="nil"/>
              <w:left w:val="single" w:sz="5" w:space="0" w:color="000000" w:themeColor="text1"/>
              <w:bottom w:val="single" w:sz="4" w:space="0" w:color="auto"/>
              <w:right w:val="single" w:sz="5" w:space="0" w:color="000000" w:themeColor="text1"/>
            </w:tcBorders>
            <w:shd w:val="clear" w:color="auto" w:fill="auto"/>
            <w:tcMar>
              <w:top w:w="0" w:type="dxa"/>
              <w:left w:w="100" w:type="dxa"/>
              <w:bottom w:w="0" w:type="dxa"/>
              <w:right w:w="100" w:type="dxa"/>
            </w:tcMar>
          </w:tcPr>
          <w:p w14:paraId="30D364EA" w14:textId="79D28010" w:rsidR="007B6473" w:rsidRPr="00070C05" w:rsidRDefault="38FDCA53" w:rsidP="00480E7E">
            <w:pPr>
              <w:spacing w:before="120"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2.2. Chọn OK</w:t>
            </w:r>
          </w:p>
        </w:tc>
        <w:tc>
          <w:tcPr>
            <w:tcW w:w="6095" w:type="dxa"/>
            <w:tcBorders>
              <w:top w:val="nil"/>
              <w:left w:val="nil"/>
              <w:bottom w:val="single" w:sz="4" w:space="0" w:color="auto"/>
              <w:right w:val="single" w:sz="5" w:space="0" w:color="000000" w:themeColor="text1"/>
            </w:tcBorders>
            <w:shd w:val="clear" w:color="auto" w:fill="auto"/>
            <w:tcMar>
              <w:top w:w="0" w:type="dxa"/>
              <w:left w:w="100" w:type="dxa"/>
              <w:bottom w:w="0" w:type="dxa"/>
              <w:right w:w="100" w:type="dxa"/>
            </w:tcMar>
          </w:tcPr>
          <w:p w14:paraId="38D33867" w14:textId="77777777" w:rsidR="007B6473" w:rsidRPr="00070C05" w:rsidRDefault="00646F9F" w:rsidP="00480E7E">
            <w:pPr>
              <w:spacing w:before="120" w:after="0" w:line="276" w:lineRule="auto"/>
              <w:ind w:left="760"/>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 xml:space="preserve"> </w:t>
            </w:r>
          </w:p>
        </w:tc>
      </w:tr>
      <w:tr w:rsidR="00DE0C0F" w14:paraId="54CE7BF8"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21B6C63" w14:textId="739F65CA" w:rsidR="7263E5A7" w:rsidRPr="00070C05" w:rsidRDefault="7263E5A7" w:rsidP="00480E7E">
            <w:pPr>
              <w:spacing w:after="0" w:line="276" w:lineRule="auto"/>
              <w:rPr>
                <w:rFonts w:ascii="Times New Roman" w:eastAsia="Times New Roman" w:hAnsi="Times New Roman" w:cs="Times New Roman"/>
                <w:sz w:val="24"/>
                <w:szCs w:val="24"/>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E3B9AED" w14:textId="3328CF84" w:rsidR="4C0C07B0" w:rsidRPr="00070C05" w:rsidRDefault="4C0C07B0" w:rsidP="00480E7E">
            <w:pPr>
              <w:spacing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2.3. Quay lại bước 1</w:t>
            </w:r>
          </w:p>
        </w:tc>
      </w:tr>
      <w:tr w:rsidR="00DD3B17" w14:paraId="577D77C5"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F14B199" w14:textId="77777777" w:rsidR="00DD3B17" w:rsidRPr="00070C05" w:rsidRDefault="00DD3B17" w:rsidP="00480E7E">
            <w:pPr>
              <w:spacing w:after="0" w:line="276" w:lineRule="auto"/>
              <w:rPr>
                <w:rFonts w:ascii="Times New Roman" w:eastAsia="Times New Roman" w:hAnsi="Times New Roman" w:cs="Times New Roman"/>
                <w:sz w:val="24"/>
                <w:szCs w:val="24"/>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EE2E93" w14:textId="75B34917" w:rsidR="00DD3B17" w:rsidRPr="00070C05" w:rsidRDefault="00777182" w:rsidP="00480E7E">
            <w:pPr>
              <w:spacing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4.</w:t>
            </w:r>
            <w:r w:rsidR="007A5580" w:rsidRPr="00070C05">
              <w:rPr>
                <w:rFonts w:ascii="Times New Roman" w:eastAsia="Times New Roman" w:hAnsi="Times New Roman" w:cs="Times New Roman"/>
                <w:sz w:val="24"/>
                <w:szCs w:val="24"/>
              </w:rPr>
              <w:t xml:space="preserve">1. </w:t>
            </w:r>
            <w:r w:rsidR="00EF401D" w:rsidRPr="00070C05">
              <w:rPr>
                <w:rFonts w:ascii="Times New Roman" w:eastAsia="Times New Roman" w:hAnsi="Times New Roman" w:cs="Times New Roman"/>
                <w:sz w:val="24"/>
                <w:szCs w:val="24"/>
              </w:rPr>
              <w:t>Hiển thị số điện thoại đã tồn tại</w:t>
            </w:r>
          </w:p>
        </w:tc>
      </w:tr>
      <w:tr w:rsidR="007A5580" w14:paraId="7B0AE8CE"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624E22" w14:textId="68A721EE" w:rsidR="007A5580" w:rsidRPr="00070C05" w:rsidRDefault="007A5580" w:rsidP="00480E7E">
            <w:pPr>
              <w:spacing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4.2. Nhập lại số điện thoại</w:t>
            </w: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5C4D37" w14:textId="77777777" w:rsidR="007A5580" w:rsidRPr="00070C05" w:rsidRDefault="007A5580" w:rsidP="00480E7E">
            <w:pPr>
              <w:spacing w:after="0" w:line="276" w:lineRule="auto"/>
              <w:rPr>
                <w:rFonts w:ascii="Times New Roman" w:eastAsia="Times New Roman" w:hAnsi="Times New Roman" w:cs="Times New Roman"/>
                <w:sz w:val="24"/>
                <w:szCs w:val="24"/>
              </w:rPr>
            </w:pPr>
          </w:p>
        </w:tc>
      </w:tr>
      <w:tr w:rsidR="007A5580" w14:paraId="0FC6246F" w14:textId="77777777" w:rsidTr="000B146D">
        <w:trPr>
          <w:trHeight w:val="281"/>
        </w:trPr>
        <w:tc>
          <w:tcPr>
            <w:tcW w:w="424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E2F81F" w14:textId="77777777" w:rsidR="007A5580" w:rsidRPr="00070C05" w:rsidRDefault="007A5580" w:rsidP="00480E7E">
            <w:pPr>
              <w:spacing w:after="0" w:line="276" w:lineRule="auto"/>
              <w:rPr>
                <w:rFonts w:ascii="Times New Roman" w:eastAsia="Times New Roman" w:hAnsi="Times New Roman" w:cs="Times New Roman"/>
                <w:sz w:val="24"/>
                <w:szCs w:val="24"/>
              </w:rPr>
            </w:pPr>
          </w:p>
        </w:tc>
        <w:tc>
          <w:tcPr>
            <w:tcW w:w="609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559F1F" w14:textId="11DF6207" w:rsidR="007A5580" w:rsidRPr="00070C05" w:rsidRDefault="000837F0" w:rsidP="00710A9A">
            <w:pPr>
              <w:keepNext/>
              <w:spacing w:after="0" w:line="276" w:lineRule="auto"/>
              <w:rPr>
                <w:rFonts w:ascii="Times New Roman" w:eastAsia="Times New Roman" w:hAnsi="Times New Roman" w:cs="Times New Roman"/>
                <w:sz w:val="24"/>
                <w:szCs w:val="24"/>
              </w:rPr>
            </w:pPr>
            <w:r w:rsidRPr="00070C05">
              <w:rPr>
                <w:rFonts w:ascii="Times New Roman" w:eastAsia="Times New Roman" w:hAnsi="Times New Roman" w:cs="Times New Roman"/>
                <w:sz w:val="24"/>
                <w:szCs w:val="24"/>
              </w:rPr>
              <w:t>4.2. Quay lại bước 2</w:t>
            </w:r>
          </w:p>
        </w:tc>
      </w:tr>
    </w:tbl>
    <w:p w14:paraId="589F0C66" w14:textId="6D0D9988" w:rsidR="007B6473" w:rsidRDefault="00CD321E" w:rsidP="00710A9A">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17</w:t>
      </w:r>
      <w:r w:rsidR="00E56A17">
        <w:rPr>
          <w:noProof/>
        </w:rPr>
        <w:fldChar w:fldCharType="end"/>
      </w:r>
      <w:r w:rsidR="00710A9A">
        <w:t>.</w:t>
      </w:r>
      <w:r>
        <w:t xml:space="preserve"> Đặc tả Usecase Thêm Nhân Viên</w:t>
      </w:r>
    </w:p>
    <w:p w14:paraId="07161F58" w14:textId="77777777" w:rsidR="00480E7E" w:rsidRDefault="00480E7E">
      <w:pPr>
        <w:rPr>
          <w:rFonts w:ascii="Times New Roman" w:eastAsia="Times New Roman" w:hAnsi="Times New Roman" w:cs="Times New Roman"/>
          <w:b/>
          <w:sz w:val="26"/>
          <w:szCs w:val="26"/>
        </w:rPr>
      </w:pPr>
      <w:bookmarkStart w:id="199" w:name="_Toc146233565"/>
      <w:r>
        <w:br w:type="page"/>
      </w:r>
    </w:p>
    <w:p w14:paraId="68AB9346" w14:textId="2F706D19" w:rsidR="007B6473" w:rsidRDefault="00646F9F" w:rsidP="00070C05">
      <w:pPr>
        <w:pStyle w:val="Top3"/>
      </w:pPr>
      <w:bookmarkStart w:id="200" w:name="_Toc146318018"/>
      <w:bookmarkStart w:id="201" w:name="_Toc152431164"/>
      <w:bookmarkStart w:id="202" w:name="_Toc153383751"/>
      <w:r>
        <w:lastRenderedPageBreak/>
        <w:t>Biểu đồ</w:t>
      </w:r>
      <w:bookmarkEnd w:id="199"/>
      <w:bookmarkEnd w:id="200"/>
      <w:bookmarkEnd w:id="201"/>
      <w:bookmarkEnd w:id="202"/>
    </w:p>
    <w:p w14:paraId="193DC5B0" w14:textId="77777777" w:rsidR="007B6473" w:rsidRPr="009A46FD" w:rsidRDefault="00646F9F">
      <w:pPr>
        <w:spacing w:after="120" w:line="240" w:lineRule="auto"/>
        <w:rPr>
          <w:rFonts w:ascii="Times New Roman" w:eastAsia="Times New Roman" w:hAnsi="Times New Roman" w:cs="Times New Roman"/>
          <w:b/>
          <w:i/>
          <w:sz w:val="26"/>
          <w:szCs w:val="26"/>
        </w:rPr>
      </w:pPr>
      <w:r w:rsidRPr="009A46FD">
        <w:rPr>
          <w:rFonts w:ascii="Times New Roman" w:eastAsia="Times New Roman" w:hAnsi="Times New Roman" w:cs="Times New Roman"/>
          <w:b/>
          <w:i/>
          <w:sz w:val="26"/>
          <w:szCs w:val="26"/>
        </w:rPr>
        <w:t>Activity</w:t>
      </w:r>
    </w:p>
    <w:p w14:paraId="5959EC59" w14:textId="77777777" w:rsidR="007B6473" w:rsidRDefault="009A46FD" w:rsidP="0024394C">
      <w:pPr>
        <w:keepNext/>
        <w:spacing w:after="120" w:line="240" w:lineRule="auto"/>
        <w:jc w:val="center"/>
      </w:pPr>
      <w:r>
        <w:rPr>
          <w:rFonts w:ascii="Times New Roman" w:eastAsia="Times New Roman" w:hAnsi="Times New Roman" w:cs="Times New Roman"/>
          <w:b/>
          <w:i/>
          <w:noProof/>
          <w:sz w:val="26"/>
          <w:szCs w:val="26"/>
        </w:rPr>
        <w:drawing>
          <wp:inline distT="0" distB="0" distL="0" distR="0" wp14:anchorId="61F043DB" wp14:editId="028B160F">
            <wp:extent cx="6140450" cy="4924934"/>
            <wp:effectExtent l="0" t="0" r="0" b="9525"/>
            <wp:docPr id="1668786537" name="Picture 166878653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86537" name="Picture 13" descr="A diagram of a company&#10;&#10;Description automatically generated"/>
                    <pic:cNvPicPr/>
                  </pic:nvPicPr>
                  <pic:blipFill>
                    <a:blip r:embed="rId38" cstate="email">
                      <a:extLst>
                        <a:ext uri="{28A0092B-C50C-407E-A947-70E740481C1C}">
                          <a14:useLocalDpi xmlns:a14="http://schemas.microsoft.com/office/drawing/2010/main"/>
                        </a:ext>
                      </a:extLst>
                    </a:blip>
                    <a:stretch>
                      <a:fillRect/>
                    </a:stretch>
                  </pic:blipFill>
                  <pic:spPr>
                    <a:xfrm>
                      <a:off x="0" y="0"/>
                      <a:ext cx="6140450" cy="4924934"/>
                    </a:xfrm>
                    <a:prstGeom prst="rect">
                      <a:avLst/>
                    </a:prstGeom>
                  </pic:spPr>
                </pic:pic>
              </a:graphicData>
            </a:graphic>
          </wp:inline>
        </w:drawing>
      </w:r>
    </w:p>
    <w:p w14:paraId="7F923C08" w14:textId="48A4C15B" w:rsidR="009A3A92" w:rsidRDefault="003B09F3" w:rsidP="0024394C">
      <w:pPr>
        <w:pStyle w:val="Caption"/>
        <w:jc w:val="center"/>
        <w:rPr>
          <w:rFonts w:ascii="Times New Roman" w:eastAsia="Times New Roman" w:hAnsi="Times New Roman" w:cs="Times New Roman"/>
          <w:b/>
          <w:i w:val="0"/>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26</w:t>
      </w:r>
      <w:r w:rsidR="00E56A17">
        <w:rPr>
          <w:noProof/>
        </w:rPr>
        <w:fldChar w:fldCharType="end"/>
      </w:r>
      <w:r w:rsidR="0024394C">
        <w:t>.</w:t>
      </w:r>
      <w:r w:rsidR="00566FEC">
        <w:t xml:space="preserve"> Activity Thêm Nhân Viên</w:t>
      </w:r>
      <w:r w:rsidR="009A3A92">
        <w:rPr>
          <w:rFonts w:ascii="Times New Roman" w:eastAsia="Times New Roman" w:hAnsi="Times New Roman" w:cs="Times New Roman"/>
          <w:b/>
          <w:sz w:val="26"/>
          <w:szCs w:val="26"/>
        </w:rPr>
        <w:br w:type="page"/>
      </w:r>
    </w:p>
    <w:p w14:paraId="6669DF05" w14:textId="33630297" w:rsidR="007B6473" w:rsidRDefault="005C36AF" w:rsidP="003A5637">
      <w:pPr>
        <w:spacing w:after="120" w:line="240" w:lineRule="auto"/>
        <w:rPr>
          <w:rFonts w:ascii="Times New Roman" w:eastAsia="Times New Roman" w:hAnsi="Times New Roman" w:cs="Times New Roman"/>
          <w:b/>
          <w:sz w:val="26"/>
          <w:szCs w:val="26"/>
        </w:rPr>
      </w:pPr>
      <w:r>
        <w:rPr>
          <w:noProof/>
        </w:rPr>
        <w:lastRenderedPageBreak/>
        <mc:AlternateContent>
          <mc:Choice Requires="wps">
            <w:drawing>
              <wp:anchor distT="0" distB="0" distL="114300" distR="114300" simplePos="0" relativeHeight="251658247" behindDoc="0" locked="0" layoutInCell="1" allowOverlap="1" wp14:anchorId="78673152" wp14:editId="560A804E">
                <wp:simplePos x="0" y="0"/>
                <wp:positionH relativeFrom="column">
                  <wp:posOffset>0</wp:posOffset>
                </wp:positionH>
                <wp:positionV relativeFrom="paragraph">
                  <wp:posOffset>5058410</wp:posOffset>
                </wp:positionV>
                <wp:extent cx="6350635" cy="635"/>
                <wp:effectExtent l="0" t="0" r="0" b="0"/>
                <wp:wrapTopAndBottom/>
                <wp:docPr id="777394097" name="Text Box 777394097"/>
                <wp:cNvGraphicFramePr/>
                <a:graphic xmlns:a="http://schemas.openxmlformats.org/drawingml/2006/main">
                  <a:graphicData uri="http://schemas.microsoft.com/office/word/2010/wordprocessingShape">
                    <wps:wsp>
                      <wps:cNvSpPr txBox="1"/>
                      <wps:spPr>
                        <a:xfrm>
                          <a:off x="0" y="0"/>
                          <a:ext cx="6350635" cy="635"/>
                        </a:xfrm>
                        <a:prstGeom prst="rect">
                          <a:avLst/>
                        </a:prstGeom>
                        <a:solidFill>
                          <a:prstClr val="white"/>
                        </a:solidFill>
                        <a:ln>
                          <a:noFill/>
                        </a:ln>
                      </wps:spPr>
                      <wps:txbx>
                        <w:txbxContent>
                          <w:p w14:paraId="3D37204D" w14:textId="3552D0F7" w:rsidR="005C36AF" w:rsidRPr="00814946" w:rsidRDefault="005C36AF" w:rsidP="00E7375B">
                            <w:pPr>
                              <w:pStyle w:val="Caption"/>
                              <w:jc w:val="center"/>
                              <w:rPr>
                                <w:noProof/>
                              </w:rPr>
                            </w:pPr>
                            <w:r>
                              <w:t xml:space="preserve">Hình </w:t>
                            </w:r>
                            <w:r w:rsidR="00E56A17">
                              <w:fldChar w:fldCharType="begin"/>
                            </w:r>
                            <w:r w:rsidR="00E56A17">
                              <w:instrText xml:space="preserve"> SEQ Hình \* ARABIC </w:instrText>
                            </w:r>
                            <w:r w:rsidR="00E56A17">
                              <w:fldChar w:fldCharType="separate"/>
                            </w:r>
                            <w:r w:rsidR="00917ED5">
                              <w:rPr>
                                <w:noProof/>
                              </w:rPr>
                              <w:t>27</w:t>
                            </w:r>
                            <w:r w:rsidR="00E56A17">
                              <w:rPr>
                                <w:noProof/>
                              </w:rPr>
                              <w:fldChar w:fldCharType="end"/>
                            </w:r>
                            <w:r>
                              <w:t xml:space="preserve">. </w:t>
                            </w:r>
                            <w:r w:rsidRPr="007054D5">
                              <w:t>Sequence Thêm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73152" id="Text Box 777394097" o:spid="_x0000_s1028" type="#_x0000_t202" style="position:absolute;margin-left:0;margin-top:398.3pt;width:500.0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" stroked="f">
                <v:textbox style="mso-fit-shape-to-text:t" inset="0,0,0,0">
                  <w:txbxContent>
                    <w:p w14:paraId="3D37204D" w14:textId="3552D0F7" w:rsidR="005C36AF" w:rsidRPr="00814946" w:rsidRDefault="005C36AF" w:rsidP="00E7375B">
                      <w:pPr>
                        <w:pStyle w:val="Caption"/>
                        <w:jc w:val="center"/>
                        <w:rPr>
                          <w:noProof/>
                        </w:rPr>
                      </w:pPr>
                      <w:r>
                        <w:t xml:space="preserve">Hình </w:t>
                      </w:r>
                      <w:r w:rsidR="00E56A17">
                        <w:fldChar w:fldCharType="begin"/>
                      </w:r>
                      <w:r w:rsidR="00E56A17">
                        <w:instrText xml:space="preserve"> SEQ Hình \* ARABIC </w:instrText>
                      </w:r>
                      <w:r w:rsidR="00E56A17">
                        <w:fldChar w:fldCharType="separate"/>
                      </w:r>
                      <w:r w:rsidR="00917ED5">
                        <w:rPr>
                          <w:noProof/>
                        </w:rPr>
                        <w:t>27</w:t>
                      </w:r>
                      <w:r w:rsidR="00E56A17">
                        <w:rPr>
                          <w:noProof/>
                        </w:rPr>
                        <w:fldChar w:fldCharType="end"/>
                      </w:r>
                      <w:r>
                        <w:t xml:space="preserve">. </w:t>
                      </w:r>
                      <w:r w:rsidRPr="007054D5">
                        <w:t>Sequence Thêm Nhân Viên</w:t>
                      </w:r>
                    </w:p>
                  </w:txbxContent>
                </v:textbox>
                <w10:wrap type="topAndBottom"/>
              </v:shape>
            </w:pict>
          </mc:Fallback>
        </mc:AlternateContent>
      </w:r>
      <w:r w:rsidR="003A5637">
        <w:rPr>
          <w:noProof/>
        </w:rPr>
        <w:drawing>
          <wp:anchor distT="0" distB="0" distL="114300" distR="114300" simplePos="0" relativeHeight="251658242" behindDoc="0" locked="0" layoutInCell="1" allowOverlap="1" wp14:anchorId="143BED5C" wp14:editId="706DF045">
            <wp:simplePos x="0" y="0"/>
            <wp:positionH relativeFrom="margin">
              <wp:align>left</wp:align>
            </wp:positionH>
            <wp:positionV relativeFrom="paragraph">
              <wp:posOffset>227406</wp:posOffset>
            </wp:positionV>
            <wp:extent cx="6350991" cy="4773930"/>
            <wp:effectExtent l="0" t="0" r="0" b="7620"/>
            <wp:wrapTopAndBottom/>
            <wp:docPr id="1376822548" name="Picture 137682254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548" name="Picture 14" descr="A diagram of a projec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2471"/>
                    <a:stretch/>
                  </pic:blipFill>
                  <pic:spPr bwMode="auto">
                    <a:xfrm>
                      <a:off x="0" y="0"/>
                      <a:ext cx="6350991" cy="4773930"/>
                    </a:xfrm>
                    <a:prstGeom prst="rect">
                      <a:avLst/>
                    </a:prstGeom>
                    <a:noFill/>
                    <a:ln>
                      <a:noFill/>
                    </a:ln>
                    <a:extLst>
                      <a:ext uri="{53640926-AAD7-44D8-BBD7-CCE9431645EC}">
                        <a14:shadowObscured xmlns:a14="http://schemas.microsoft.com/office/drawing/2010/main"/>
                      </a:ext>
                    </a:extLst>
                  </pic:spPr>
                </pic:pic>
              </a:graphicData>
            </a:graphic>
          </wp:anchor>
        </w:drawing>
      </w:r>
      <w:r w:rsidR="00646F9F" w:rsidRPr="009A46FD">
        <w:rPr>
          <w:rFonts w:ascii="Times New Roman" w:eastAsia="Times New Roman" w:hAnsi="Times New Roman" w:cs="Times New Roman"/>
          <w:b/>
          <w:i/>
          <w:sz w:val="26"/>
          <w:szCs w:val="26"/>
        </w:rPr>
        <w:t>Sequence</w:t>
      </w:r>
    </w:p>
    <w:p w14:paraId="6AB1A69E" w14:textId="0F28D083" w:rsidR="007B6473" w:rsidRDefault="00646F9F" w:rsidP="003A5637">
      <w:pPr>
        <w:pStyle w:val="Top2"/>
      </w:pPr>
      <w:bookmarkStart w:id="203" w:name="_Toc146233566"/>
      <w:bookmarkStart w:id="204" w:name="_Toc146318019"/>
      <w:bookmarkStart w:id="205" w:name="_Toc152431165"/>
      <w:bookmarkStart w:id="206" w:name="_Toc153383752"/>
      <w:r>
        <w:t>UC014_</w:t>
      </w:r>
      <w:r w:rsidR="00B51282">
        <w:t xml:space="preserve">Xem </w:t>
      </w:r>
      <w:r w:rsidR="00FA7887" w:rsidRPr="00FA7887">
        <w:t>Thông Tin Nhân Viên</w:t>
      </w:r>
      <w:bookmarkEnd w:id="203"/>
      <w:bookmarkEnd w:id="204"/>
      <w:bookmarkEnd w:id="205"/>
      <w:bookmarkEnd w:id="206"/>
    </w:p>
    <w:p w14:paraId="3C51FC47" w14:textId="6CF1CCC8" w:rsidR="007B6473" w:rsidRDefault="00646F9F" w:rsidP="003A5637">
      <w:pPr>
        <w:pStyle w:val="Top3"/>
      </w:pPr>
      <w:bookmarkStart w:id="207" w:name="_Toc146233567"/>
      <w:bookmarkStart w:id="208" w:name="_Toc146318020"/>
      <w:bookmarkStart w:id="209" w:name="_Toc152431166"/>
      <w:bookmarkStart w:id="210" w:name="_Toc153383753"/>
      <w:r>
        <w:t>Mô tả use case UC014</w:t>
      </w:r>
      <w:bookmarkEnd w:id="207"/>
      <w:bookmarkEnd w:id="208"/>
      <w:bookmarkEnd w:id="209"/>
      <w:bookmarkEnd w:id="210"/>
    </w:p>
    <w:tbl>
      <w:tblPr>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835"/>
        <w:gridCol w:w="3449"/>
        <w:gridCol w:w="4971"/>
      </w:tblGrid>
      <w:tr w:rsidR="007B6473" w14:paraId="535383CE" w14:textId="77777777" w:rsidTr="003A5637">
        <w:trPr>
          <w:trHeight w:val="51"/>
        </w:trPr>
        <w:tc>
          <w:tcPr>
            <w:tcW w:w="10255" w:type="dxa"/>
            <w:gridSpan w:val="3"/>
            <w:tcMar>
              <w:top w:w="0" w:type="dxa"/>
              <w:left w:w="100" w:type="dxa"/>
              <w:bottom w:w="0" w:type="dxa"/>
              <w:right w:w="100" w:type="dxa"/>
            </w:tcMar>
          </w:tcPr>
          <w:p w14:paraId="3047F374" w14:textId="4A0554AF" w:rsidR="007B6473" w:rsidRPr="003A5637" w:rsidRDefault="00646F9F" w:rsidP="003A5637">
            <w:pPr>
              <w:spacing w:after="120" w:line="276" w:lineRule="auto"/>
              <w:ind w:right="-920"/>
              <w:rPr>
                <w:rFonts w:ascii="Times New Roman" w:eastAsia="Times New Roman" w:hAnsi="Times New Roman" w:cs="Times New Roman"/>
                <w:sz w:val="24"/>
                <w:szCs w:val="24"/>
              </w:rPr>
            </w:pPr>
            <w:r w:rsidRPr="003A5637">
              <w:rPr>
                <w:rFonts w:ascii="Times New Roman" w:eastAsia="Times New Roman" w:hAnsi="Times New Roman" w:cs="Times New Roman"/>
                <w:b/>
                <w:sz w:val="24"/>
                <w:szCs w:val="24"/>
              </w:rPr>
              <w:t xml:space="preserve">Use case: </w:t>
            </w:r>
            <w:r w:rsidRPr="003A5637">
              <w:rPr>
                <w:rFonts w:ascii="Times New Roman" w:eastAsia="Times New Roman" w:hAnsi="Times New Roman" w:cs="Times New Roman"/>
                <w:sz w:val="24"/>
                <w:szCs w:val="24"/>
              </w:rPr>
              <w:t xml:space="preserve">UC014_Xem </w:t>
            </w:r>
            <w:r w:rsidR="005A621B" w:rsidRPr="003A5637">
              <w:rPr>
                <w:rFonts w:ascii="Times New Roman" w:eastAsia="Times New Roman" w:hAnsi="Times New Roman" w:cs="Times New Roman"/>
                <w:sz w:val="24"/>
                <w:szCs w:val="24"/>
              </w:rPr>
              <w:t>Thông Tin Nhân Viên</w:t>
            </w:r>
          </w:p>
        </w:tc>
      </w:tr>
      <w:tr w:rsidR="007B6473" w14:paraId="124B54BC" w14:textId="77777777" w:rsidTr="003A5637">
        <w:trPr>
          <w:trHeight w:val="56"/>
        </w:trPr>
        <w:tc>
          <w:tcPr>
            <w:tcW w:w="1835" w:type="dxa"/>
            <w:shd w:val="clear" w:color="auto" w:fill="auto"/>
            <w:tcMar>
              <w:top w:w="0" w:type="dxa"/>
              <w:left w:w="100" w:type="dxa"/>
              <w:bottom w:w="0" w:type="dxa"/>
              <w:right w:w="100" w:type="dxa"/>
            </w:tcMar>
          </w:tcPr>
          <w:p w14:paraId="45F4476F" w14:textId="77777777" w:rsidR="007B6473" w:rsidRPr="003A5637" w:rsidRDefault="00646F9F" w:rsidP="003A5637">
            <w:pPr>
              <w:spacing w:after="120" w:line="276" w:lineRule="auto"/>
              <w:ind w:right="-6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Mục đích:</w:t>
            </w:r>
          </w:p>
        </w:tc>
        <w:tc>
          <w:tcPr>
            <w:tcW w:w="8420" w:type="dxa"/>
            <w:gridSpan w:val="2"/>
            <w:shd w:val="clear" w:color="auto" w:fill="auto"/>
            <w:tcMar>
              <w:top w:w="0" w:type="dxa"/>
              <w:left w:w="100" w:type="dxa"/>
              <w:bottom w:w="0" w:type="dxa"/>
              <w:right w:w="100" w:type="dxa"/>
            </w:tcMar>
          </w:tcPr>
          <w:p w14:paraId="47653FBF" w14:textId="47F102CC" w:rsidR="007B6473" w:rsidRPr="003A5637" w:rsidRDefault="00646F9F" w:rsidP="003A5637">
            <w:pPr>
              <w:spacing w:after="120" w:line="276" w:lineRule="auto"/>
              <w:ind w:right="-12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Xem thông tin </w:t>
            </w:r>
            <w:r w:rsidR="388A17C7" w:rsidRPr="003A5637">
              <w:rPr>
                <w:rFonts w:ascii="Times New Roman" w:eastAsia="Times New Roman" w:hAnsi="Times New Roman" w:cs="Times New Roman"/>
                <w:sz w:val="24"/>
                <w:szCs w:val="24"/>
              </w:rPr>
              <w:t xml:space="preserve">chi tiết của </w:t>
            </w:r>
            <w:r w:rsidR="64271C29" w:rsidRPr="003A5637">
              <w:rPr>
                <w:rFonts w:ascii="Times New Roman" w:eastAsia="Times New Roman" w:hAnsi="Times New Roman" w:cs="Times New Roman"/>
                <w:sz w:val="24"/>
                <w:szCs w:val="24"/>
              </w:rPr>
              <w:t>NVBH</w:t>
            </w:r>
          </w:p>
        </w:tc>
      </w:tr>
      <w:tr w:rsidR="007B6473" w14:paraId="03B20489" w14:textId="77777777" w:rsidTr="003A5637">
        <w:trPr>
          <w:trHeight w:val="56"/>
        </w:trPr>
        <w:tc>
          <w:tcPr>
            <w:tcW w:w="1835" w:type="dxa"/>
            <w:shd w:val="clear" w:color="auto" w:fill="auto"/>
            <w:tcMar>
              <w:top w:w="0" w:type="dxa"/>
              <w:left w:w="100" w:type="dxa"/>
              <w:bottom w:w="0" w:type="dxa"/>
              <w:right w:w="100" w:type="dxa"/>
            </w:tcMar>
          </w:tcPr>
          <w:p w14:paraId="6EFE7BAC" w14:textId="77777777" w:rsidR="007B6473" w:rsidRPr="003A5637" w:rsidRDefault="00646F9F" w:rsidP="003A5637">
            <w:pPr>
              <w:spacing w:after="120" w:line="276" w:lineRule="auto"/>
              <w:ind w:right="-6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Mô tả sơ lược:</w:t>
            </w:r>
          </w:p>
        </w:tc>
        <w:tc>
          <w:tcPr>
            <w:tcW w:w="8420" w:type="dxa"/>
            <w:gridSpan w:val="2"/>
            <w:shd w:val="clear" w:color="auto" w:fill="auto"/>
            <w:tcMar>
              <w:top w:w="0" w:type="dxa"/>
              <w:left w:w="100" w:type="dxa"/>
              <w:bottom w:w="0" w:type="dxa"/>
              <w:right w:w="100" w:type="dxa"/>
            </w:tcMar>
          </w:tcPr>
          <w:p w14:paraId="33DB6B59" w14:textId="6D9D5B2D" w:rsidR="007B6473" w:rsidRPr="003A5637" w:rsidRDefault="1BEBED91" w:rsidP="003A5637">
            <w:pPr>
              <w:spacing w:after="120" w:line="276" w:lineRule="auto"/>
              <w:ind w:right="-12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Giúp NVQL xem thông tin chi tiết của NVBH</w:t>
            </w:r>
          </w:p>
        </w:tc>
      </w:tr>
      <w:tr w:rsidR="007B6473" w14:paraId="41716AAB" w14:textId="77777777" w:rsidTr="003A5637">
        <w:trPr>
          <w:trHeight w:val="56"/>
        </w:trPr>
        <w:tc>
          <w:tcPr>
            <w:tcW w:w="1835" w:type="dxa"/>
            <w:shd w:val="clear" w:color="auto" w:fill="auto"/>
            <w:tcMar>
              <w:top w:w="0" w:type="dxa"/>
              <w:left w:w="100" w:type="dxa"/>
              <w:bottom w:w="0" w:type="dxa"/>
              <w:right w:w="100" w:type="dxa"/>
            </w:tcMar>
          </w:tcPr>
          <w:p w14:paraId="5F64AF05" w14:textId="77777777" w:rsidR="007B6473" w:rsidRPr="003A5637" w:rsidRDefault="00646F9F" w:rsidP="003A5637">
            <w:pPr>
              <w:spacing w:after="120" w:line="276" w:lineRule="auto"/>
              <w:ind w:right="-6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Actor chính:</w:t>
            </w:r>
          </w:p>
        </w:tc>
        <w:tc>
          <w:tcPr>
            <w:tcW w:w="8420" w:type="dxa"/>
            <w:gridSpan w:val="2"/>
            <w:shd w:val="clear" w:color="auto" w:fill="auto"/>
            <w:tcMar>
              <w:top w:w="0" w:type="dxa"/>
              <w:left w:w="100" w:type="dxa"/>
              <w:bottom w:w="0" w:type="dxa"/>
              <w:right w:w="100" w:type="dxa"/>
            </w:tcMar>
          </w:tcPr>
          <w:p w14:paraId="349B35F3" w14:textId="0135FF9D" w:rsidR="007B6473" w:rsidRPr="003A5637" w:rsidRDefault="00646F9F" w:rsidP="003A5637">
            <w:pPr>
              <w:spacing w:after="120" w:line="276" w:lineRule="auto"/>
              <w:ind w:right="-12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 </w:t>
            </w:r>
            <w:r w:rsidR="5D189697" w:rsidRPr="003A5637">
              <w:rPr>
                <w:rFonts w:ascii="Times New Roman" w:eastAsia="Times New Roman" w:hAnsi="Times New Roman" w:cs="Times New Roman"/>
                <w:sz w:val="24"/>
                <w:szCs w:val="24"/>
              </w:rPr>
              <w:t>NVQL</w:t>
            </w:r>
          </w:p>
        </w:tc>
      </w:tr>
      <w:tr w:rsidR="007B6473" w14:paraId="60E3AD9C" w14:textId="77777777" w:rsidTr="003A5637">
        <w:trPr>
          <w:trHeight w:val="56"/>
        </w:trPr>
        <w:tc>
          <w:tcPr>
            <w:tcW w:w="1835" w:type="dxa"/>
            <w:shd w:val="clear" w:color="auto" w:fill="auto"/>
            <w:tcMar>
              <w:top w:w="0" w:type="dxa"/>
              <w:left w:w="100" w:type="dxa"/>
              <w:bottom w:w="0" w:type="dxa"/>
              <w:right w:w="100" w:type="dxa"/>
            </w:tcMar>
          </w:tcPr>
          <w:p w14:paraId="3715EF39" w14:textId="77777777" w:rsidR="007B6473" w:rsidRPr="003A5637" w:rsidRDefault="00646F9F"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Actor phụ:</w:t>
            </w:r>
          </w:p>
        </w:tc>
        <w:tc>
          <w:tcPr>
            <w:tcW w:w="8420" w:type="dxa"/>
            <w:gridSpan w:val="2"/>
            <w:shd w:val="clear" w:color="auto" w:fill="auto"/>
            <w:tcMar>
              <w:top w:w="0" w:type="dxa"/>
              <w:left w:w="100" w:type="dxa"/>
              <w:bottom w:w="0" w:type="dxa"/>
              <w:right w:w="100" w:type="dxa"/>
            </w:tcMar>
          </w:tcPr>
          <w:p w14:paraId="5F873406" w14:textId="77777777" w:rsidR="007B6473" w:rsidRPr="003A5637" w:rsidRDefault="00646F9F" w:rsidP="003A5637">
            <w:pPr>
              <w:spacing w:after="120" w:line="276" w:lineRule="auto"/>
              <w:ind w:right="202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Không</w:t>
            </w:r>
          </w:p>
        </w:tc>
      </w:tr>
      <w:tr w:rsidR="007B6473" w14:paraId="250A71A7" w14:textId="77777777" w:rsidTr="003A5637">
        <w:trPr>
          <w:trHeight w:val="825"/>
        </w:trPr>
        <w:tc>
          <w:tcPr>
            <w:tcW w:w="1835" w:type="dxa"/>
            <w:shd w:val="clear" w:color="auto" w:fill="auto"/>
            <w:tcMar>
              <w:top w:w="0" w:type="dxa"/>
              <w:left w:w="100" w:type="dxa"/>
              <w:bottom w:w="0" w:type="dxa"/>
              <w:right w:w="100" w:type="dxa"/>
            </w:tcMar>
          </w:tcPr>
          <w:p w14:paraId="198814F0" w14:textId="77777777" w:rsidR="007B6473" w:rsidRPr="003A5637" w:rsidRDefault="00646F9F" w:rsidP="003A5637">
            <w:pPr>
              <w:spacing w:after="120" w:line="276" w:lineRule="auto"/>
              <w:ind w:right="-6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Tiền điều kiện:</w:t>
            </w:r>
          </w:p>
        </w:tc>
        <w:tc>
          <w:tcPr>
            <w:tcW w:w="8420" w:type="dxa"/>
            <w:gridSpan w:val="2"/>
            <w:shd w:val="clear" w:color="auto" w:fill="auto"/>
            <w:tcMar>
              <w:top w:w="0" w:type="dxa"/>
              <w:left w:w="100" w:type="dxa"/>
              <w:bottom w:w="0" w:type="dxa"/>
              <w:right w:w="100" w:type="dxa"/>
            </w:tcMar>
          </w:tcPr>
          <w:p w14:paraId="1497F7CF" w14:textId="0FC7F0DA" w:rsidR="007B6473" w:rsidRPr="003A5637" w:rsidRDefault="63CFF64B" w:rsidP="003A5637">
            <w:pPr>
              <w:spacing w:after="120" w:line="276" w:lineRule="auto"/>
              <w:ind w:right="-21"/>
              <w:jc w:val="both"/>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NVQL phải có tài khoản và đăng nhập thành công vào hệ thống và chọn chức năng xem thông tin</w:t>
            </w:r>
            <w:r w:rsidR="00CB6F35" w:rsidRPr="003A5637">
              <w:rPr>
                <w:rFonts w:ascii="Times New Roman" w:eastAsia="Times New Roman" w:hAnsi="Times New Roman" w:cs="Times New Roman"/>
                <w:sz w:val="24"/>
                <w:szCs w:val="24"/>
              </w:rPr>
              <w:t>, nhân viên cần xem phải tồn tại trong CSDL</w:t>
            </w:r>
          </w:p>
        </w:tc>
      </w:tr>
      <w:tr w:rsidR="007B6473" w14:paraId="544B3081" w14:textId="77777777" w:rsidTr="003A5637">
        <w:trPr>
          <w:trHeight w:val="56"/>
        </w:trPr>
        <w:tc>
          <w:tcPr>
            <w:tcW w:w="1835" w:type="dxa"/>
            <w:shd w:val="clear" w:color="auto" w:fill="auto"/>
            <w:tcMar>
              <w:top w:w="0" w:type="dxa"/>
              <w:left w:w="100" w:type="dxa"/>
              <w:bottom w:w="0" w:type="dxa"/>
              <w:right w:w="100" w:type="dxa"/>
            </w:tcMar>
          </w:tcPr>
          <w:p w14:paraId="1CB6E904" w14:textId="77777777" w:rsidR="007B6473" w:rsidRPr="003A5637" w:rsidRDefault="00646F9F" w:rsidP="003A5637">
            <w:pPr>
              <w:spacing w:after="120" w:line="276" w:lineRule="auto"/>
              <w:ind w:right="-40"/>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Hậu điều kiện:</w:t>
            </w:r>
          </w:p>
        </w:tc>
        <w:tc>
          <w:tcPr>
            <w:tcW w:w="8420" w:type="dxa"/>
            <w:gridSpan w:val="2"/>
            <w:shd w:val="clear" w:color="auto" w:fill="auto"/>
            <w:tcMar>
              <w:top w:w="0" w:type="dxa"/>
              <w:left w:w="100" w:type="dxa"/>
              <w:bottom w:w="0" w:type="dxa"/>
              <w:right w:w="100" w:type="dxa"/>
            </w:tcMar>
          </w:tcPr>
          <w:p w14:paraId="3015EDA9" w14:textId="4C001411" w:rsidR="007B6473" w:rsidRPr="003A5637" w:rsidRDefault="58B42C62" w:rsidP="003A5637">
            <w:pPr>
              <w:spacing w:after="120" w:line="276" w:lineRule="auto"/>
              <w:ind w:right="2020"/>
              <w:rPr>
                <w:sz w:val="24"/>
                <w:szCs w:val="24"/>
              </w:rPr>
            </w:pPr>
            <w:r w:rsidRPr="003A5637">
              <w:rPr>
                <w:rFonts w:ascii="Times New Roman" w:eastAsia="Times New Roman" w:hAnsi="Times New Roman" w:cs="Times New Roman"/>
                <w:sz w:val="24"/>
                <w:szCs w:val="24"/>
              </w:rPr>
              <w:t>Xem thành công thông tin chi tiết của NVBH</w:t>
            </w:r>
          </w:p>
        </w:tc>
      </w:tr>
      <w:tr w:rsidR="007B6473" w14:paraId="3EC909B1" w14:textId="77777777" w:rsidTr="003A5637">
        <w:trPr>
          <w:trHeight w:val="56"/>
        </w:trPr>
        <w:tc>
          <w:tcPr>
            <w:tcW w:w="10255" w:type="dxa"/>
            <w:gridSpan w:val="3"/>
            <w:shd w:val="clear" w:color="auto" w:fill="BFBFBF" w:themeFill="background1" w:themeFillShade="BF"/>
            <w:tcMar>
              <w:top w:w="0" w:type="dxa"/>
              <w:left w:w="100" w:type="dxa"/>
              <w:bottom w:w="0" w:type="dxa"/>
              <w:right w:w="100" w:type="dxa"/>
            </w:tcMar>
          </w:tcPr>
          <w:p w14:paraId="6390A2F9" w14:textId="77777777" w:rsidR="007B6473" w:rsidRPr="003A5637" w:rsidRDefault="00646F9F" w:rsidP="003A5637">
            <w:pPr>
              <w:spacing w:after="120" w:line="276" w:lineRule="auto"/>
              <w:rPr>
                <w:rFonts w:ascii="Times New Roman" w:eastAsia="Times New Roman" w:hAnsi="Times New Roman" w:cs="Times New Roman"/>
                <w:b/>
                <w:sz w:val="24"/>
                <w:szCs w:val="24"/>
              </w:rPr>
            </w:pPr>
            <w:r w:rsidRPr="003A5637">
              <w:rPr>
                <w:rFonts w:ascii="Times New Roman" w:eastAsia="Times New Roman" w:hAnsi="Times New Roman" w:cs="Times New Roman"/>
                <w:b/>
                <w:sz w:val="24"/>
                <w:szCs w:val="24"/>
              </w:rPr>
              <w:t>Luồng sự kiện chính:</w:t>
            </w:r>
          </w:p>
        </w:tc>
      </w:tr>
      <w:tr w:rsidR="007B6473" w14:paraId="23903FB0" w14:textId="77777777" w:rsidTr="003A5637">
        <w:trPr>
          <w:trHeight w:val="555"/>
        </w:trPr>
        <w:tc>
          <w:tcPr>
            <w:tcW w:w="5284" w:type="dxa"/>
            <w:gridSpan w:val="2"/>
            <w:shd w:val="clear" w:color="auto" w:fill="auto"/>
            <w:tcMar>
              <w:top w:w="0" w:type="dxa"/>
              <w:left w:w="100" w:type="dxa"/>
              <w:bottom w:w="0" w:type="dxa"/>
              <w:right w:w="100" w:type="dxa"/>
            </w:tcMar>
          </w:tcPr>
          <w:p w14:paraId="41859FF8" w14:textId="33ACFC54" w:rsidR="007B6473" w:rsidRPr="003A5637" w:rsidRDefault="126B0DA2" w:rsidP="003A5637">
            <w:pPr>
              <w:spacing w:after="120" w:line="276" w:lineRule="auto"/>
              <w:ind w:left="460"/>
              <w:jc w:val="center"/>
              <w:rPr>
                <w:sz w:val="24"/>
                <w:szCs w:val="24"/>
              </w:rPr>
            </w:pPr>
            <w:r w:rsidRPr="003A5637">
              <w:rPr>
                <w:rFonts w:ascii="Times New Roman" w:eastAsia="Times New Roman" w:hAnsi="Times New Roman" w:cs="Times New Roman"/>
                <w:sz w:val="24"/>
                <w:szCs w:val="24"/>
              </w:rPr>
              <w:t>NVQL</w:t>
            </w:r>
          </w:p>
        </w:tc>
        <w:tc>
          <w:tcPr>
            <w:tcW w:w="4971" w:type="dxa"/>
            <w:shd w:val="clear" w:color="auto" w:fill="auto"/>
            <w:tcMar>
              <w:top w:w="0" w:type="dxa"/>
              <w:left w:w="100" w:type="dxa"/>
              <w:bottom w:w="0" w:type="dxa"/>
              <w:right w:w="100" w:type="dxa"/>
            </w:tcMar>
          </w:tcPr>
          <w:p w14:paraId="3E56D0AD" w14:textId="77777777" w:rsidR="007B6473" w:rsidRPr="003A5637" w:rsidRDefault="00646F9F" w:rsidP="003A5637">
            <w:pPr>
              <w:spacing w:after="120" w:line="276" w:lineRule="auto"/>
              <w:jc w:val="center"/>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Hệ Thống</w:t>
            </w:r>
          </w:p>
        </w:tc>
      </w:tr>
      <w:tr w:rsidR="007B6473" w14:paraId="0A443EF1" w14:textId="77777777" w:rsidTr="003A5637">
        <w:trPr>
          <w:trHeight w:val="56"/>
        </w:trPr>
        <w:tc>
          <w:tcPr>
            <w:tcW w:w="5284" w:type="dxa"/>
            <w:gridSpan w:val="2"/>
            <w:shd w:val="clear" w:color="auto" w:fill="auto"/>
            <w:tcMar>
              <w:top w:w="0" w:type="dxa"/>
              <w:left w:w="100" w:type="dxa"/>
              <w:bottom w:w="0" w:type="dxa"/>
              <w:right w:w="100" w:type="dxa"/>
            </w:tcMar>
          </w:tcPr>
          <w:p w14:paraId="6FE7F74F" w14:textId="4034D68C" w:rsidR="007B6473" w:rsidRPr="003A5637" w:rsidRDefault="13400914"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lastRenderedPageBreak/>
              <w:t xml:space="preserve">1. </w:t>
            </w:r>
            <w:r w:rsidR="7A3F4B1D" w:rsidRPr="003A5637">
              <w:rPr>
                <w:rFonts w:ascii="Times New Roman" w:eastAsia="Times New Roman" w:hAnsi="Times New Roman" w:cs="Times New Roman"/>
                <w:sz w:val="24"/>
                <w:szCs w:val="24"/>
              </w:rPr>
              <w:t>Chọn NVBH cần xem thông tin</w:t>
            </w:r>
            <w:r w:rsidR="00646F9F" w:rsidRPr="003A5637">
              <w:rPr>
                <w:rFonts w:ascii="Times New Roman" w:eastAsia="Times New Roman" w:hAnsi="Times New Roman" w:cs="Times New Roman"/>
                <w:sz w:val="24"/>
                <w:szCs w:val="24"/>
              </w:rPr>
              <w:t xml:space="preserve"> </w:t>
            </w:r>
          </w:p>
        </w:tc>
        <w:tc>
          <w:tcPr>
            <w:tcW w:w="4971" w:type="dxa"/>
            <w:shd w:val="clear" w:color="auto" w:fill="auto"/>
            <w:tcMar>
              <w:top w:w="0" w:type="dxa"/>
              <w:left w:w="100" w:type="dxa"/>
              <w:bottom w:w="0" w:type="dxa"/>
              <w:right w:w="100" w:type="dxa"/>
            </w:tcMar>
          </w:tcPr>
          <w:p w14:paraId="310790A1" w14:textId="77777777" w:rsidR="007B6473" w:rsidRPr="003A5637" w:rsidRDefault="00646F9F"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 </w:t>
            </w:r>
          </w:p>
        </w:tc>
      </w:tr>
      <w:tr w:rsidR="003B1045" w14:paraId="0CDC38CF" w14:textId="77777777" w:rsidTr="003A5637">
        <w:trPr>
          <w:trHeight w:val="56"/>
        </w:trPr>
        <w:tc>
          <w:tcPr>
            <w:tcW w:w="5284" w:type="dxa"/>
            <w:gridSpan w:val="2"/>
            <w:shd w:val="clear" w:color="auto" w:fill="auto"/>
            <w:tcMar>
              <w:top w:w="0" w:type="dxa"/>
              <w:left w:w="100" w:type="dxa"/>
              <w:bottom w:w="0" w:type="dxa"/>
              <w:right w:w="100" w:type="dxa"/>
            </w:tcMar>
          </w:tcPr>
          <w:p w14:paraId="7811994F" w14:textId="77777777" w:rsidR="003B1045" w:rsidRPr="003A5637" w:rsidRDefault="003B1045" w:rsidP="003A5637">
            <w:pPr>
              <w:spacing w:after="120" w:line="276" w:lineRule="auto"/>
              <w:rPr>
                <w:rFonts w:ascii="Times New Roman" w:eastAsia="Times New Roman" w:hAnsi="Times New Roman" w:cs="Times New Roman"/>
                <w:sz w:val="24"/>
                <w:szCs w:val="24"/>
              </w:rPr>
            </w:pPr>
          </w:p>
        </w:tc>
        <w:tc>
          <w:tcPr>
            <w:tcW w:w="4971" w:type="dxa"/>
            <w:shd w:val="clear" w:color="auto" w:fill="auto"/>
            <w:tcMar>
              <w:top w:w="0" w:type="dxa"/>
              <w:left w:w="100" w:type="dxa"/>
              <w:bottom w:w="0" w:type="dxa"/>
              <w:right w:w="100" w:type="dxa"/>
            </w:tcMar>
          </w:tcPr>
          <w:p w14:paraId="563365FB" w14:textId="3BA3CB1A" w:rsidR="003B1045" w:rsidRPr="003A5637" w:rsidRDefault="003B1045"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2. Lấy </w:t>
            </w:r>
            <w:r w:rsidR="00434284" w:rsidRPr="003A5637">
              <w:rPr>
                <w:rFonts w:ascii="Times New Roman" w:eastAsia="Times New Roman" w:hAnsi="Times New Roman" w:cs="Times New Roman"/>
                <w:sz w:val="24"/>
                <w:szCs w:val="24"/>
              </w:rPr>
              <w:t>dữ liệu nhân viên</w:t>
            </w:r>
            <w:r w:rsidRPr="003A5637">
              <w:rPr>
                <w:rFonts w:ascii="Times New Roman" w:eastAsia="Times New Roman" w:hAnsi="Times New Roman" w:cs="Times New Roman"/>
                <w:sz w:val="24"/>
                <w:szCs w:val="24"/>
              </w:rPr>
              <w:t xml:space="preserve"> từ CSDL</w:t>
            </w:r>
          </w:p>
        </w:tc>
      </w:tr>
      <w:tr w:rsidR="007B6473" w14:paraId="2180B07F" w14:textId="77777777" w:rsidTr="003A5637">
        <w:trPr>
          <w:trHeight w:val="56"/>
        </w:trPr>
        <w:tc>
          <w:tcPr>
            <w:tcW w:w="5284" w:type="dxa"/>
            <w:gridSpan w:val="2"/>
            <w:shd w:val="clear" w:color="auto" w:fill="auto"/>
            <w:tcMar>
              <w:top w:w="0" w:type="dxa"/>
              <w:left w:w="100" w:type="dxa"/>
              <w:bottom w:w="0" w:type="dxa"/>
              <w:right w:w="100" w:type="dxa"/>
            </w:tcMar>
          </w:tcPr>
          <w:p w14:paraId="772F5DD8" w14:textId="77777777" w:rsidR="007B6473" w:rsidRPr="003A5637" w:rsidRDefault="00646F9F"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 </w:t>
            </w:r>
          </w:p>
        </w:tc>
        <w:tc>
          <w:tcPr>
            <w:tcW w:w="4971" w:type="dxa"/>
            <w:shd w:val="clear" w:color="auto" w:fill="auto"/>
            <w:tcMar>
              <w:top w:w="0" w:type="dxa"/>
              <w:left w:w="100" w:type="dxa"/>
              <w:bottom w:w="0" w:type="dxa"/>
              <w:right w:w="100" w:type="dxa"/>
            </w:tcMar>
          </w:tcPr>
          <w:p w14:paraId="6F300D72" w14:textId="57C5BA46" w:rsidR="007B6473" w:rsidRPr="003A5637" w:rsidRDefault="00EE2524"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3</w:t>
            </w:r>
            <w:r w:rsidR="1BD95C49" w:rsidRPr="003A5637">
              <w:rPr>
                <w:rFonts w:ascii="Times New Roman" w:eastAsia="Times New Roman" w:hAnsi="Times New Roman" w:cs="Times New Roman"/>
                <w:sz w:val="24"/>
                <w:szCs w:val="24"/>
              </w:rPr>
              <w:t>. Hiển thị chi tiết thông tin nhân viên</w:t>
            </w:r>
          </w:p>
        </w:tc>
      </w:tr>
      <w:tr w:rsidR="007B6473" w14:paraId="13C72D11" w14:textId="77777777" w:rsidTr="003A5637">
        <w:trPr>
          <w:trHeight w:val="56"/>
        </w:trPr>
        <w:tc>
          <w:tcPr>
            <w:tcW w:w="5284" w:type="dxa"/>
            <w:gridSpan w:val="2"/>
            <w:shd w:val="clear" w:color="auto" w:fill="auto"/>
            <w:tcMar>
              <w:top w:w="0" w:type="dxa"/>
              <w:left w:w="100" w:type="dxa"/>
              <w:bottom w:w="0" w:type="dxa"/>
              <w:right w:w="100" w:type="dxa"/>
            </w:tcMar>
          </w:tcPr>
          <w:p w14:paraId="60FFC922" w14:textId="18065FF6" w:rsidR="007B6473" w:rsidRPr="003A5637" w:rsidRDefault="00EE2524"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4</w:t>
            </w:r>
            <w:r w:rsidR="1BD95C49" w:rsidRPr="003A5637">
              <w:rPr>
                <w:rFonts w:ascii="Times New Roman" w:eastAsia="Times New Roman" w:hAnsi="Times New Roman" w:cs="Times New Roman"/>
                <w:sz w:val="24"/>
                <w:szCs w:val="24"/>
              </w:rPr>
              <w:t>. Chọn</w:t>
            </w:r>
            <w:r w:rsidR="00523078" w:rsidRPr="003A5637">
              <w:rPr>
                <w:rFonts w:ascii="Times New Roman" w:eastAsia="Times New Roman" w:hAnsi="Times New Roman" w:cs="Times New Roman"/>
                <w:sz w:val="24"/>
                <w:szCs w:val="24"/>
              </w:rPr>
              <w:t xml:space="preserve"> xem NVBH khác</w:t>
            </w:r>
          </w:p>
        </w:tc>
        <w:tc>
          <w:tcPr>
            <w:tcW w:w="4971" w:type="dxa"/>
            <w:shd w:val="clear" w:color="auto" w:fill="auto"/>
            <w:tcMar>
              <w:top w:w="0" w:type="dxa"/>
              <w:left w:w="100" w:type="dxa"/>
              <w:bottom w:w="0" w:type="dxa"/>
              <w:right w:w="100" w:type="dxa"/>
            </w:tcMar>
          </w:tcPr>
          <w:p w14:paraId="4FD404C1" w14:textId="77777777" w:rsidR="007B6473" w:rsidRPr="003A5637" w:rsidRDefault="00646F9F" w:rsidP="003A5637">
            <w:pPr>
              <w:spacing w:after="120"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 xml:space="preserve"> </w:t>
            </w:r>
          </w:p>
        </w:tc>
      </w:tr>
      <w:tr w:rsidR="26B507FF" w14:paraId="3F9C3A63" w14:textId="77777777" w:rsidTr="003A5637">
        <w:trPr>
          <w:trHeight w:val="56"/>
        </w:trPr>
        <w:tc>
          <w:tcPr>
            <w:tcW w:w="10255" w:type="dxa"/>
            <w:gridSpan w:val="3"/>
            <w:shd w:val="clear" w:color="auto" w:fill="BFBFBF" w:themeFill="background1" w:themeFillShade="BF"/>
            <w:tcMar>
              <w:top w:w="0" w:type="dxa"/>
              <w:left w:w="100" w:type="dxa"/>
              <w:bottom w:w="0" w:type="dxa"/>
              <w:right w:w="100" w:type="dxa"/>
            </w:tcMar>
          </w:tcPr>
          <w:p w14:paraId="2ACDB196" w14:textId="57F3FFBA" w:rsidR="26B507FF" w:rsidRPr="003A5637" w:rsidRDefault="18542E93" w:rsidP="003A5637">
            <w:pPr>
              <w:spacing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b/>
                <w:bCs/>
                <w:sz w:val="24"/>
                <w:szCs w:val="24"/>
              </w:rPr>
              <w:t>Luồng sự kiện thay thế:</w:t>
            </w:r>
          </w:p>
        </w:tc>
      </w:tr>
      <w:tr w:rsidR="1D5AF983" w14:paraId="30FBD4D3" w14:textId="77777777" w:rsidTr="003A5637">
        <w:trPr>
          <w:trHeight w:val="615"/>
        </w:trPr>
        <w:tc>
          <w:tcPr>
            <w:tcW w:w="5284" w:type="dxa"/>
            <w:gridSpan w:val="2"/>
            <w:shd w:val="clear" w:color="auto" w:fill="auto"/>
            <w:tcMar>
              <w:top w:w="0" w:type="dxa"/>
              <w:left w:w="100" w:type="dxa"/>
              <w:bottom w:w="0" w:type="dxa"/>
              <w:right w:w="100" w:type="dxa"/>
            </w:tcMar>
          </w:tcPr>
          <w:p w14:paraId="45296B93" w14:textId="519E08EF" w:rsidR="1D5AF983" w:rsidRPr="003A5637" w:rsidRDefault="00EE2524" w:rsidP="003A5637">
            <w:pPr>
              <w:spacing w:line="276" w:lineRule="auto"/>
              <w:rPr>
                <w:rFonts w:ascii="Times New Roman" w:eastAsia="Times New Roman" w:hAnsi="Times New Roman" w:cs="Times New Roman"/>
                <w:sz w:val="24"/>
                <w:szCs w:val="24"/>
              </w:rPr>
            </w:pPr>
            <w:r w:rsidRPr="003A5637">
              <w:rPr>
                <w:rFonts w:ascii="Times New Roman" w:eastAsia="Times New Roman" w:hAnsi="Times New Roman" w:cs="Times New Roman"/>
                <w:sz w:val="24"/>
                <w:szCs w:val="24"/>
              </w:rPr>
              <w:t>4.1. Chọn kết thúc</w:t>
            </w:r>
          </w:p>
        </w:tc>
        <w:tc>
          <w:tcPr>
            <w:tcW w:w="4971" w:type="dxa"/>
            <w:shd w:val="clear" w:color="auto" w:fill="auto"/>
            <w:tcMar>
              <w:top w:w="0" w:type="dxa"/>
              <w:left w:w="100" w:type="dxa"/>
              <w:bottom w:w="0" w:type="dxa"/>
              <w:right w:w="100" w:type="dxa"/>
            </w:tcMar>
          </w:tcPr>
          <w:p w14:paraId="1F247F23" w14:textId="160220A9" w:rsidR="1D5AF983" w:rsidRPr="003A5637" w:rsidRDefault="1D5AF983" w:rsidP="00E7375B">
            <w:pPr>
              <w:keepNext/>
              <w:spacing w:line="276" w:lineRule="auto"/>
              <w:rPr>
                <w:rFonts w:ascii="Times New Roman" w:eastAsia="Times New Roman" w:hAnsi="Times New Roman" w:cs="Times New Roman"/>
                <w:sz w:val="24"/>
                <w:szCs w:val="24"/>
              </w:rPr>
            </w:pPr>
          </w:p>
        </w:tc>
      </w:tr>
    </w:tbl>
    <w:p w14:paraId="1BF15B86" w14:textId="437FB4AA" w:rsidR="00E7375B" w:rsidRDefault="00E7375B" w:rsidP="00E7375B">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18</w:t>
      </w:r>
      <w:r w:rsidR="00E56A17">
        <w:rPr>
          <w:noProof/>
        </w:rPr>
        <w:fldChar w:fldCharType="end"/>
      </w:r>
      <w:r>
        <w:t xml:space="preserve">. </w:t>
      </w:r>
      <w:r w:rsidRPr="006E7300">
        <w:t>Đặc tả Usecase Xem Thông Tin Nhân Viên</w:t>
      </w:r>
    </w:p>
    <w:p w14:paraId="576A3801" w14:textId="663511BC" w:rsidR="007B6473" w:rsidRDefault="00646F9F" w:rsidP="003A5637">
      <w:pPr>
        <w:pStyle w:val="Top3"/>
      </w:pPr>
      <w:bookmarkStart w:id="211" w:name="_Toc146233568"/>
      <w:bookmarkStart w:id="212" w:name="_Toc146318021"/>
      <w:bookmarkStart w:id="213" w:name="_Toc152431167"/>
      <w:bookmarkStart w:id="214" w:name="_Toc153383754"/>
      <w:r>
        <w:t>Biểu đồ</w:t>
      </w:r>
      <w:bookmarkEnd w:id="211"/>
      <w:bookmarkEnd w:id="212"/>
      <w:bookmarkEnd w:id="213"/>
      <w:bookmarkEnd w:id="214"/>
    </w:p>
    <w:p w14:paraId="20F3659E" w14:textId="63DDB5D1" w:rsidR="007B6473" w:rsidRPr="00805F0D" w:rsidRDefault="00646F9F">
      <w:pPr>
        <w:spacing w:after="120" w:line="240" w:lineRule="auto"/>
        <w:rPr>
          <w:rFonts w:ascii="Times New Roman" w:eastAsia="Times New Roman" w:hAnsi="Times New Roman" w:cs="Times New Roman"/>
          <w:b/>
          <w:i/>
          <w:sz w:val="26"/>
          <w:szCs w:val="26"/>
        </w:rPr>
      </w:pPr>
      <w:r w:rsidRPr="00805F0D">
        <w:rPr>
          <w:rFonts w:ascii="Times New Roman" w:eastAsia="Times New Roman" w:hAnsi="Times New Roman" w:cs="Times New Roman"/>
          <w:b/>
          <w:i/>
          <w:sz w:val="26"/>
          <w:szCs w:val="26"/>
        </w:rPr>
        <w:t>Activity</w:t>
      </w:r>
    </w:p>
    <w:p w14:paraId="17FEF467" w14:textId="77777777" w:rsidR="007B6473" w:rsidRDefault="009F7F10" w:rsidP="00744402">
      <w:pPr>
        <w:keepNext/>
        <w:spacing w:after="120" w:line="240" w:lineRule="auto"/>
      </w:pPr>
      <w:r>
        <w:rPr>
          <w:rFonts w:ascii="Times New Roman" w:eastAsia="Times New Roman" w:hAnsi="Times New Roman" w:cs="Times New Roman"/>
          <w:b/>
          <w:i/>
          <w:noProof/>
          <w:sz w:val="26"/>
          <w:szCs w:val="26"/>
        </w:rPr>
        <w:drawing>
          <wp:inline distT="0" distB="0" distL="0" distR="0" wp14:anchorId="4C87D9C4" wp14:editId="42477BD3">
            <wp:extent cx="6511925" cy="4284345"/>
            <wp:effectExtent l="0" t="0" r="3175" b="1905"/>
            <wp:docPr id="1827354414" name="Picture 18273544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54414" name="Picture 14" descr="A diagram of a company&#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11925" cy="4284345"/>
                    </a:xfrm>
                    <a:prstGeom prst="rect">
                      <a:avLst/>
                    </a:prstGeom>
                  </pic:spPr>
                </pic:pic>
              </a:graphicData>
            </a:graphic>
          </wp:inline>
        </w:drawing>
      </w:r>
    </w:p>
    <w:p w14:paraId="2E3BB07E" w14:textId="7C3975DD" w:rsidR="00566FEC" w:rsidRPr="00805F0D" w:rsidRDefault="00566FEC" w:rsidP="00744402">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28</w:t>
      </w:r>
      <w:r w:rsidR="00E56A17">
        <w:rPr>
          <w:noProof/>
        </w:rPr>
        <w:fldChar w:fldCharType="end"/>
      </w:r>
      <w:r w:rsidR="00744402">
        <w:t>.</w:t>
      </w:r>
      <w:r>
        <w:t xml:space="preserve"> Activity Xem Thông Tin Nhân Viên</w:t>
      </w:r>
    </w:p>
    <w:p w14:paraId="6892B4C6" w14:textId="77777777" w:rsidR="003A5637" w:rsidRDefault="003A5637">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090EA8EA" w14:textId="77E35DCF" w:rsidR="007B6473" w:rsidRDefault="00646F9F">
      <w:pPr>
        <w:spacing w:after="120" w:line="240" w:lineRule="auto"/>
        <w:rPr>
          <w:rFonts w:ascii="Times New Roman" w:eastAsia="Times New Roman" w:hAnsi="Times New Roman" w:cs="Times New Roman"/>
          <w:b/>
          <w:sz w:val="26"/>
          <w:szCs w:val="26"/>
        </w:rPr>
      </w:pPr>
      <w:r w:rsidRPr="00805F0D">
        <w:rPr>
          <w:rFonts w:ascii="Times New Roman" w:eastAsia="Times New Roman" w:hAnsi="Times New Roman" w:cs="Times New Roman"/>
          <w:b/>
          <w:i/>
          <w:sz w:val="26"/>
          <w:szCs w:val="26"/>
        </w:rPr>
        <w:lastRenderedPageBreak/>
        <w:t>Sequence</w:t>
      </w:r>
    </w:p>
    <w:p w14:paraId="5E708C6B" w14:textId="77777777" w:rsidR="007B6473" w:rsidRDefault="00EF5C52" w:rsidP="00EB1783">
      <w:pPr>
        <w:keepNext/>
        <w:jc w:val="center"/>
      </w:pPr>
      <w:r>
        <w:rPr>
          <w:noProof/>
        </w:rPr>
        <w:drawing>
          <wp:inline distT="0" distB="0" distL="0" distR="0" wp14:anchorId="74ED2CDB" wp14:editId="07D477C4">
            <wp:extent cx="6511925" cy="2676525"/>
            <wp:effectExtent l="0" t="0" r="3175" b="9525"/>
            <wp:docPr id="1617496064" name="Picture 161749606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96064" name="Picture 16" descr="A diagram of a graph&#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1925" cy="2676525"/>
                    </a:xfrm>
                    <a:prstGeom prst="rect">
                      <a:avLst/>
                    </a:prstGeom>
                    <a:noFill/>
                    <a:ln>
                      <a:noFill/>
                    </a:ln>
                  </pic:spPr>
                </pic:pic>
              </a:graphicData>
            </a:graphic>
          </wp:inline>
        </w:drawing>
      </w:r>
    </w:p>
    <w:p w14:paraId="00A5B675" w14:textId="5B3A7F46" w:rsidR="00EF5C52" w:rsidRPr="00EB1783" w:rsidRDefault="00566FEC" w:rsidP="00EB1783">
      <w:pPr>
        <w:pStyle w:val="Caption"/>
        <w:jc w:val="center"/>
        <w:rPr>
          <w:rFonts w:ascii="Times New Roman" w:eastAsia="Times New Roman" w:hAnsi="Times New Roman" w:cs="Times New Roman"/>
          <w:b/>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29</w:t>
      </w:r>
      <w:r w:rsidR="00E56A17">
        <w:rPr>
          <w:noProof/>
        </w:rPr>
        <w:fldChar w:fldCharType="end"/>
      </w:r>
      <w:r w:rsidR="00EB1783">
        <w:t>.</w:t>
      </w:r>
      <w:r>
        <w:t xml:space="preserve"> Sequence Xem Thông Tin Nhân Viên</w:t>
      </w:r>
    </w:p>
    <w:p w14:paraId="5A439566" w14:textId="00526CEF" w:rsidR="007B6473" w:rsidRDefault="00646F9F" w:rsidP="00F70509">
      <w:pPr>
        <w:pStyle w:val="Top2"/>
      </w:pPr>
      <w:bookmarkStart w:id="215" w:name="_Toc146233569"/>
      <w:bookmarkStart w:id="216" w:name="_Toc146318022"/>
      <w:bookmarkStart w:id="217" w:name="_Toc152431168"/>
      <w:bookmarkStart w:id="218" w:name="_Toc153383755"/>
      <w:r>
        <w:t>UC015_</w:t>
      </w:r>
      <w:r w:rsidR="00F80DE9">
        <w:t>Tìm Kiếm Nhân Viên</w:t>
      </w:r>
      <w:bookmarkEnd w:id="215"/>
      <w:bookmarkEnd w:id="216"/>
      <w:bookmarkEnd w:id="217"/>
      <w:bookmarkEnd w:id="218"/>
    </w:p>
    <w:p w14:paraId="6DC740F8" w14:textId="2E097D8E" w:rsidR="007B6473" w:rsidRDefault="00646F9F" w:rsidP="00F70509">
      <w:pPr>
        <w:pStyle w:val="Top3"/>
      </w:pPr>
      <w:bookmarkStart w:id="219" w:name="_Toc146233570"/>
      <w:bookmarkStart w:id="220" w:name="_Toc146318023"/>
      <w:bookmarkStart w:id="221" w:name="_Toc152431169"/>
      <w:bookmarkStart w:id="222" w:name="_Toc153383756"/>
      <w:r>
        <w:t>Mô tả use case UC015</w:t>
      </w:r>
      <w:bookmarkEnd w:id="219"/>
      <w:bookmarkEnd w:id="220"/>
      <w:bookmarkEnd w:id="221"/>
      <w:bookmarkEnd w:id="222"/>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3119"/>
        <w:gridCol w:w="5301"/>
      </w:tblGrid>
      <w:tr w:rsidR="007B6473" w14:paraId="7889CB03" w14:textId="77777777" w:rsidTr="54CAE7D3">
        <w:trPr>
          <w:trHeight w:val="555"/>
        </w:trPr>
        <w:tc>
          <w:tcPr>
            <w:tcW w:w="102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145EE9" w14:textId="6A6F1BD6" w:rsidR="007B6473" w:rsidRPr="007B0A1B" w:rsidRDefault="00646F9F" w:rsidP="005C36F6">
            <w:pPr>
              <w:spacing w:before="120" w:after="0" w:line="276" w:lineRule="auto"/>
              <w:ind w:right="-920"/>
              <w:rPr>
                <w:rFonts w:ascii="Times New Roman" w:eastAsia="Times New Roman" w:hAnsi="Times New Roman" w:cs="Times New Roman"/>
                <w:sz w:val="24"/>
                <w:szCs w:val="24"/>
              </w:rPr>
            </w:pPr>
            <w:r w:rsidRPr="007B0A1B">
              <w:rPr>
                <w:rFonts w:ascii="Times New Roman" w:eastAsia="Times New Roman" w:hAnsi="Times New Roman" w:cs="Times New Roman"/>
                <w:b/>
                <w:sz w:val="24"/>
                <w:szCs w:val="24"/>
              </w:rPr>
              <w:t xml:space="preserve">Use case: </w:t>
            </w:r>
            <w:r w:rsidRPr="007B0A1B">
              <w:rPr>
                <w:rFonts w:ascii="Times New Roman" w:eastAsia="Times New Roman" w:hAnsi="Times New Roman" w:cs="Times New Roman"/>
                <w:sz w:val="24"/>
                <w:szCs w:val="24"/>
              </w:rPr>
              <w:t>UC015_</w:t>
            </w:r>
            <w:r w:rsidR="00620F5E" w:rsidRPr="007B0A1B">
              <w:rPr>
                <w:rFonts w:ascii="Times New Roman" w:eastAsia="Times New Roman" w:hAnsi="Times New Roman" w:cs="Times New Roman"/>
                <w:sz w:val="24"/>
                <w:szCs w:val="24"/>
              </w:rPr>
              <w:t>Tìm Kiếm Nhân Viên</w:t>
            </w:r>
          </w:p>
        </w:tc>
      </w:tr>
      <w:tr w:rsidR="007B6473" w14:paraId="1B15DA9B"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93E1F09" w14:textId="77777777" w:rsidR="007B6473" w:rsidRPr="007B0A1B" w:rsidRDefault="00646F9F" w:rsidP="005C36F6">
            <w:pPr>
              <w:spacing w:before="120" w:after="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F397A4E" w14:textId="2A6C6B64" w:rsidR="007B6473" w:rsidRPr="007B0A1B" w:rsidRDefault="27D37AE6"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Tìm kiếm NVBH từ danh sách</w:t>
            </w:r>
          </w:p>
        </w:tc>
      </w:tr>
      <w:tr w:rsidR="007B6473" w14:paraId="41721C39"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30701EBD" w14:textId="77777777" w:rsidR="007B6473" w:rsidRPr="007B0A1B" w:rsidRDefault="00646F9F" w:rsidP="005C36F6">
            <w:pPr>
              <w:spacing w:before="120" w:after="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857F580" w14:textId="02B016D2" w:rsidR="007B6473" w:rsidRPr="007B0A1B" w:rsidRDefault="3781CAB5"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Giúp NVQL tìm kiếm NVBH </w:t>
            </w:r>
            <w:r w:rsidR="1B67D2A1" w:rsidRPr="007B0A1B">
              <w:rPr>
                <w:rFonts w:ascii="Times New Roman" w:eastAsia="Times New Roman" w:hAnsi="Times New Roman" w:cs="Times New Roman"/>
                <w:sz w:val="24"/>
                <w:szCs w:val="24"/>
              </w:rPr>
              <w:t>nhanh chóng</w:t>
            </w:r>
          </w:p>
        </w:tc>
      </w:tr>
      <w:tr w:rsidR="007B6473" w14:paraId="3A875566"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51B17FB0" w14:textId="77777777" w:rsidR="007B6473" w:rsidRPr="007B0A1B" w:rsidRDefault="00646F9F" w:rsidP="005C36F6">
            <w:pPr>
              <w:spacing w:before="120" w:after="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Actor chính:</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217C59A2" w14:textId="13CEA6C2" w:rsidR="007B6473" w:rsidRPr="007B0A1B" w:rsidRDefault="00646F9F"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N</w:t>
            </w:r>
            <w:r w:rsidR="0FE2A7A9" w:rsidRPr="007B0A1B">
              <w:rPr>
                <w:rFonts w:ascii="Times New Roman" w:eastAsia="Times New Roman" w:hAnsi="Times New Roman" w:cs="Times New Roman"/>
                <w:sz w:val="24"/>
                <w:szCs w:val="24"/>
              </w:rPr>
              <w:t>VQL</w:t>
            </w:r>
          </w:p>
        </w:tc>
      </w:tr>
      <w:tr w:rsidR="007B6473" w14:paraId="0E2CC8D1" w14:textId="77777777" w:rsidTr="54CAE7D3">
        <w:trPr>
          <w:trHeight w:val="55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74E3F0B6" w14:textId="77777777"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Actor phụ:</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7965AF8" w14:textId="77777777" w:rsidR="007B6473" w:rsidRPr="007B0A1B" w:rsidRDefault="00646F9F"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Không</w:t>
            </w:r>
          </w:p>
        </w:tc>
      </w:tr>
      <w:tr w:rsidR="007B6473" w14:paraId="724B745D" w14:textId="77777777" w:rsidTr="54CAE7D3">
        <w:trPr>
          <w:trHeight w:val="825"/>
        </w:trPr>
        <w:tc>
          <w:tcPr>
            <w:tcW w:w="1835"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720C2E7" w14:textId="77777777" w:rsidR="007B6473" w:rsidRPr="007B0A1B" w:rsidRDefault="00646F9F" w:rsidP="005C36F6">
            <w:pPr>
              <w:spacing w:before="120" w:after="0" w:line="276" w:lineRule="auto"/>
              <w:ind w:right="-6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Tiền điều kiện:</w:t>
            </w:r>
          </w:p>
        </w:tc>
        <w:tc>
          <w:tcPr>
            <w:tcW w:w="8420" w:type="dxa"/>
            <w:gridSpan w:val="2"/>
            <w:tcBorders>
              <w:top w:val="nil"/>
              <w:left w:val="nil"/>
              <w:bottom w:val="single" w:sz="6" w:space="0" w:color="000000" w:themeColor="text1"/>
              <w:right w:val="single" w:sz="6" w:space="0" w:color="000000" w:themeColor="text1"/>
            </w:tcBorders>
            <w:shd w:val="clear" w:color="auto" w:fill="auto"/>
            <w:tcMar>
              <w:top w:w="0" w:type="dxa"/>
              <w:left w:w="100" w:type="dxa"/>
              <w:bottom w:w="0" w:type="dxa"/>
              <w:right w:w="100" w:type="dxa"/>
            </w:tcMar>
          </w:tcPr>
          <w:p w14:paraId="6EE214F9" w14:textId="4D824265" w:rsidR="007B6473" w:rsidRPr="007B0A1B" w:rsidRDefault="2B6F81A2"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NVQL phải có tài khoản và đăng nhập thành công vào hệ thống và chọn chức năng tìm kiếm nhân viên</w:t>
            </w:r>
            <w:r w:rsidR="00105F5A" w:rsidRPr="007B0A1B">
              <w:rPr>
                <w:rFonts w:ascii="Times New Roman" w:eastAsia="Times New Roman" w:hAnsi="Times New Roman" w:cs="Times New Roman"/>
                <w:sz w:val="24"/>
                <w:szCs w:val="24"/>
              </w:rPr>
              <w:t>, nhân viên phải tồn tại trong CSDL</w:t>
            </w:r>
          </w:p>
        </w:tc>
      </w:tr>
      <w:tr w:rsidR="007B6473" w14:paraId="039E0362" w14:textId="77777777" w:rsidTr="00077906">
        <w:trPr>
          <w:trHeight w:val="376"/>
        </w:trPr>
        <w:tc>
          <w:tcPr>
            <w:tcW w:w="1835" w:type="dxa"/>
            <w:tcBorders>
              <w:top w:val="nil"/>
              <w:left w:val="single" w:sz="6" w:space="0" w:color="000000" w:themeColor="text1"/>
              <w:bottom w:val="single" w:sz="4" w:space="0" w:color="auto"/>
              <w:right w:val="single" w:sz="6" w:space="0" w:color="000000" w:themeColor="text1"/>
            </w:tcBorders>
            <w:shd w:val="clear" w:color="auto" w:fill="auto"/>
            <w:tcMar>
              <w:top w:w="0" w:type="dxa"/>
              <w:left w:w="100" w:type="dxa"/>
              <w:bottom w:w="0" w:type="dxa"/>
              <w:right w:w="100" w:type="dxa"/>
            </w:tcMar>
          </w:tcPr>
          <w:p w14:paraId="53BC00CE" w14:textId="77777777" w:rsidR="007B6473" w:rsidRPr="007B0A1B" w:rsidRDefault="00646F9F" w:rsidP="005C36F6">
            <w:pPr>
              <w:spacing w:before="120" w:after="0" w:line="276" w:lineRule="auto"/>
              <w:ind w:right="-4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Hậu điều kiện:</w:t>
            </w:r>
          </w:p>
        </w:tc>
        <w:tc>
          <w:tcPr>
            <w:tcW w:w="8420" w:type="dxa"/>
            <w:gridSpan w:val="2"/>
            <w:tcBorders>
              <w:top w:val="nil"/>
              <w:left w:val="nil"/>
              <w:bottom w:val="single" w:sz="4" w:space="0" w:color="auto"/>
              <w:right w:val="single" w:sz="6" w:space="0" w:color="000000" w:themeColor="text1"/>
            </w:tcBorders>
            <w:shd w:val="clear" w:color="auto" w:fill="auto"/>
            <w:tcMar>
              <w:top w:w="0" w:type="dxa"/>
              <w:left w:w="100" w:type="dxa"/>
              <w:bottom w:w="0" w:type="dxa"/>
              <w:right w:w="100" w:type="dxa"/>
            </w:tcMar>
          </w:tcPr>
          <w:p w14:paraId="6E77C3C3" w14:textId="53958B32" w:rsidR="007B6473" w:rsidRPr="007B0A1B" w:rsidRDefault="61C9A39A" w:rsidP="005C36F6">
            <w:pPr>
              <w:spacing w:before="120" w:after="0" w:line="276" w:lineRule="auto"/>
              <w:ind w:right="-120"/>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Tìm kiếm NVBH thành công</w:t>
            </w:r>
          </w:p>
        </w:tc>
      </w:tr>
      <w:tr w:rsidR="007B6473" w14:paraId="41861CBB" w14:textId="77777777" w:rsidTr="00F81EC2">
        <w:trPr>
          <w:trHeight w:val="555"/>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FF47DAC" w14:textId="77777777" w:rsidR="007B6473" w:rsidRPr="007B0A1B" w:rsidRDefault="00646F9F" w:rsidP="005C36F6">
            <w:pPr>
              <w:spacing w:before="120" w:after="0" w:line="276" w:lineRule="auto"/>
              <w:rPr>
                <w:rFonts w:ascii="Times New Roman" w:eastAsia="Times New Roman" w:hAnsi="Times New Roman" w:cs="Times New Roman"/>
                <w:b/>
                <w:sz w:val="24"/>
                <w:szCs w:val="24"/>
              </w:rPr>
            </w:pPr>
            <w:r w:rsidRPr="007B0A1B">
              <w:rPr>
                <w:rFonts w:ascii="Times New Roman" w:eastAsia="Times New Roman" w:hAnsi="Times New Roman" w:cs="Times New Roman"/>
                <w:b/>
                <w:sz w:val="24"/>
                <w:szCs w:val="24"/>
              </w:rPr>
              <w:t>Luồng sự kiện chính:</w:t>
            </w:r>
          </w:p>
        </w:tc>
      </w:tr>
      <w:tr w:rsidR="007B6473" w14:paraId="3EB266BD" w14:textId="77777777" w:rsidTr="00F70509">
        <w:trPr>
          <w:trHeight w:val="111"/>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090554" w14:textId="2F8572E8" w:rsidR="007B6473" w:rsidRPr="007B0A1B" w:rsidRDefault="00646F9F" w:rsidP="005C36F6">
            <w:pPr>
              <w:spacing w:before="120" w:after="0" w:line="276" w:lineRule="auto"/>
              <w:ind w:left="420"/>
              <w:jc w:val="center"/>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N</w:t>
            </w:r>
            <w:r w:rsidR="42C93B5E" w:rsidRPr="007B0A1B">
              <w:rPr>
                <w:rFonts w:ascii="Times New Roman" w:eastAsia="Times New Roman" w:hAnsi="Times New Roman" w:cs="Times New Roman"/>
                <w:sz w:val="24"/>
                <w:szCs w:val="24"/>
              </w:rPr>
              <w:t>VQL</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1E47B9" w14:textId="77777777" w:rsidR="007B6473" w:rsidRPr="007B0A1B" w:rsidRDefault="00646F9F" w:rsidP="005C36F6">
            <w:pPr>
              <w:spacing w:before="120" w:after="0" w:line="276" w:lineRule="auto"/>
              <w:jc w:val="center"/>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Hệ Thống</w:t>
            </w:r>
          </w:p>
        </w:tc>
      </w:tr>
      <w:tr w:rsidR="007B6473" w14:paraId="7B9AC95A" w14:textId="77777777" w:rsidTr="00F81EC2">
        <w:trPr>
          <w:trHeight w:val="284"/>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D1C3507" w14:textId="1F41C33D"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1.</w:t>
            </w:r>
            <w:r w:rsidR="4934E346" w:rsidRPr="007B0A1B">
              <w:rPr>
                <w:rFonts w:ascii="Times New Roman" w:eastAsia="Times New Roman" w:hAnsi="Times New Roman" w:cs="Times New Roman"/>
                <w:sz w:val="24"/>
                <w:szCs w:val="24"/>
              </w:rPr>
              <w:t xml:space="preserve"> Nhập mã NVBH cần tìm </w:t>
            </w:r>
            <w:r w:rsidRPr="007B0A1B">
              <w:rPr>
                <w:rFonts w:ascii="Times New Roman" w:eastAsia="Times New Roman" w:hAnsi="Times New Roman" w:cs="Times New Roman"/>
                <w:sz w:val="24"/>
                <w:szCs w:val="24"/>
              </w:rPr>
              <w:t xml:space="preserve">  </w:t>
            </w:r>
            <w:r w:rsidRPr="007B0A1B">
              <w:rPr>
                <w:sz w:val="24"/>
                <w:szCs w:val="24"/>
              </w:rPr>
              <w:tab/>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E2B3B9D" w14:textId="77777777"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p>
        </w:tc>
      </w:tr>
      <w:tr w:rsidR="007B6473" w14:paraId="694DE947" w14:textId="77777777" w:rsidTr="00F81EC2">
        <w:trPr>
          <w:trHeight w:val="108"/>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C2B814B" w14:textId="29328F29"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r w:rsidR="00165C62">
              <w:rPr>
                <w:rFonts w:ascii="Times New Roman" w:eastAsia="Times New Roman" w:hAnsi="Times New Roman" w:cs="Times New Roman"/>
                <w:sz w:val="24"/>
                <w:szCs w:val="24"/>
              </w:rPr>
              <w:t>2</w:t>
            </w:r>
            <w:r w:rsidR="00165C62" w:rsidRPr="007B0A1B">
              <w:rPr>
                <w:rFonts w:ascii="Times New Roman" w:eastAsia="Times New Roman" w:hAnsi="Times New Roman" w:cs="Times New Roman"/>
                <w:sz w:val="24"/>
                <w:szCs w:val="24"/>
              </w:rPr>
              <w:t>. Chọn Tìm</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0C2756" w14:textId="1FB78434" w:rsidR="007B6473" w:rsidRPr="007B0A1B" w:rsidRDefault="007B6473" w:rsidP="005C36F6">
            <w:pPr>
              <w:spacing w:before="120" w:after="0" w:line="276" w:lineRule="auto"/>
              <w:rPr>
                <w:rFonts w:ascii="Times New Roman" w:eastAsia="Times New Roman" w:hAnsi="Times New Roman" w:cs="Times New Roman"/>
                <w:sz w:val="24"/>
                <w:szCs w:val="24"/>
              </w:rPr>
            </w:pPr>
          </w:p>
        </w:tc>
      </w:tr>
      <w:tr w:rsidR="70F01260" w14:paraId="7FDE7AB7" w14:textId="77777777" w:rsidTr="00F81EC2">
        <w:trPr>
          <w:trHeight w:val="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BD96A00" w14:textId="309041A1" w:rsidR="6F966327" w:rsidRPr="007B0A1B" w:rsidRDefault="6F966327" w:rsidP="005C36F6">
            <w:pPr>
              <w:spacing w:after="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86F815D" w14:textId="12A6B437" w:rsidR="70F01260" w:rsidRPr="007B0A1B" w:rsidRDefault="00165C62" w:rsidP="005C36F6">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7B0A1B">
              <w:rPr>
                <w:rFonts w:ascii="Times New Roman" w:eastAsia="Times New Roman" w:hAnsi="Times New Roman" w:cs="Times New Roman"/>
                <w:sz w:val="24"/>
                <w:szCs w:val="24"/>
              </w:rPr>
              <w:t>.  Kiểm tra định dạng mã nhân viên</w:t>
            </w:r>
          </w:p>
        </w:tc>
      </w:tr>
      <w:tr w:rsidR="00E86A65" w14:paraId="3BB36807" w14:textId="77777777" w:rsidTr="00F81EC2">
        <w:trPr>
          <w:trHeight w:val="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99AB8E3" w14:textId="77777777" w:rsidR="00E86A65" w:rsidRPr="007B0A1B" w:rsidRDefault="00E86A65" w:rsidP="005C36F6">
            <w:pPr>
              <w:spacing w:after="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FB3B1A8" w14:textId="04F77F08" w:rsidR="00E86A65" w:rsidRPr="007B0A1B" w:rsidRDefault="00E86A65" w:rsidP="005C36F6">
            <w:pPr>
              <w:pStyle w:val="H1"/>
              <w:numPr>
                <w:ilvl w:val="0"/>
                <w:numId w:val="0"/>
              </w:numPr>
              <w:spacing w:after="0"/>
              <w:rPr>
                <w:b w:val="0"/>
                <w:sz w:val="24"/>
                <w:szCs w:val="24"/>
              </w:rPr>
            </w:pPr>
            <w:r w:rsidRPr="007B0A1B">
              <w:rPr>
                <w:b w:val="0"/>
                <w:sz w:val="24"/>
                <w:szCs w:val="24"/>
              </w:rPr>
              <w:t>4.</w:t>
            </w:r>
            <w:r w:rsidR="00977248" w:rsidRPr="007B0A1B">
              <w:rPr>
                <w:b w:val="0"/>
                <w:sz w:val="24"/>
                <w:szCs w:val="24"/>
              </w:rPr>
              <w:t>Tìm</w:t>
            </w:r>
            <w:r w:rsidRPr="007B0A1B">
              <w:rPr>
                <w:b w:val="0"/>
                <w:sz w:val="24"/>
                <w:szCs w:val="24"/>
              </w:rPr>
              <w:t xml:space="preserve"> </w:t>
            </w:r>
            <w:r w:rsidR="00FE5947" w:rsidRPr="007B0A1B">
              <w:rPr>
                <w:b w:val="0"/>
                <w:sz w:val="24"/>
                <w:szCs w:val="24"/>
              </w:rPr>
              <w:t>nhân viên trong danh sách nhân viên</w:t>
            </w:r>
            <w:r w:rsidR="00F124CE">
              <w:rPr>
                <w:b w:val="0"/>
                <w:bCs/>
                <w:sz w:val="24"/>
                <w:szCs w:val="24"/>
              </w:rPr>
              <w:t xml:space="preserve"> theo </w:t>
            </w:r>
            <w:r w:rsidR="00F124CE" w:rsidRPr="007B0A1B">
              <w:rPr>
                <w:b w:val="0"/>
                <w:bCs/>
                <w:sz w:val="24"/>
                <w:szCs w:val="24"/>
              </w:rPr>
              <w:t>mã nhân viên</w:t>
            </w:r>
          </w:p>
        </w:tc>
      </w:tr>
      <w:tr w:rsidR="007B6473" w14:paraId="1B786110"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979CE38" w14:textId="77777777"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E9268A" w14:textId="61F94065" w:rsidR="007B6473" w:rsidRPr="007B0A1B" w:rsidRDefault="007B0A1B"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5.</w:t>
            </w:r>
            <w:r w:rsidR="007E7C34">
              <w:rPr>
                <w:rFonts w:ascii="Times New Roman" w:eastAsia="Times New Roman" w:hAnsi="Times New Roman" w:cs="Times New Roman"/>
                <w:sz w:val="24"/>
                <w:szCs w:val="24"/>
              </w:rPr>
              <w:t>Hiển thị</w:t>
            </w:r>
            <w:r w:rsidR="003B0C5E" w:rsidRPr="007B0A1B">
              <w:rPr>
                <w:rFonts w:ascii="Times New Roman" w:eastAsia="Times New Roman" w:hAnsi="Times New Roman" w:cs="Times New Roman"/>
                <w:sz w:val="24"/>
                <w:szCs w:val="24"/>
              </w:rPr>
              <w:t xml:space="preserve"> thông tin nhân viên</w:t>
            </w:r>
          </w:p>
        </w:tc>
      </w:tr>
      <w:tr w:rsidR="007B6473" w14:paraId="2425559E" w14:textId="77777777" w:rsidTr="035E6909">
        <w:trPr>
          <w:trHeight w:val="645"/>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5DB2422D" w14:textId="2C19F9F7" w:rsidR="007B6473" w:rsidRPr="00DB2435" w:rsidRDefault="40D1487E" w:rsidP="005C36F6">
            <w:pPr>
              <w:spacing w:before="120" w:after="0" w:line="276" w:lineRule="auto"/>
              <w:rPr>
                <w:rFonts w:ascii="Times New Roman" w:eastAsia="Times New Roman" w:hAnsi="Times New Roman" w:cs="Times New Roman"/>
                <w:b/>
                <w:sz w:val="24"/>
                <w:szCs w:val="24"/>
              </w:rPr>
            </w:pPr>
            <w:r w:rsidRPr="007B0A1B">
              <w:rPr>
                <w:rFonts w:ascii="Times New Roman" w:eastAsia="Times New Roman" w:hAnsi="Times New Roman" w:cs="Times New Roman"/>
                <w:b/>
                <w:sz w:val="24"/>
                <w:szCs w:val="24"/>
              </w:rPr>
              <w:lastRenderedPageBreak/>
              <w:t>Luồng sự kiện thay thế:</w:t>
            </w:r>
          </w:p>
        </w:tc>
      </w:tr>
      <w:tr w:rsidR="007B6473" w14:paraId="051CE42F"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DFD274" w14:textId="4D6392A8" w:rsidR="007B6473" w:rsidRPr="007B0A1B" w:rsidRDefault="007B6473" w:rsidP="005C36F6">
            <w:pPr>
              <w:spacing w:before="120" w:after="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E999604" w14:textId="50BB8C96"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r w:rsidR="0064623F">
              <w:rPr>
                <w:rFonts w:ascii="Times New Roman" w:eastAsia="Times New Roman" w:hAnsi="Times New Roman" w:cs="Times New Roman"/>
                <w:sz w:val="24"/>
                <w:szCs w:val="24"/>
              </w:rPr>
              <w:t>3</w:t>
            </w:r>
            <w:r w:rsidR="634F0BEE" w:rsidRPr="007B0A1B">
              <w:rPr>
                <w:rFonts w:ascii="Times New Roman" w:eastAsia="Times New Roman" w:hAnsi="Times New Roman" w:cs="Times New Roman"/>
                <w:sz w:val="24"/>
                <w:szCs w:val="24"/>
              </w:rPr>
              <w:t xml:space="preserve">.1. Thông </w:t>
            </w:r>
            <w:r w:rsidR="00563B37" w:rsidRPr="007B0A1B">
              <w:rPr>
                <w:rFonts w:ascii="Times New Roman" w:eastAsia="Times New Roman" w:hAnsi="Times New Roman" w:cs="Times New Roman"/>
                <w:sz w:val="24"/>
                <w:szCs w:val="24"/>
              </w:rPr>
              <w:t>báo nhập sai định dạng</w:t>
            </w:r>
            <w:r w:rsidR="634F0BEE" w:rsidRPr="007B0A1B">
              <w:rPr>
                <w:rFonts w:ascii="Times New Roman" w:eastAsia="Times New Roman" w:hAnsi="Times New Roman" w:cs="Times New Roman"/>
                <w:sz w:val="24"/>
                <w:szCs w:val="24"/>
              </w:rPr>
              <w:t>, yêu cầu nhập lại</w:t>
            </w:r>
          </w:p>
        </w:tc>
      </w:tr>
      <w:tr w:rsidR="44E309C8" w14:paraId="2D288EBE"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E6D583" w14:textId="6D55DB03" w:rsidR="44E309C8" w:rsidRPr="007B0A1B" w:rsidRDefault="0064623F" w:rsidP="005C36F6">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634F0BEE" w:rsidRPr="007B0A1B">
              <w:rPr>
                <w:rFonts w:ascii="Times New Roman" w:eastAsia="Times New Roman" w:hAnsi="Times New Roman" w:cs="Times New Roman"/>
                <w:sz w:val="24"/>
                <w:szCs w:val="24"/>
              </w:rPr>
              <w:t>.2. Chọn OK</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91553ED" w14:textId="0FE23DEC" w:rsidR="44E309C8" w:rsidRPr="007B0A1B" w:rsidRDefault="44E309C8" w:rsidP="005C36F6">
            <w:pPr>
              <w:spacing w:after="0" w:line="276" w:lineRule="auto"/>
              <w:rPr>
                <w:rFonts w:ascii="Times New Roman" w:eastAsia="Times New Roman" w:hAnsi="Times New Roman" w:cs="Times New Roman"/>
                <w:sz w:val="24"/>
                <w:szCs w:val="24"/>
              </w:rPr>
            </w:pPr>
          </w:p>
        </w:tc>
      </w:tr>
      <w:tr w:rsidR="007B6473" w14:paraId="2FE6B695"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6A928D" w14:textId="77777777"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 </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384FCE5" w14:textId="0E9AB18E" w:rsidR="007B6473" w:rsidRPr="007B0A1B" w:rsidRDefault="00646F9F" w:rsidP="005C36F6">
            <w:pPr>
              <w:spacing w:before="120" w:after="0" w:line="276" w:lineRule="auto"/>
              <w:rPr>
                <w:rFonts w:ascii="Times New Roman" w:eastAsia="Times New Roman" w:hAnsi="Times New Roman" w:cs="Times New Roman"/>
                <w:sz w:val="24"/>
                <w:szCs w:val="24"/>
              </w:rPr>
            </w:pPr>
            <w:r w:rsidRPr="007B0A1B">
              <w:rPr>
                <w:rFonts w:ascii="Times New Roman" w:eastAsia="Times New Roman" w:hAnsi="Times New Roman" w:cs="Times New Roman"/>
                <w:sz w:val="24"/>
                <w:szCs w:val="24"/>
              </w:rPr>
              <w:t xml:space="preserve">3.3. Quay lại bước </w:t>
            </w:r>
            <w:r w:rsidR="4A72C45A" w:rsidRPr="007B0A1B">
              <w:rPr>
                <w:rFonts w:ascii="Times New Roman" w:eastAsia="Times New Roman" w:hAnsi="Times New Roman" w:cs="Times New Roman"/>
                <w:sz w:val="24"/>
                <w:szCs w:val="24"/>
              </w:rPr>
              <w:t>1</w:t>
            </w:r>
          </w:p>
        </w:tc>
      </w:tr>
      <w:tr w:rsidR="00580ED2" w14:paraId="6B911706"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287E79" w14:textId="77777777" w:rsidR="00580ED2" w:rsidRPr="007B0A1B" w:rsidRDefault="00580ED2" w:rsidP="005C36F6">
            <w:pPr>
              <w:spacing w:before="120" w:after="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488B4E8" w14:textId="4529E0F1" w:rsidR="00580ED2" w:rsidRDefault="00580ED2" w:rsidP="005C36F6">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sidR="00F127D7">
              <w:rPr>
                <w:rFonts w:ascii="Times New Roman" w:eastAsia="Times New Roman" w:hAnsi="Times New Roman" w:cs="Times New Roman"/>
                <w:sz w:val="24"/>
                <w:szCs w:val="24"/>
              </w:rPr>
              <w:t>Thông báo không tìm thấy nhân viên</w:t>
            </w:r>
          </w:p>
        </w:tc>
      </w:tr>
      <w:tr w:rsidR="00580ED2" w14:paraId="0565C6A7"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2D2CDA" w14:textId="1E34BB7A" w:rsidR="00580ED2" w:rsidRPr="007B0A1B" w:rsidRDefault="00F127D7" w:rsidP="005C36F6">
            <w:pPr>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r w:rsidR="00693284">
              <w:rPr>
                <w:rFonts w:ascii="Times New Roman" w:eastAsia="Times New Roman" w:hAnsi="Times New Roman" w:cs="Times New Roman"/>
                <w:sz w:val="24"/>
                <w:szCs w:val="24"/>
              </w:rPr>
              <w:t>Chọn OK</w:t>
            </w: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1E81C9" w14:textId="77777777" w:rsidR="00580ED2" w:rsidRDefault="00580ED2" w:rsidP="005C36F6">
            <w:pPr>
              <w:spacing w:before="120" w:after="0" w:line="276" w:lineRule="auto"/>
              <w:rPr>
                <w:rFonts w:ascii="Times New Roman" w:eastAsia="Times New Roman" w:hAnsi="Times New Roman" w:cs="Times New Roman"/>
                <w:sz w:val="24"/>
                <w:szCs w:val="24"/>
              </w:rPr>
            </w:pPr>
          </w:p>
        </w:tc>
      </w:tr>
      <w:tr w:rsidR="00580ED2" w14:paraId="770EAFBB" w14:textId="77777777" w:rsidTr="007B0A1B">
        <w:trPr>
          <w:trHeight w:val="555"/>
        </w:trPr>
        <w:tc>
          <w:tcPr>
            <w:tcW w:w="4954"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82A4D9" w14:textId="77777777" w:rsidR="00580ED2" w:rsidRPr="007B0A1B" w:rsidRDefault="00580ED2" w:rsidP="005C36F6">
            <w:pPr>
              <w:spacing w:before="120" w:after="0" w:line="276" w:lineRule="auto"/>
              <w:rPr>
                <w:rFonts w:ascii="Times New Roman" w:eastAsia="Times New Roman" w:hAnsi="Times New Roman" w:cs="Times New Roman"/>
                <w:sz w:val="24"/>
                <w:szCs w:val="24"/>
              </w:rPr>
            </w:pPr>
          </w:p>
        </w:tc>
        <w:tc>
          <w:tcPr>
            <w:tcW w:w="5301"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AFAEACE" w14:textId="6F5C5D71" w:rsidR="00580ED2" w:rsidRDefault="00693284" w:rsidP="00E0173D">
            <w:pPr>
              <w:keepNext/>
              <w:spacing w:before="12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Quay lại bước 1</w:t>
            </w:r>
          </w:p>
        </w:tc>
      </w:tr>
    </w:tbl>
    <w:p w14:paraId="280725D2" w14:textId="53B4C080" w:rsidR="00E0173D" w:rsidRDefault="00E0173D" w:rsidP="00E0173D">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19</w:t>
      </w:r>
      <w:r w:rsidR="00E56A17">
        <w:rPr>
          <w:noProof/>
        </w:rPr>
        <w:fldChar w:fldCharType="end"/>
      </w:r>
      <w:r>
        <w:t>. Đặc tả Usecase Tìm Kiếm Nhân Viên</w:t>
      </w:r>
    </w:p>
    <w:p w14:paraId="2C7B2D8B" w14:textId="2C972460" w:rsidR="007B6473" w:rsidRDefault="00646F9F" w:rsidP="00673239">
      <w:pPr>
        <w:pStyle w:val="Top3"/>
      </w:pPr>
      <w:bookmarkStart w:id="223" w:name="_Toc146233571"/>
      <w:bookmarkStart w:id="224" w:name="_Toc146318024"/>
      <w:bookmarkStart w:id="225" w:name="_Toc152431170"/>
      <w:bookmarkStart w:id="226" w:name="_Toc153383757"/>
      <w:r>
        <w:t>Biểu đồ</w:t>
      </w:r>
      <w:bookmarkEnd w:id="223"/>
      <w:bookmarkEnd w:id="224"/>
      <w:bookmarkEnd w:id="225"/>
      <w:bookmarkEnd w:id="226"/>
    </w:p>
    <w:p w14:paraId="0C8EE805" w14:textId="77777777" w:rsidR="007B6473" w:rsidRPr="008C20E8" w:rsidRDefault="00646F9F">
      <w:pPr>
        <w:spacing w:after="120" w:line="240" w:lineRule="auto"/>
        <w:rPr>
          <w:rFonts w:ascii="Times New Roman" w:eastAsia="Times New Roman" w:hAnsi="Times New Roman" w:cs="Times New Roman"/>
          <w:b/>
          <w:i/>
          <w:sz w:val="26"/>
          <w:szCs w:val="26"/>
        </w:rPr>
      </w:pPr>
      <w:r w:rsidRPr="008C20E8">
        <w:rPr>
          <w:rFonts w:ascii="Times New Roman" w:eastAsia="Times New Roman" w:hAnsi="Times New Roman" w:cs="Times New Roman"/>
          <w:b/>
          <w:i/>
          <w:sz w:val="26"/>
          <w:szCs w:val="26"/>
        </w:rPr>
        <w:t>Activity</w:t>
      </w:r>
    </w:p>
    <w:p w14:paraId="794665CB" w14:textId="77777777" w:rsidR="007B6473" w:rsidRDefault="00C047AE" w:rsidP="000420ED">
      <w:pPr>
        <w:keepNext/>
        <w:spacing w:after="120" w:line="240" w:lineRule="auto"/>
      </w:pPr>
      <w:r>
        <w:rPr>
          <w:rFonts w:ascii="Times New Roman" w:eastAsia="Times New Roman" w:hAnsi="Times New Roman" w:cs="Times New Roman"/>
          <w:b/>
          <w:i/>
          <w:noProof/>
          <w:sz w:val="26"/>
          <w:szCs w:val="26"/>
        </w:rPr>
        <w:drawing>
          <wp:inline distT="0" distB="0" distL="0" distR="0" wp14:anchorId="2ABB55D9" wp14:editId="022D4605">
            <wp:extent cx="6511925" cy="4257675"/>
            <wp:effectExtent l="0" t="0" r="3175" b="9525"/>
            <wp:docPr id="1676485740" name="Picture 167648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5740" name="Picture 1676485740"/>
                    <pic:cNvPicPr/>
                  </pic:nvPicPr>
                  <pic:blipFill>
                    <a:blip r:embed="rId42">
                      <a:extLst>
                        <a:ext uri="{28A0092B-C50C-407E-A947-70E740481C1C}">
                          <a14:useLocalDpi xmlns:a14="http://schemas.microsoft.com/office/drawing/2010/main" val="0"/>
                        </a:ext>
                      </a:extLst>
                    </a:blip>
                    <a:stretch>
                      <a:fillRect/>
                    </a:stretch>
                  </pic:blipFill>
                  <pic:spPr>
                    <a:xfrm>
                      <a:off x="0" y="0"/>
                      <a:ext cx="6511925" cy="4257675"/>
                    </a:xfrm>
                    <a:prstGeom prst="rect">
                      <a:avLst/>
                    </a:prstGeom>
                  </pic:spPr>
                </pic:pic>
              </a:graphicData>
            </a:graphic>
          </wp:inline>
        </w:drawing>
      </w:r>
    </w:p>
    <w:p w14:paraId="5B1E7566" w14:textId="4FC0613C" w:rsidR="000D757B" w:rsidRPr="008C20E8" w:rsidRDefault="005E234E" w:rsidP="000420ED">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30</w:t>
      </w:r>
      <w:r w:rsidR="00E56A17">
        <w:rPr>
          <w:noProof/>
        </w:rPr>
        <w:fldChar w:fldCharType="end"/>
      </w:r>
      <w:r w:rsidR="000420ED">
        <w:t>.</w:t>
      </w:r>
      <w:r>
        <w:t xml:space="preserve"> Activity Tìm Kiếm Nhân Viên</w:t>
      </w:r>
    </w:p>
    <w:p w14:paraId="62DD0536" w14:textId="77777777" w:rsidR="005C36F6" w:rsidRDefault="005C36F6">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03FA9B87" w14:textId="1460DBCD" w:rsidR="007B6473" w:rsidRDefault="00646F9F">
      <w:pPr>
        <w:spacing w:after="120" w:line="240" w:lineRule="auto"/>
        <w:rPr>
          <w:rFonts w:ascii="Times New Roman" w:eastAsia="Times New Roman" w:hAnsi="Times New Roman" w:cs="Times New Roman"/>
          <w:b/>
          <w:sz w:val="26"/>
          <w:szCs w:val="26"/>
        </w:rPr>
      </w:pPr>
      <w:r w:rsidRPr="008C20E8">
        <w:rPr>
          <w:rFonts w:ascii="Times New Roman" w:eastAsia="Times New Roman" w:hAnsi="Times New Roman" w:cs="Times New Roman"/>
          <w:b/>
          <w:i/>
          <w:sz w:val="26"/>
          <w:szCs w:val="26"/>
        </w:rPr>
        <w:lastRenderedPageBreak/>
        <w:t>Sequence</w:t>
      </w:r>
    </w:p>
    <w:p w14:paraId="36B62697" w14:textId="77777777" w:rsidR="00FC07E2" w:rsidRDefault="00D62EDD" w:rsidP="00FC07E2">
      <w:pPr>
        <w:keepNext/>
        <w:jc w:val="center"/>
      </w:pPr>
      <w:r>
        <w:rPr>
          <w:noProof/>
        </w:rPr>
        <w:drawing>
          <wp:inline distT="0" distB="0" distL="0" distR="0" wp14:anchorId="0CE58E49" wp14:editId="13ECC3E6">
            <wp:extent cx="6313018" cy="4048213"/>
            <wp:effectExtent l="0" t="0" r="0" b="0"/>
            <wp:docPr id="1151180161" name="Picture 115118016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80161" name="Picture 17" descr="A diagram of a projec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45624" cy="4069122"/>
                    </a:xfrm>
                    <a:prstGeom prst="rect">
                      <a:avLst/>
                    </a:prstGeom>
                    <a:noFill/>
                    <a:ln>
                      <a:noFill/>
                    </a:ln>
                  </pic:spPr>
                </pic:pic>
              </a:graphicData>
            </a:graphic>
          </wp:inline>
        </w:drawing>
      </w:r>
    </w:p>
    <w:p w14:paraId="402D3DAB" w14:textId="1EAD5DA0" w:rsidR="007B6473" w:rsidRDefault="00FC07E2" w:rsidP="00FC07E2">
      <w:pPr>
        <w:pStyle w:val="Caption"/>
        <w:jc w:val="center"/>
        <w:rPr>
          <w:rFonts w:ascii="Times New Roman" w:eastAsia="Times New Roman" w:hAnsi="Times New Roman" w:cs="Times New Roman"/>
          <w:b/>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31</w:t>
      </w:r>
      <w:r w:rsidR="00E56A17">
        <w:rPr>
          <w:noProof/>
        </w:rPr>
        <w:fldChar w:fldCharType="end"/>
      </w:r>
      <w:r>
        <w:t xml:space="preserve">. </w:t>
      </w:r>
      <w:r w:rsidRPr="00586920">
        <w:t>Sequence Tìm Kiếm Nhân Viên</w:t>
      </w:r>
    </w:p>
    <w:p w14:paraId="22A3A8BB" w14:textId="4DEF228C" w:rsidR="007B6473" w:rsidRDefault="00646F9F" w:rsidP="00673239">
      <w:pPr>
        <w:pStyle w:val="Top2"/>
      </w:pPr>
      <w:bookmarkStart w:id="227" w:name="_Toc146233572"/>
      <w:bookmarkStart w:id="228" w:name="_Toc146318025"/>
      <w:bookmarkStart w:id="229" w:name="_Toc152431171"/>
      <w:bookmarkStart w:id="230" w:name="_Toc153383758"/>
      <w:r>
        <w:t>UC016_</w:t>
      </w:r>
      <w:r w:rsidR="006E2F72">
        <w:t>Cập Nhật Thông Tin Nhân Viên</w:t>
      </w:r>
      <w:bookmarkEnd w:id="227"/>
      <w:bookmarkEnd w:id="228"/>
      <w:bookmarkEnd w:id="229"/>
      <w:bookmarkEnd w:id="230"/>
    </w:p>
    <w:p w14:paraId="7B8CDF14" w14:textId="33C85A30" w:rsidR="007B6473" w:rsidRDefault="00646F9F" w:rsidP="00673239">
      <w:pPr>
        <w:pStyle w:val="Top3"/>
      </w:pPr>
      <w:bookmarkStart w:id="231" w:name="_Toc146233573"/>
      <w:bookmarkStart w:id="232" w:name="_Toc146318026"/>
      <w:bookmarkStart w:id="233" w:name="_Toc152431172"/>
      <w:bookmarkStart w:id="234" w:name="_Toc153383759"/>
      <w:r>
        <w:t>Mô tả use case UC016</w:t>
      </w:r>
      <w:bookmarkEnd w:id="231"/>
      <w:bookmarkEnd w:id="232"/>
      <w:bookmarkEnd w:id="233"/>
      <w:bookmarkEnd w:id="234"/>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835"/>
        <w:gridCol w:w="5585"/>
      </w:tblGrid>
      <w:tr w:rsidR="007B6473" w14:paraId="3165BA2B" w14:textId="77777777" w:rsidTr="00673239">
        <w:trPr>
          <w:trHeight w:val="121"/>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6F79A" w14:textId="38E21922" w:rsidR="007B6473" w:rsidRPr="00673239" w:rsidRDefault="00646F9F" w:rsidP="00673239">
            <w:pPr>
              <w:spacing w:before="120" w:after="0" w:line="276" w:lineRule="auto"/>
              <w:ind w:right="-920"/>
              <w:rPr>
                <w:rFonts w:ascii="Times New Roman" w:eastAsia="Times New Roman" w:hAnsi="Times New Roman" w:cs="Times New Roman"/>
                <w:sz w:val="24"/>
                <w:szCs w:val="24"/>
              </w:rPr>
            </w:pPr>
            <w:r w:rsidRPr="00673239">
              <w:rPr>
                <w:rFonts w:ascii="Times New Roman" w:eastAsia="Times New Roman" w:hAnsi="Times New Roman" w:cs="Times New Roman"/>
                <w:b/>
                <w:sz w:val="24"/>
                <w:szCs w:val="24"/>
              </w:rPr>
              <w:t xml:space="preserve">Use case: </w:t>
            </w:r>
            <w:r w:rsidRPr="00673239">
              <w:rPr>
                <w:rFonts w:ascii="Times New Roman" w:eastAsia="Times New Roman" w:hAnsi="Times New Roman" w:cs="Times New Roman"/>
                <w:sz w:val="24"/>
                <w:szCs w:val="24"/>
              </w:rPr>
              <w:t>UC016_</w:t>
            </w:r>
            <w:r w:rsidR="006E2F72" w:rsidRPr="00673239">
              <w:rPr>
                <w:rFonts w:ascii="Times New Roman" w:eastAsia="Times New Roman" w:hAnsi="Times New Roman" w:cs="Times New Roman"/>
                <w:sz w:val="24"/>
                <w:szCs w:val="24"/>
              </w:rPr>
              <w:t>Cập Nhật Thông Tin Nhân Viên</w:t>
            </w:r>
          </w:p>
        </w:tc>
      </w:tr>
      <w:tr w:rsidR="007B6473" w14:paraId="3FDA3E91" w14:textId="77777777" w:rsidTr="00673239">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A3DAB1" w14:textId="77777777" w:rsidR="007B6473" w:rsidRPr="00673239" w:rsidRDefault="00646F9F" w:rsidP="00673239">
            <w:pPr>
              <w:spacing w:before="120" w:after="0" w:line="276" w:lineRule="auto"/>
              <w:ind w:right="-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096E52" w14:textId="7C6A885A" w:rsidR="007B6473" w:rsidRPr="00673239" w:rsidRDefault="00626460"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Cập nhật thông tin nhân viên</w:t>
            </w:r>
          </w:p>
        </w:tc>
      </w:tr>
      <w:tr w:rsidR="007B6473" w14:paraId="7F1EF7B4" w14:textId="77777777" w:rsidTr="00673239">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9F2767" w14:textId="77777777" w:rsidR="007B6473" w:rsidRPr="00673239" w:rsidRDefault="00646F9F" w:rsidP="00673239">
            <w:pPr>
              <w:spacing w:before="120" w:after="0" w:line="276" w:lineRule="auto"/>
              <w:ind w:right="-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B77562" w14:textId="17CCB349" w:rsidR="007B6473" w:rsidRPr="00673239" w:rsidRDefault="00626460"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Giúp NVQL cập nhật thông tin của NVBH</w:t>
            </w:r>
          </w:p>
        </w:tc>
      </w:tr>
      <w:tr w:rsidR="007B6473" w14:paraId="408D651E" w14:textId="77777777" w:rsidTr="00673239">
        <w:trPr>
          <w:trHeight w:val="106"/>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11C30D" w14:textId="77777777" w:rsidR="007B6473" w:rsidRPr="00673239" w:rsidRDefault="00646F9F" w:rsidP="00673239">
            <w:pPr>
              <w:spacing w:before="120" w:after="0" w:line="276" w:lineRule="auto"/>
              <w:ind w:right="-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Actor chính: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74C3EE" w14:textId="3E6829A1" w:rsidR="007B6473" w:rsidRPr="00673239" w:rsidRDefault="00646F9F"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r w:rsidR="00626460" w:rsidRPr="00673239">
              <w:rPr>
                <w:rFonts w:ascii="Times New Roman" w:eastAsia="Times New Roman" w:hAnsi="Times New Roman" w:cs="Times New Roman"/>
                <w:sz w:val="24"/>
                <w:szCs w:val="24"/>
              </w:rPr>
              <w:t>NVQL</w:t>
            </w:r>
          </w:p>
        </w:tc>
      </w:tr>
      <w:tr w:rsidR="007B6473" w14:paraId="14C836AB" w14:textId="77777777" w:rsidTr="00673239">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6CF9B5"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Actor phụ:</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B44501" w14:textId="77777777" w:rsidR="007B6473" w:rsidRPr="00673239" w:rsidRDefault="00646F9F"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Không</w:t>
            </w:r>
          </w:p>
        </w:tc>
      </w:tr>
      <w:tr w:rsidR="007B6473" w14:paraId="08B540E5" w14:textId="77777777" w:rsidTr="00673239">
        <w:trPr>
          <w:trHeight w:val="280"/>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E608F9" w14:textId="77777777" w:rsidR="007B6473" w:rsidRPr="00673239" w:rsidRDefault="00646F9F" w:rsidP="00673239">
            <w:pPr>
              <w:spacing w:before="120" w:after="0" w:line="276" w:lineRule="auto"/>
              <w:ind w:right="-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Tiền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F323E8" w14:textId="2023DF60" w:rsidR="007B6473" w:rsidRPr="00673239" w:rsidRDefault="00572EED"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NVQL phải có tài khoản và đăng nhập thành công vào hệ thống và chọn chức năng </w:t>
            </w:r>
            <w:r w:rsidR="004E6800" w:rsidRPr="00673239">
              <w:rPr>
                <w:rFonts w:ascii="Times New Roman" w:eastAsia="Times New Roman" w:hAnsi="Times New Roman" w:cs="Times New Roman"/>
                <w:sz w:val="24"/>
                <w:szCs w:val="24"/>
              </w:rPr>
              <w:t>cập nhật thông tin</w:t>
            </w:r>
            <w:r w:rsidRPr="00673239">
              <w:rPr>
                <w:rFonts w:ascii="Times New Roman" w:eastAsia="Times New Roman" w:hAnsi="Times New Roman" w:cs="Times New Roman"/>
                <w:sz w:val="24"/>
                <w:szCs w:val="24"/>
              </w:rPr>
              <w:t xml:space="preserve"> nhân viên, nhân viên phải tồn tại trong CSDL</w:t>
            </w:r>
          </w:p>
        </w:tc>
      </w:tr>
      <w:tr w:rsidR="007B6473" w14:paraId="4E488675" w14:textId="77777777" w:rsidTr="00673239">
        <w:trPr>
          <w:trHeight w:val="220"/>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873ADA" w14:textId="77777777" w:rsidR="007B6473" w:rsidRPr="00673239" w:rsidRDefault="00646F9F" w:rsidP="00673239">
            <w:pPr>
              <w:spacing w:before="120" w:after="0" w:line="276" w:lineRule="auto"/>
              <w:ind w:right="-4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Hậu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E996BC" w14:textId="33E63DCC" w:rsidR="007B6473" w:rsidRPr="00673239" w:rsidRDefault="004E6800" w:rsidP="00673239">
            <w:pPr>
              <w:spacing w:before="120" w:after="0" w:line="276" w:lineRule="auto"/>
              <w:ind w:right="-12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Cập nhật thành công thông tin nhân viên</w:t>
            </w:r>
          </w:p>
        </w:tc>
      </w:tr>
      <w:tr w:rsidR="007B6473" w14:paraId="75F5F5F6" w14:textId="77777777" w:rsidTr="00673239">
        <w:trPr>
          <w:trHeight w:val="51"/>
        </w:trPr>
        <w:tc>
          <w:tcPr>
            <w:tcW w:w="10255" w:type="dxa"/>
            <w:gridSpan w:val="3"/>
            <w:tcBorders>
              <w:top w:val="nil"/>
              <w:left w:val="single" w:sz="6" w:space="0" w:color="000000"/>
              <w:bottom w:val="single" w:sz="4" w:space="0" w:color="auto"/>
              <w:right w:val="single" w:sz="6" w:space="0" w:color="000000"/>
            </w:tcBorders>
            <w:shd w:val="clear" w:color="auto" w:fill="BFBFBF"/>
            <w:tcMar>
              <w:top w:w="0" w:type="dxa"/>
              <w:left w:w="100" w:type="dxa"/>
              <w:bottom w:w="0" w:type="dxa"/>
              <w:right w:w="100" w:type="dxa"/>
            </w:tcMar>
          </w:tcPr>
          <w:p w14:paraId="4F5B2061" w14:textId="77777777" w:rsidR="007B6473" w:rsidRPr="00673239" w:rsidRDefault="00646F9F" w:rsidP="00673239">
            <w:pPr>
              <w:spacing w:before="120" w:after="0" w:line="276" w:lineRule="auto"/>
              <w:rPr>
                <w:rFonts w:ascii="Times New Roman" w:eastAsia="Times New Roman" w:hAnsi="Times New Roman" w:cs="Times New Roman"/>
                <w:b/>
                <w:sz w:val="24"/>
                <w:szCs w:val="24"/>
              </w:rPr>
            </w:pPr>
            <w:r w:rsidRPr="00673239">
              <w:rPr>
                <w:rFonts w:ascii="Times New Roman" w:eastAsia="Times New Roman" w:hAnsi="Times New Roman" w:cs="Times New Roman"/>
                <w:b/>
                <w:sz w:val="24"/>
                <w:szCs w:val="24"/>
              </w:rPr>
              <w:t>Luồng sự kiện chính:</w:t>
            </w:r>
          </w:p>
        </w:tc>
      </w:tr>
      <w:tr w:rsidR="007B6473" w14:paraId="0EB6F775" w14:textId="77777777" w:rsidTr="00673239">
        <w:trPr>
          <w:trHeight w:val="134"/>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E9DE91" w14:textId="2B5EDB3C" w:rsidR="007B6473" w:rsidRPr="00673239" w:rsidRDefault="00694203" w:rsidP="00673239">
            <w:pPr>
              <w:spacing w:before="120" w:after="0" w:line="276" w:lineRule="auto"/>
              <w:jc w:val="center"/>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NVQL</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20C58C9" w14:textId="77777777" w:rsidR="007B6473" w:rsidRPr="00673239" w:rsidRDefault="00646F9F" w:rsidP="00673239">
            <w:pPr>
              <w:spacing w:before="120" w:after="0" w:line="276" w:lineRule="auto"/>
              <w:jc w:val="center"/>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Hệ Thống</w:t>
            </w:r>
          </w:p>
        </w:tc>
      </w:tr>
      <w:tr w:rsidR="007B6473" w14:paraId="037B61BF" w14:textId="77777777" w:rsidTr="00673239">
        <w:trPr>
          <w:trHeight w:val="128"/>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3FEE37" w14:textId="2E7C0B82" w:rsidR="007B6473" w:rsidRPr="00673239" w:rsidRDefault="00646F9F" w:rsidP="00673239">
            <w:pPr>
              <w:spacing w:before="120" w:after="0" w:line="276" w:lineRule="auto"/>
              <w:ind w:left="780"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1.  </w:t>
            </w:r>
            <w:r w:rsidRPr="00673239">
              <w:rPr>
                <w:rFonts w:ascii="Times New Roman" w:eastAsia="Times New Roman" w:hAnsi="Times New Roman" w:cs="Times New Roman"/>
                <w:sz w:val="24"/>
                <w:szCs w:val="24"/>
              </w:rPr>
              <w:tab/>
            </w:r>
            <w:r w:rsidR="00694203" w:rsidRPr="00673239">
              <w:rPr>
                <w:rFonts w:ascii="Times New Roman" w:eastAsia="Times New Roman" w:hAnsi="Times New Roman" w:cs="Times New Roman"/>
                <w:sz w:val="24"/>
                <w:szCs w:val="24"/>
              </w:rPr>
              <w:t>Chọn NVBH cần cập nhật thông tin</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A27BFC"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p>
        </w:tc>
      </w:tr>
      <w:tr w:rsidR="00DE1D88" w14:paraId="1C6B6FC1"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FE328F" w14:textId="4A4944D8" w:rsidR="00DE1D88" w:rsidRPr="00673239" w:rsidRDefault="00DE1D88" w:rsidP="00673239">
            <w:pPr>
              <w:spacing w:before="120" w:after="0" w:line="276" w:lineRule="auto"/>
              <w:ind w:left="780"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2. </w:t>
            </w:r>
            <w:r w:rsidR="006038B3" w:rsidRPr="00673239">
              <w:rPr>
                <w:rFonts w:ascii="Times New Roman" w:eastAsia="Times New Roman" w:hAnsi="Times New Roman" w:cs="Times New Roman"/>
                <w:sz w:val="24"/>
                <w:szCs w:val="24"/>
              </w:rPr>
              <w:t xml:space="preserve">Nhập thông tin </w:t>
            </w:r>
            <w:r w:rsidR="00640886" w:rsidRPr="00673239">
              <w:rPr>
                <w:rFonts w:ascii="Times New Roman" w:eastAsia="Times New Roman" w:hAnsi="Times New Roman" w:cs="Times New Roman"/>
                <w:sz w:val="24"/>
                <w:szCs w:val="24"/>
              </w:rPr>
              <w:t>cập nhật</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3E67D8D" w14:textId="77777777" w:rsidR="00DE1D88" w:rsidRPr="00673239" w:rsidRDefault="00DE1D88" w:rsidP="00673239">
            <w:pPr>
              <w:spacing w:before="120" w:after="0" w:line="276" w:lineRule="auto"/>
              <w:rPr>
                <w:rFonts w:ascii="Times New Roman" w:eastAsia="Times New Roman" w:hAnsi="Times New Roman" w:cs="Times New Roman"/>
                <w:sz w:val="24"/>
                <w:szCs w:val="24"/>
              </w:rPr>
            </w:pPr>
          </w:p>
        </w:tc>
      </w:tr>
      <w:tr w:rsidR="007B6473" w14:paraId="00D15B54"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F617EC8"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lastRenderedPageBreak/>
              <w:t xml:space="preserve"> </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498071" w14:textId="2A85F986" w:rsidR="007B6473" w:rsidRPr="00673239" w:rsidRDefault="00640886" w:rsidP="00673239">
            <w:pPr>
              <w:spacing w:before="120" w:after="0" w:line="276" w:lineRule="auto"/>
              <w:ind w:left="403"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3. </w:t>
            </w:r>
            <w:r w:rsidR="00175A20" w:rsidRPr="00673239">
              <w:rPr>
                <w:rFonts w:ascii="Times New Roman" w:eastAsia="Times New Roman" w:hAnsi="Times New Roman" w:cs="Times New Roman"/>
                <w:sz w:val="24"/>
                <w:szCs w:val="24"/>
              </w:rPr>
              <w:t xml:space="preserve">Kiểm tra </w:t>
            </w:r>
            <w:r w:rsidR="00FD36F3" w:rsidRPr="00673239">
              <w:rPr>
                <w:rFonts w:ascii="Times New Roman" w:eastAsia="Times New Roman" w:hAnsi="Times New Roman" w:cs="Times New Roman"/>
                <w:sz w:val="24"/>
                <w:szCs w:val="24"/>
              </w:rPr>
              <w:t xml:space="preserve">định dạng </w:t>
            </w:r>
            <w:r w:rsidR="00835DC2" w:rsidRPr="00673239">
              <w:rPr>
                <w:rFonts w:ascii="Times New Roman" w:eastAsia="Times New Roman" w:hAnsi="Times New Roman" w:cs="Times New Roman"/>
                <w:sz w:val="24"/>
                <w:szCs w:val="24"/>
              </w:rPr>
              <w:t>dữ liệu</w:t>
            </w:r>
          </w:p>
        </w:tc>
      </w:tr>
      <w:tr w:rsidR="007B6473" w14:paraId="4A76E58C" w14:textId="77777777" w:rsidTr="00673239">
        <w:trPr>
          <w:trHeight w:val="137"/>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AA944AF" w14:textId="372E0286" w:rsidR="007B6473" w:rsidRPr="00673239" w:rsidRDefault="00C95FB9" w:rsidP="00673239">
            <w:pPr>
              <w:spacing w:before="120" w:after="0" w:line="276" w:lineRule="auto"/>
              <w:ind w:left="780"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4. Chọn Lưu</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bottom"/>
          </w:tcPr>
          <w:p w14:paraId="4ABCDCFE" w14:textId="7B23A73E" w:rsidR="007B6473" w:rsidRPr="00673239" w:rsidRDefault="007B6473" w:rsidP="00673239">
            <w:pPr>
              <w:spacing w:before="120" w:after="0" w:line="276" w:lineRule="auto"/>
              <w:ind w:left="403" w:hanging="360"/>
              <w:rPr>
                <w:rFonts w:ascii="Times New Roman" w:eastAsia="Times New Roman" w:hAnsi="Times New Roman" w:cs="Times New Roman"/>
                <w:sz w:val="24"/>
                <w:szCs w:val="24"/>
              </w:rPr>
            </w:pPr>
          </w:p>
        </w:tc>
      </w:tr>
      <w:tr w:rsidR="007B6473" w14:paraId="1F159BF0"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510D91"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bottom"/>
          </w:tcPr>
          <w:p w14:paraId="1682481F" w14:textId="15AB5CA8" w:rsidR="007B6473" w:rsidRPr="00673239" w:rsidRDefault="00C05A01" w:rsidP="00673239">
            <w:pPr>
              <w:spacing w:before="120" w:after="0" w:line="276" w:lineRule="auto"/>
              <w:ind w:left="403"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5. Lưu thông tin vừa cập nhật vào CSDL</w:t>
            </w:r>
            <w:r w:rsidR="001976F1" w:rsidRPr="00673239">
              <w:rPr>
                <w:rFonts w:ascii="Times New Roman" w:eastAsia="Times New Roman" w:hAnsi="Times New Roman" w:cs="Times New Roman"/>
                <w:sz w:val="24"/>
                <w:szCs w:val="24"/>
              </w:rPr>
              <w:t xml:space="preserve"> và hiển thị trên danh sách</w:t>
            </w:r>
          </w:p>
        </w:tc>
      </w:tr>
      <w:tr w:rsidR="00C05A01" w14:paraId="1248E789"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3AEC8FE" w14:textId="77777777" w:rsidR="00C05A01" w:rsidRPr="00673239" w:rsidRDefault="00C05A01" w:rsidP="00673239">
            <w:pPr>
              <w:spacing w:before="120" w:after="0" w:line="276" w:lineRule="auto"/>
              <w:rPr>
                <w:rFonts w:ascii="Times New Roman" w:eastAsia="Times New Roman" w:hAnsi="Times New Roman" w:cs="Times New Roman"/>
                <w:sz w:val="24"/>
                <w:szCs w:val="24"/>
              </w:rPr>
            </w:pP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bottom"/>
          </w:tcPr>
          <w:p w14:paraId="43619975" w14:textId="1E60BEDD" w:rsidR="00C05A01" w:rsidRPr="00673239" w:rsidRDefault="00741432" w:rsidP="00673239">
            <w:pPr>
              <w:spacing w:before="120" w:after="0" w:line="276" w:lineRule="auto"/>
              <w:ind w:left="403" w:hanging="360"/>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6. Thông báo cập nhật thành công</w:t>
            </w:r>
          </w:p>
        </w:tc>
      </w:tr>
      <w:tr w:rsidR="007B6473" w14:paraId="399D5094" w14:textId="77777777" w:rsidTr="00673239">
        <w:trPr>
          <w:trHeight w:val="555"/>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1B0C1564" w14:textId="77777777" w:rsidR="007B6473" w:rsidRPr="00673239" w:rsidRDefault="00646F9F" w:rsidP="00673239">
            <w:pPr>
              <w:spacing w:before="120" w:after="0" w:line="276" w:lineRule="auto"/>
              <w:rPr>
                <w:rFonts w:ascii="Times New Roman" w:eastAsia="Times New Roman" w:hAnsi="Times New Roman" w:cs="Times New Roman"/>
                <w:b/>
                <w:sz w:val="24"/>
                <w:szCs w:val="24"/>
              </w:rPr>
            </w:pPr>
            <w:r w:rsidRPr="00673239">
              <w:rPr>
                <w:rFonts w:ascii="Times New Roman" w:eastAsia="Times New Roman" w:hAnsi="Times New Roman" w:cs="Times New Roman"/>
                <w:b/>
                <w:sz w:val="24"/>
                <w:szCs w:val="24"/>
              </w:rPr>
              <w:t>Luồng sự kiện thay thế:</w:t>
            </w:r>
          </w:p>
        </w:tc>
      </w:tr>
      <w:tr w:rsidR="007B6473" w14:paraId="4F9F0BE6" w14:textId="77777777" w:rsidTr="00673239">
        <w:trPr>
          <w:trHeight w:val="54"/>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223A2C6"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284300" w14:textId="1871CFB6" w:rsidR="007B6473" w:rsidRPr="00673239" w:rsidRDefault="001976F1"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3.1. </w:t>
            </w:r>
            <w:r w:rsidR="006C027B" w:rsidRPr="00673239">
              <w:rPr>
                <w:rFonts w:ascii="Times New Roman" w:eastAsia="Times New Roman" w:hAnsi="Times New Roman" w:cs="Times New Roman"/>
                <w:sz w:val="24"/>
                <w:szCs w:val="24"/>
              </w:rPr>
              <w:t xml:space="preserve">Thông báo nhập sai </w:t>
            </w:r>
            <w:r w:rsidR="00134185" w:rsidRPr="00673239">
              <w:rPr>
                <w:rFonts w:ascii="Times New Roman" w:eastAsia="Times New Roman" w:hAnsi="Times New Roman" w:cs="Times New Roman"/>
                <w:sz w:val="24"/>
                <w:szCs w:val="24"/>
              </w:rPr>
              <w:t>định dạng</w:t>
            </w:r>
            <w:r w:rsidR="006C027B" w:rsidRPr="00673239">
              <w:rPr>
                <w:rFonts w:ascii="Times New Roman" w:eastAsia="Times New Roman" w:hAnsi="Times New Roman" w:cs="Times New Roman"/>
                <w:sz w:val="24"/>
                <w:szCs w:val="24"/>
              </w:rPr>
              <w:t>, yêu cầu nhập lại</w:t>
            </w:r>
          </w:p>
        </w:tc>
      </w:tr>
      <w:tr w:rsidR="007B6473" w14:paraId="3DAFB3D6" w14:textId="77777777" w:rsidTr="00673239">
        <w:trPr>
          <w:trHeight w:val="137"/>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985989" w14:textId="5A142213" w:rsidR="007B6473" w:rsidRPr="00673239" w:rsidRDefault="002C5B64"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3.2. Chọn OK</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6AFB496"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p>
        </w:tc>
      </w:tr>
      <w:tr w:rsidR="007B6473" w14:paraId="76CA7117"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92EE50" w14:textId="77777777" w:rsidR="007B6473" w:rsidRPr="00673239" w:rsidRDefault="00646F9F"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 </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CD372C" w14:textId="225E2EBA" w:rsidR="007B6473" w:rsidRPr="00673239" w:rsidRDefault="002C5B64"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3.3</w:t>
            </w:r>
            <w:r w:rsidR="00646F9F" w:rsidRPr="00673239">
              <w:rPr>
                <w:rFonts w:ascii="Times New Roman" w:eastAsia="Times New Roman" w:hAnsi="Times New Roman" w:cs="Times New Roman"/>
                <w:sz w:val="24"/>
                <w:szCs w:val="24"/>
              </w:rPr>
              <w:t>. Quay lại bước 2</w:t>
            </w:r>
          </w:p>
        </w:tc>
      </w:tr>
      <w:tr w:rsidR="00134185" w14:paraId="50604978" w14:textId="77777777" w:rsidTr="00673239">
        <w:trPr>
          <w:trHeight w:val="143"/>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E62792" w14:textId="77777777" w:rsidR="00134185" w:rsidRPr="00673239" w:rsidRDefault="00134185" w:rsidP="00673239">
            <w:pPr>
              <w:spacing w:before="120" w:after="0" w:line="276" w:lineRule="auto"/>
              <w:rPr>
                <w:rFonts w:ascii="Times New Roman" w:eastAsia="Times New Roman" w:hAnsi="Times New Roman" w:cs="Times New Roman"/>
                <w:sz w:val="24"/>
                <w:szCs w:val="24"/>
              </w:rPr>
            </w:pP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88EFB1" w14:textId="06AD3E8B" w:rsidR="00134185" w:rsidRPr="00673239" w:rsidRDefault="00FC1924"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 xml:space="preserve">5.1. Thông báo </w:t>
            </w:r>
            <w:r w:rsidR="000A29BA" w:rsidRPr="00673239">
              <w:rPr>
                <w:rFonts w:ascii="Times New Roman" w:eastAsia="Times New Roman" w:hAnsi="Times New Roman" w:cs="Times New Roman"/>
                <w:sz w:val="24"/>
                <w:szCs w:val="24"/>
              </w:rPr>
              <w:t xml:space="preserve">số điện thoại </w:t>
            </w:r>
            <w:r w:rsidR="00576A9B" w:rsidRPr="00673239">
              <w:rPr>
                <w:rFonts w:ascii="Times New Roman" w:eastAsia="Times New Roman" w:hAnsi="Times New Roman" w:cs="Times New Roman"/>
                <w:sz w:val="24"/>
                <w:szCs w:val="24"/>
              </w:rPr>
              <w:t xml:space="preserve">mới </w:t>
            </w:r>
            <w:r w:rsidR="007D272A" w:rsidRPr="00673239">
              <w:rPr>
                <w:rFonts w:ascii="Times New Roman" w:eastAsia="Times New Roman" w:hAnsi="Times New Roman" w:cs="Times New Roman"/>
                <w:sz w:val="24"/>
                <w:szCs w:val="24"/>
              </w:rPr>
              <w:t>đã tồn tại</w:t>
            </w:r>
          </w:p>
        </w:tc>
      </w:tr>
      <w:tr w:rsidR="007D272A" w14:paraId="7EFC7F8A"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02E2E36" w14:textId="4FFC030B" w:rsidR="007D272A" w:rsidRPr="00673239" w:rsidRDefault="007D272A" w:rsidP="00673239">
            <w:pPr>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5.2. Chọn OK</w:t>
            </w: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6AFBD42" w14:textId="77777777" w:rsidR="007D272A" w:rsidRPr="00673239" w:rsidRDefault="007D272A" w:rsidP="00673239">
            <w:pPr>
              <w:spacing w:before="120" w:after="0" w:line="276" w:lineRule="auto"/>
              <w:rPr>
                <w:rFonts w:ascii="Times New Roman" w:eastAsia="Times New Roman" w:hAnsi="Times New Roman" w:cs="Times New Roman"/>
                <w:sz w:val="24"/>
                <w:szCs w:val="24"/>
              </w:rPr>
            </w:pPr>
          </w:p>
        </w:tc>
      </w:tr>
      <w:tr w:rsidR="007D272A" w14:paraId="69C290E7" w14:textId="77777777" w:rsidTr="00673239">
        <w:trPr>
          <w:trHeight w:val="56"/>
        </w:trPr>
        <w:tc>
          <w:tcPr>
            <w:tcW w:w="467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A3FEC0" w14:textId="77777777" w:rsidR="007D272A" w:rsidRPr="00673239" w:rsidRDefault="007D272A" w:rsidP="00673239">
            <w:pPr>
              <w:spacing w:before="120" w:after="0" w:line="276" w:lineRule="auto"/>
              <w:rPr>
                <w:rFonts w:ascii="Times New Roman" w:eastAsia="Times New Roman" w:hAnsi="Times New Roman" w:cs="Times New Roman"/>
                <w:sz w:val="24"/>
                <w:szCs w:val="24"/>
              </w:rPr>
            </w:pPr>
          </w:p>
        </w:tc>
        <w:tc>
          <w:tcPr>
            <w:tcW w:w="558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A70F061" w14:textId="04E0A014" w:rsidR="007D272A" w:rsidRPr="00673239" w:rsidRDefault="007D272A" w:rsidP="008E3B6B">
            <w:pPr>
              <w:keepNext/>
              <w:spacing w:before="120" w:after="0" w:line="276" w:lineRule="auto"/>
              <w:rPr>
                <w:rFonts w:ascii="Times New Roman" w:eastAsia="Times New Roman" w:hAnsi="Times New Roman" w:cs="Times New Roman"/>
                <w:sz w:val="24"/>
                <w:szCs w:val="24"/>
              </w:rPr>
            </w:pPr>
            <w:r w:rsidRPr="00673239">
              <w:rPr>
                <w:rFonts w:ascii="Times New Roman" w:eastAsia="Times New Roman" w:hAnsi="Times New Roman" w:cs="Times New Roman"/>
                <w:sz w:val="24"/>
                <w:szCs w:val="24"/>
              </w:rPr>
              <w:t>5.3. Quay lại bước 2</w:t>
            </w:r>
          </w:p>
        </w:tc>
      </w:tr>
    </w:tbl>
    <w:p w14:paraId="6B365962" w14:textId="21C91879" w:rsidR="007B6473" w:rsidRDefault="004F10D2" w:rsidP="0071584A">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20</w:t>
      </w:r>
      <w:r w:rsidR="00E56A17">
        <w:rPr>
          <w:noProof/>
        </w:rPr>
        <w:fldChar w:fldCharType="end"/>
      </w:r>
      <w:r w:rsidR="008E3B6B">
        <w:t>.</w:t>
      </w:r>
      <w:r>
        <w:t xml:space="preserve"> Đặc tả Usecase Cập Nhật Thông Tin Nhân Viên</w:t>
      </w:r>
    </w:p>
    <w:p w14:paraId="1F0FEF27" w14:textId="6654ACA5" w:rsidR="007B6473" w:rsidRDefault="00646F9F" w:rsidP="00986AB3">
      <w:pPr>
        <w:pStyle w:val="Top3"/>
      </w:pPr>
      <w:bookmarkStart w:id="235" w:name="_Toc146233574"/>
      <w:bookmarkStart w:id="236" w:name="_Toc146318027"/>
      <w:bookmarkStart w:id="237" w:name="_Toc152431173"/>
      <w:bookmarkStart w:id="238" w:name="_Toc153383760"/>
      <w:r>
        <w:t>Biểu đồ</w:t>
      </w:r>
      <w:bookmarkEnd w:id="235"/>
      <w:bookmarkEnd w:id="236"/>
      <w:bookmarkEnd w:id="237"/>
      <w:bookmarkEnd w:id="238"/>
    </w:p>
    <w:p w14:paraId="6B33F5D3" w14:textId="31CE6485" w:rsidR="00673239" w:rsidRDefault="0071584A" w:rsidP="0071584A">
      <w:pPr>
        <w:spacing w:after="120" w:line="240" w:lineRule="auto"/>
        <w:rPr>
          <w:rFonts w:ascii="Times New Roman" w:eastAsia="Times New Roman" w:hAnsi="Times New Roman" w:cs="Times New Roman"/>
          <w:b/>
          <w:i/>
          <w:sz w:val="26"/>
          <w:szCs w:val="26"/>
        </w:rPr>
      </w:pPr>
      <w:r>
        <w:rPr>
          <w:noProof/>
        </w:rPr>
        <mc:AlternateContent>
          <mc:Choice Requires="wps">
            <w:drawing>
              <wp:anchor distT="0" distB="0" distL="114300" distR="114300" simplePos="0" relativeHeight="251658248" behindDoc="0" locked="0" layoutInCell="1" allowOverlap="1" wp14:anchorId="16E888C9" wp14:editId="52250436">
                <wp:simplePos x="0" y="0"/>
                <wp:positionH relativeFrom="column">
                  <wp:posOffset>603885</wp:posOffset>
                </wp:positionH>
                <wp:positionV relativeFrom="paragraph">
                  <wp:posOffset>4461510</wp:posOffset>
                </wp:positionV>
                <wp:extent cx="5237480" cy="635"/>
                <wp:effectExtent l="0" t="0" r="0" b="0"/>
                <wp:wrapTopAndBottom/>
                <wp:docPr id="196653405" name="Text Box 196653405"/>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7D6088A1" w14:textId="0A76A0B4" w:rsidR="0071584A" w:rsidRPr="00532351" w:rsidRDefault="0071584A" w:rsidP="00957A32">
                            <w:pPr>
                              <w:pStyle w:val="Caption"/>
                              <w:jc w:val="center"/>
                              <w:rPr>
                                <w:rFonts w:ascii="Times New Roman" w:eastAsia="Times New Roman" w:hAnsi="Times New Roman" w:cs="Times New Roman"/>
                                <w:b/>
                                <w:noProof/>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32</w:t>
                            </w:r>
                            <w:r w:rsidR="00E56A17">
                              <w:rPr>
                                <w:noProof/>
                              </w:rPr>
                              <w:fldChar w:fldCharType="end"/>
                            </w:r>
                            <w:r w:rsidRPr="004D1483">
                              <w:t>. Activity Cập Nhật Thông Tin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888C9" id="Text Box 196653405" o:spid="_x0000_s1029" type="#_x0000_t202" style="position:absolute;margin-left:47.55pt;margin-top:351.3pt;width:412.4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YteGgIAAD8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" stroked="f">
                <v:textbox style="mso-fit-shape-to-text:t" inset="0,0,0,0">
                  <w:txbxContent>
                    <w:p w14:paraId="7D6088A1" w14:textId="0A76A0B4" w:rsidR="0071584A" w:rsidRPr="00532351" w:rsidRDefault="0071584A" w:rsidP="00957A32">
                      <w:pPr>
                        <w:pStyle w:val="Caption"/>
                        <w:jc w:val="center"/>
                        <w:rPr>
                          <w:rFonts w:ascii="Times New Roman" w:eastAsia="Times New Roman" w:hAnsi="Times New Roman" w:cs="Times New Roman"/>
                          <w:b/>
                          <w:noProof/>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32</w:t>
                      </w:r>
                      <w:r w:rsidR="00E56A17">
                        <w:rPr>
                          <w:noProof/>
                        </w:rPr>
                        <w:fldChar w:fldCharType="end"/>
                      </w:r>
                      <w:r w:rsidRPr="004D1483">
                        <w:t>. Activity Cập Nhật Thông Tin Nhân Viên</w:t>
                      </w:r>
                    </w:p>
                  </w:txbxContent>
                </v:textbox>
                <w10:wrap type="topAndBottom"/>
              </v:shape>
            </w:pict>
          </mc:Fallback>
        </mc:AlternateContent>
      </w:r>
      <w:r w:rsidR="00673239">
        <w:rPr>
          <w:rFonts w:ascii="Times New Roman" w:eastAsia="Times New Roman" w:hAnsi="Times New Roman" w:cs="Times New Roman"/>
          <w:b/>
          <w:i/>
          <w:noProof/>
          <w:sz w:val="26"/>
          <w:szCs w:val="26"/>
        </w:rPr>
        <w:drawing>
          <wp:anchor distT="0" distB="0" distL="114300" distR="114300" simplePos="0" relativeHeight="251658243" behindDoc="0" locked="0" layoutInCell="1" allowOverlap="1" wp14:anchorId="526C0889" wp14:editId="21AC87FE">
            <wp:simplePos x="0" y="0"/>
            <wp:positionH relativeFrom="page">
              <wp:posOffset>1323975</wp:posOffset>
            </wp:positionH>
            <wp:positionV relativeFrom="paragraph">
              <wp:posOffset>257175</wp:posOffset>
            </wp:positionV>
            <wp:extent cx="5237480" cy="4147185"/>
            <wp:effectExtent l="0" t="0" r="1270" b="5715"/>
            <wp:wrapTopAndBottom/>
            <wp:docPr id="1972821934" name="Picture 197282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21934" name="Picture 1972821934"/>
                    <pic:cNvPicPr/>
                  </pic:nvPicPr>
                  <pic:blipFill>
                    <a:blip r:embed="rId44">
                      <a:extLst>
                        <a:ext uri="{28A0092B-C50C-407E-A947-70E740481C1C}">
                          <a14:useLocalDpi xmlns:a14="http://schemas.microsoft.com/office/drawing/2010/main" val="0"/>
                        </a:ext>
                      </a:extLst>
                    </a:blip>
                    <a:stretch>
                      <a:fillRect/>
                    </a:stretch>
                  </pic:blipFill>
                  <pic:spPr>
                    <a:xfrm>
                      <a:off x="0" y="0"/>
                      <a:ext cx="5237480" cy="4147185"/>
                    </a:xfrm>
                    <a:prstGeom prst="rect">
                      <a:avLst/>
                    </a:prstGeom>
                  </pic:spPr>
                </pic:pic>
              </a:graphicData>
            </a:graphic>
            <wp14:sizeRelH relativeFrom="margin">
              <wp14:pctWidth>0</wp14:pctWidth>
            </wp14:sizeRelH>
            <wp14:sizeRelV relativeFrom="margin">
              <wp14:pctHeight>0</wp14:pctHeight>
            </wp14:sizeRelV>
          </wp:anchor>
        </w:drawing>
      </w:r>
      <w:r w:rsidR="00646F9F" w:rsidRPr="00D71624">
        <w:rPr>
          <w:rFonts w:ascii="Times New Roman" w:eastAsia="Times New Roman" w:hAnsi="Times New Roman" w:cs="Times New Roman"/>
          <w:b/>
          <w:i/>
          <w:sz w:val="26"/>
          <w:szCs w:val="26"/>
        </w:rPr>
        <w:t>Activity</w:t>
      </w:r>
      <w:r w:rsidR="00673239">
        <w:rPr>
          <w:rFonts w:ascii="Times New Roman" w:eastAsia="Times New Roman" w:hAnsi="Times New Roman" w:cs="Times New Roman"/>
          <w:b/>
          <w:i/>
          <w:sz w:val="26"/>
          <w:szCs w:val="26"/>
        </w:rPr>
        <w:br w:type="page"/>
      </w:r>
    </w:p>
    <w:p w14:paraId="4A1C9BA5" w14:textId="508075CC" w:rsidR="007B6473" w:rsidRDefault="00646F9F">
      <w:pPr>
        <w:spacing w:after="120" w:line="240" w:lineRule="auto"/>
        <w:rPr>
          <w:rFonts w:ascii="Times New Roman" w:eastAsia="Times New Roman" w:hAnsi="Times New Roman" w:cs="Times New Roman"/>
          <w:b/>
          <w:sz w:val="26"/>
          <w:szCs w:val="26"/>
        </w:rPr>
      </w:pPr>
      <w:r w:rsidRPr="00D71624">
        <w:rPr>
          <w:rFonts w:ascii="Times New Roman" w:eastAsia="Times New Roman" w:hAnsi="Times New Roman" w:cs="Times New Roman"/>
          <w:b/>
          <w:i/>
          <w:sz w:val="26"/>
          <w:szCs w:val="26"/>
        </w:rPr>
        <w:lastRenderedPageBreak/>
        <w:t>Sequence</w:t>
      </w:r>
    </w:p>
    <w:p w14:paraId="289403D6" w14:textId="77777777" w:rsidR="00741B15" w:rsidRDefault="00D62EDD" w:rsidP="00741B15">
      <w:pPr>
        <w:keepNext/>
        <w:jc w:val="center"/>
      </w:pPr>
      <w:r>
        <w:rPr>
          <w:noProof/>
        </w:rPr>
        <w:drawing>
          <wp:inline distT="0" distB="0" distL="0" distR="0" wp14:anchorId="639C2FD7" wp14:editId="0DAF354D">
            <wp:extent cx="6511925" cy="5670550"/>
            <wp:effectExtent l="0" t="0" r="3175" b="6350"/>
            <wp:docPr id="723339898" name="Picture 72333989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39898" name="Picture 18" descr="A diagram of a proje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11925" cy="5670550"/>
                    </a:xfrm>
                    <a:prstGeom prst="rect">
                      <a:avLst/>
                    </a:prstGeom>
                    <a:noFill/>
                    <a:ln>
                      <a:noFill/>
                    </a:ln>
                  </pic:spPr>
                </pic:pic>
              </a:graphicData>
            </a:graphic>
          </wp:inline>
        </w:drawing>
      </w:r>
    </w:p>
    <w:p w14:paraId="468BD67E" w14:textId="73EAAA59" w:rsidR="007B6473" w:rsidRDefault="00741B15" w:rsidP="00741B15">
      <w:pPr>
        <w:pStyle w:val="Caption"/>
        <w:jc w:val="center"/>
        <w:rPr>
          <w:rFonts w:ascii="Times New Roman" w:eastAsia="Times New Roman" w:hAnsi="Times New Roman" w:cs="Times New Roman"/>
          <w:b/>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33</w:t>
      </w:r>
      <w:r w:rsidR="00E56A17">
        <w:rPr>
          <w:noProof/>
        </w:rPr>
        <w:fldChar w:fldCharType="end"/>
      </w:r>
      <w:r>
        <w:t xml:space="preserve">. </w:t>
      </w:r>
      <w:r w:rsidRPr="00230759">
        <w:t>Sequence Cập Nhật Thông Tin Nhân Viên</w:t>
      </w:r>
    </w:p>
    <w:p w14:paraId="7DB07989" w14:textId="0D5F4B95" w:rsidR="007B6473" w:rsidRDefault="00646F9F" w:rsidP="00986AB3">
      <w:pPr>
        <w:pStyle w:val="Top2"/>
      </w:pPr>
      <w:bookmarkStart w:id="239" w:name="_Toc146233575"/>
      <w:bookmarkStart w:id="240" w:name="_Toc146318028"/>
      <w:bookmarkStart w:id="241" w:name="_Toc152431174"/>
      <w:bookmarkStart w:id="242" w:name="_Toc153383761"/>
      <w:r>
        <w:t>UC017_</w:t>
      </w:r>
      <w:r w:rsidR="004C04F6">
        <w:t>Thêm Nhà Cung Cấp</w:t>
      </w:r>
      <w:bookmarkEnd w:id="239"/>
      <w:bookmarkEnd w:id="240"/>
      <w:bookmarkEnd w:id="241"/>
      <w:bookmarkEnd w:id="242"/>
    </w:p>
    <w:p w14:paraId="76336DD5" w14:textId="4F4F9554" w:rsidR="007B6473" w:rsidRDefault="00646F9F" w:rsidP="00986AB3">
      <w:pPr>
        <w:pStyle w:val="Top3"/>
      </w:pPr>
      <w:bookmarkStart w:id="243" w:name="_Toc146233576"/>
      <w:bookmarkStart w:id="244" w:name="_Toc146318029"/>
      <w:bookmarkStart w:id="245" w:name="_Toc152431175"/>
      <w:bookmarkStart w:id="246" w:name="_Toc153383762"/>
      <w:r>
        <w:t>Mô tả use case UC017</w:t>
      </w:r>
      <w:bookmarkEnd w:id="243"/>
      <w:bookmarkEnd w:id="244"/>
      <w:bookmarkEnd w:id="245"/>
      <w:bookmarkEnd w:id="246"/>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268"/>
        <w:gridCol w:w="6152"/>
      </w:tblGrid>
      <w:tr w:rsidR="007B6473" w14:paraId="3EBFD369" w14:textId="77777777" w:rsidTr="00986AB3">
        <w:trPr>
          <w:trHeight w:val="168"/>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098854" w14:textId="08179353" w:rsidR="007B6473" w:rsidRPr="001D4B8F" w:rsidRDefault="00646F9F" w:rsidP="00986AB3">
            <w:pPr>
              <w:spacing w:before="120" w:after="0" w:line="276" w:lineRule="auto"/>
              <w:ind w:right="-920"/>
              <w:rPr>
                <w:rFonts w:ascii="Times New Roman" w:eastAsia="Times New Roman" w:hAnsi="Times New Roman" w:cs="Times New Roman"/>
                <w:sz w:val="24"/>
                <w:szCs w:val="24"/>
              </w:rPr>
            </w:pPr>
            <w:r w:rsidRPr="001D4B8F">
              <w:rPr>
                <w:rFonts w:ascii="Times New Roman" w:eastAsia="Times New Roman" w:hAnsi="Times New Roman" w:cs="Times New Roman"/>
                <w:b/>
                <w:sz w:val="24"/>
                <w:szCs w:val="24"/>
              </w:rPr>
              <w:t xml:space="preserve">Use case: </w:t>
            </w:r>
            <w:r w:rsidRPr="001D4B8F">
              <w:rPr>
                <w:rFonts w:ascii="Times New Roman" w:eastAsia="Times New Roman" w:hAnsi="Times New Roman" w:cs="Times New Roman"/>
                <w:sz w:val="24"/>
                <w:szCs w:val="24"/>
              </w:rPr>
              <w:t>UC017_</w:t>
            </w:r>
            <w:r w:rsidR="004C04F6" w:rsidRPr="001D4B8F">
              <w:rPr>
                <w:rFonts w:ascii="Times New Roman" w:eastAsia="Times New Roman" w:hAnsi="Times New Roman" w:cs="Times New Roman"/>
                <w:sz w:val="24"/>
                <w:szCs w:val="24"/>
              </w:rPr>
              <w:t>Thêm Nhà Cung Cấp</w:t>
            </w:r>
          </w:p>
        </w:tc>
      </w:tr>
      <w:tr w:rsidR="007B6473" w14:paraId="2E47DFFF" w14:textId="77777777" w:rsidTr="00986AB3">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1E3544" w14:textId="77777777" w:rsidR="007B6473" w:rsidRPr="001D4B8F" w:rsidRDefault="00646F9F" w:rsidP="00986AB3">
            <w:pPr>
              <w:spacing w:before="120" w:after="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EE4E8B" w14:textId="4ACB5DFB" w:rsidR="007B6473" w:rsidRPr="001D4B8F" w:rsidRDefault="00C31B90"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Thêm mới nhà cung cấp quần áo</w:t>
            </w:r>
          </w:p>
        </w:tc>
      </w:tr>
      <w:tr w:rsidR="007B6473" w14:paraId="5FB9073C" w14:textId="77777777" w:rsidTr="00986AB3">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6907A4" w14:textId="77777777" w:rsidR="007B6473" w:rsidRPr="001D4B8F" w:rsidRDefault="00646F9F" w:rsidP="00986AB3">
            <w:pPr>
              <w:spacing w:before="120" w:after="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56EC6D" w14:textId="180D7FA2" w:rsidR="007B6473" w:rsidRPr="001D4B8F" w:rsidRDefault="00C31B90"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Giúp NVQL thêm nhà cung cấp quần áo vào CSDL</w:t>
            </w:r>
          </w:p>
        </w:tc>
      </w:tr>
      <w:tr w:rsidR="007B6473" w14:paraId="41A19004" w14:textId="77777777" w:rsidTr="00986AB3">
        <w:trPr>
          <w:trHeight w:val="51"/>
        </w:trPr>
        <w:tc>
          <w:tcPr>
            <w:tcW w:w="183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58576961" w14:textId="77777777" w:rsidR="007B6473" w:rsidRPr="001D4B8F" w:rsidRDefault="00646F9F" w:rsidP="00986AB3">
            <w:pPr>
              <w:spacing w:before="120" w:after="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Actor chính:</w:t>
            </w:r>
          </w:p>
        </w:tc>
        <w:tc>
          <w:tcPr>
            <w:tcW w:w="8420" w:type="dxa"/>
            <w:gridSpan w:val="2"/>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C728D40" w14:textId="71E463CB" w:rsidR="007B6473" w:rsidRPr="001D4B8F" w:rsidRDefault="00646F9F"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r w:rsidR="004F13C9" w:rsidRPr="001D4B8F">
              <w:rPr>
                <w:rFonts w:ascii="Times New Roman" w:eastAsia="Times New Roman" w:hAnsi="Times New Roman" w:cs="Times New Roman"/>
                <w:sz w:val="24"/>
                <w:szCs w:val="24"/>
              </w:rPr>
              <w:t>NVQL</w:t>
            </w:r>
          </w:p>
        </w:tc>
      </w:tr>
      <w:tr w:rsidR="007B6473" w14:paraId="346F7F90" w14:textId="77777777" w:rsidTr="00F8130C">
        <w:trPr>
          <w:trHeight w:val="555"/>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E1EB308" w14:textId="77777777"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Actor phụ:</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AC721FC" w14:textId="77777777" w:rsidR="007B6473" w:rsidRPr="001D4B8F" w:rsidRDefault="00646F9F"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Không</w:t>
            </w:r>
          </w:p>
        </w:tc>
      </w:tr>
      <w:tr w:rsidR="007B6473" w14:paraId="53D96EF1" w14:textId="77777777" w:rsidTr="00F8130C">
        <w:trPr>
          <w:trHeight w:val="825"/>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7D87F0" w14:textId="77777777" w:rsidR="007B6473" w:rsidRPr="001D4B8F" w:rsidRDefault="00646F9F" w:rsidP="00986AB3">
            <w:pPr>
              <w:spacing w:before="120" w:after="0" w:line="276" w:lineRule="auto"/>
              <w:ind w:right="-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lastRenderedPageBreak/>
              <w:t>Tiền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D4C6BF" w14:textId="249D4B9D" w:rsidR="007B6473" w:rsidRPr="001D4B8F" w:rsidRDefault="004F13C9"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NVQL phải có tài khoản và đăng nhập thành công vào hệ thống và chọn chức năng thêm nhà cung cấp, mã nhà cung cấp tự phát sinh</w:t>
            </w:r>
          </w:p>
        </w:tc>
      </w:tr>
      <w:tr w:rsidR="007B6473" w14:paraId="7293D49D" w14:textId="77777777" w:rsidTr="00986AB3">
        <w:trPr>
          <w:trHeight w:val="146"/>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82006C" w14:textId="77777777" w:rsidR="007B6473" w:rsidRPr="001D4B8F" w:rsidRDefault="00646F9F" w:rsidP="00986AB3">
            <w:pPr>
              <w:spacing w:before="120" w:after="0" w:line="276" w:lineRule="auto"/>
              <w:ind w:right="-4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Hậu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1570627" w14:textId="0D0246C0" w:rsidR="007B6473" w:rsidRPr="001D4B8F" w:rsidRDefault="004F13C9" w:rsidP="00986AB3">
            <w:pPr>
              <w:spacing w:before="120" w:after="0" w:line="276" w:lineRule="auto"/>
              <w:ind w:right="-12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Thêm thành công nhà cung cấp </w:t>
            </w:r>
            <w:r w:rsidR="00FC05C3" w:rsidRPr="001D4B8F">
              <w:rPr>
                <w:rFonts w:ascii="Times New Roman" w:eastAsia="Times New Roman" w:hAnsi="Times New Roman" w:cs="Times New Roman"/>
                <w:sz w:val="24"/>
                <w:szCs w:val="24"/>
              </w:rPr>
              <w:t>vào CSDL</w:t>
            </w:r>
          </w:p>
        </w:tc>
      </w:tr>
      <w:tr w:rsidR="007B6473" w14:paraId="2A000937" w14:textId="77777777" w:rsidTr="00986AB3">
        <w:trPr>
          <w:trHeight w:val="123"/>
        </w:trPr>
        <w:tc>
          <w:tcPr>
            <w:tcW w:w="10255"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C50920F" w14:textId="77777777" w:rsidR="007B6473" w:rsidRPr="001D4B8F" w:rsidRDefault="00646F9F" w:rsidP="00986AB3">
            <w:pPr>
              <w:spacing w:before="120" w:after="0" w:line="276" w:lineRule="auto"/>
              <w:rPr>
                <w:rFonts w:ascii="Times New Roman" w:eastAsia="Times New Roman" w:hAnsi="Times New Roman" w:cs="Times New Roman"/>
                <w:b/>
                <w:sz w:val="24"/>
                <w:szCs w:val="24"/>
              </w:rPr>
            </w:pPr>
            <w:r w:rsidRPr="001D4B8F">
              <w:rPr>
                <w:rFonts w:ascii="Times New Roman" w:eastAsia="Times New Roman" w:hAnsi="Times New Roman" w:cs="Times New Roman"/>
                <w:b/>
                <w:sz w:val="24"/>
                <w:szCs w:val="24"/>
              </w:rPr>
              <w:t>Luồng sự kiện chính:</w:t>
            </w:r>
          </w:p>
        </w:tc>
      </w:tr>
      <w:tr w:rsidR="007B6473" w14:paraId="5600B57B"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6E4C8F" w14:textId="2BBE875F" w:rsidR="007B6473" w:rsidRPr="001D4B8F" w:rsidRDefault="00FC05C3" w:rsidP="00986AB3">
            <w:pPr>
              <w:spacing w:before="120" w:after="0" w:line="276" w:lineRule="auto"/>
              <w:jc w:val="center"/>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NVQL</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7BF206" w14:textId="77777777" w:rsidR="007B6473" w:rsidRPr="001D4B8F" w:rsidRDefault="00646F9F" w:rsidP="00986AB3">
            <w:pPr>
              <w:spacing w:before="120" w:after="0" w:line="276" w:lineRule="auto"/>
              <w:jc w:val="center"/>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Hệ Thống</w:t>
            </w:r>
          </w:p>
        </w:tc>
      </w:tr>
      <w:tr w:rsidR="007B6473" w14:paraId="5FBF64DF"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3F1FB3" w14:textId="06D206FF" w:rsidR="007B6473" w:rsidRPr="001D4B8F" w:rsidRDefault="00646F9F" w:rsidP="00986AB3">
            <w:pPr>
              <w:spacing w:before="120" w:after="0" w:line="276" w:lineRule="auto"/>
              <w:ind w:left="31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1</w:t>
            </w:r>
            <w:r w:rsidR="00FC05C3" w:rsidRPr="001D4B8F">
              <w:rPr>
                <w:rFonts w:ascii="Times New Roman" w:eastAsia="Times New Roman" w:hAnsi="Times New Roman" w:cs="Times New Roman"/>
                <w:sz w:val="24"/>
                <w:szCs w:val="24"/>
              </w:rPr>
              <w:t xml:space="preserve">. </w:t>
            </w:r>
            <w:r w:rsidR="00716EC2" w:rsidRPr="001D4B8F">
              <w:rPr>
                <w:rFonts w:ascii="Times New Roman" w:eastAsia="Times New Roman" w:hAnsi="Times New Roman" w:cs="Times New Roman"/>
                <w:sz w:val="24"/>
                <w:szCs w:val="24"/>
              </w:rPr>
              <w:t>Nhập thông tin NCC cần thêm</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B00512" w14:textId="77777777"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r>
      <w:tr w:rsidR="007B6473" w14:paraId="02A02AC6"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8D96FA" w14:textId="77777777" w:rsidR="007B6473" w:rsidRPr="001D4B8F" w:rsidRDefault="00646F9F" w:rsidP="00986AB3">
            <w:pPr>
              <w:spacing w:before="120" w:after="0" w:line="276" w:lineRule="auto"/>
              <w:ind w:left="31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E5D819" w14:textId="38417543" w:rsidR="007B6473" w:rsidRPr="001D4B8F" w:rsidRDefault="00646F9F" w:rsidP="00986AB3">
            <w:pPr>
              <w:spacing w:before="120" w:after="0" w:line="276" w:lineRule="auto"/>
              <w:ind w:left="40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2.      </w:t>
            </w:r>
            <w:r w:rsidR="00716EC2" w:rsidRPr="001D4B8F">
              <w:rPr>
                <w:rFonts w:ascii="Times New Roman" w:eastAsia="Times New Roman" w:hAnsi="Times New Roman" w:cs="Times New Roman"/>
                <w:sz w:val="24"/>
                <w:szCs w:val="24"/>
              </w:rPr>
              <w:t xml:space="preserve">Kiểm tra </w:t>
            </w:r>
            <w:r w:rsidR="003C261C" w:rsidRPr="001D4B8F">
              <w:rPr>
                <w:rFonts w:ascii="Times New Roman" w:eastAsia="Times New Roman" w:hAnsi="Times New Roman" w:cs="Times New Roman"/>
                <w:sz w:val="24"/>
                <w:szCs w:val="24"/>
              </w:rPr>
              <w:t>định dạng</w:t>
            </w:r>
            <w:r w:rsidR="00BA17A6">
              <w:rPr>
                <w:rFonts w:ascii="Times New Roman" w:eastAsia="Times New Roman" w:hAnsi="Times New Roman" w:cs="Times New Roman"/>
                <w:sz w:val="24"/>
                <w:szCs w:val="24"/>
              </w:rPr>
              <w:t xml:space="preserve"> dữ liệu</w:t>
            </w:r>
          </w:p>
        </w:tc>
      </w:tr>
      <w:tr w:rsidR="007B6473" w14:paraId="64E21D2A" w14:textId="77777777" w:rsidTr="000A3383">
        <w:trPr>
          <w:trHeight w:val="74"/>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95B2CA" w14:textId="22302E3B" w:rsidR="007B6473" w:rsidRPr="001D4B8F" w:rsidRDefault="00646F9F" w:rsidP="00986AB3">
            <w:pPr>
              <w:spacing w:before="120" w:after="0" w:line="276" w:lineRule="auto"/>
              <w:ind w:left="31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3.      </w:t>
            </w:r>
            <w:r w:rsidR="00B93C47" w:rsidRPr="001D4B8F">
              <w:rPr>
                <w:rFonts w:ascii="Times New Roman" w:eastAsia="Times New Roman" w:hAnsi="Times New Roman" w:cs="Times New Roman"/>
                <w:sz w:val="24"/>
                <w:szCs w:val="24"/>
              </w:rPr>
              <w:t>Chọn Lưu</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F8C673" w14:textId="2D6A5C56" w:rsidR="007B6473" w:rsidRPr="001D4B8F" w:rsidRDefault="007B6473" w:rsidP="00986AB3">
            <w:pPr>
              <w:spacing w:before="120" w:after="0" w:line="276" w:lineRule="auto"/>
              <w:ind w:left="403" w:hanging="360"/>
              <w:rPr>
                <w:rFonts w:ascii="Times New Roman" w:eastAsia="Times New Roman" w:hAnsi="Times New Roman" w:cs="Times New Roman"/>
                <w:sz w:val="24"/>
                <w:szCs w:val="24"/>
              </w:rPr>
            </w:pPr>
          </w:p>
        </w:tc>
      </w:tr>
      <w:tr w:rsidR="007B6473" w14:paraId="294B92D5"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85C9F8" w14:textId="77777777" w:rsidR="007B6473" w:rsidRPr="001D4B8F" w:rsidRDefault="00646F9F" w:rsidP="00986AB3">
            <w:pPr>
              <w:spacing w:before="120" w:after="0" w:line="276" w:lineRule="auto"/>
              <w:ind w:left="31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A216A6" w14:textId="1106F9BF" w:rsidR="007B6473" w:rsidRPr="001D4B8F" w:rsidRDefault="005A0E75" w:rsidP="00986AB3">
            <w:pPr>
              <w:spacing w:before="120" w:after="0" w:line="276" w:lineRule="auto"/>
              <w:ind w:left="40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 Lưu thông tin vào CSDL và hiển thị trên danh sách</w:t>
            </w:r>
          </w:p>
        </w:tc>
      </w:tr>
      <w:tr w:rsidR="005A0E75" w14:paraId="5874CFCD"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1201C0" w14:textId="77777777" w:rsidR="005A0E75" w:rsidRPr="001D4B8F" w:rsidRDefault="005A0E75" w:rsidP="00986AB3">
            <w:pPr>
              <w:spacing w:before="120" w:after="0" w:line="276" w:lineRule="auto"/>
              <w:ind w:left="313"/>
              <w:rPr>
                <w:rFonts w:ascii="Times New Roman" w:eastAsia="Times New Roman" w:hAnsi="Times New Roman" w:cs="Times New Roman"/>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D9E00C" w14:textId="369C6182" w:rsidR="005A0E75" w:rsidRPr="001D4B8F" w:rsidRDefault="005A0E75" w:rsidP="00986AB3">
            <w:pPr>
              <w:spacing w:before="120" w:after="0" w:line="276" w:lineRule="auto"/>
              <w:ind w:left="403" w:hanging="360"/>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5. Thông báo thêm thành công</w:t>
            </w:r>
          </w:p>
        </w:tc>
      </w:tr>
      <w:tr w:rsidR="00BE0B6A" w14:paraId="15439F84"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D79CEA" w14:textId="77777777" w:rsidR="00BE0B6A" w:rsidRPr="004D31FB" w:rsidRDefault="00BE0B6A" w:rsidP="00986AB3">
            <w:pPr>
              <w:pStyle w:val="H1"/>
              <w:numPr>
                <w:ilvl w:val="0"/>
                <w:numId w:val="0"/>
              </w:numPr>
              <w:spacing w:after="0"/>
              <w:rPr>
                <w:b w:val="0"/>
                <w:bCs/>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AB6B63" w14:textId="0FBD32C8" w:rsidR="00BE0B6A" w:rsidRPr="001D4B8F" w:rsidRDefault="005A1A42" w:rsidP="00986AB3">
            <w:pPr>
              <w:spacing w:before="120" w:after="0" w:line="276" w:lineRule="auto"/>
              <w:ind w:left="403"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BE0B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Kết thúc</w:t>
            </w:r>
          </w:p>
        </w:tc>
      </w:tr>
      <w:tr w:rsidR="007B6473" w14:paraId="40DC7560" w14:textId="77777777" w:rsidTr="00986AB3">
        <w:trPr>
          <w:trHeight w:val="51"/>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34CB584" w14:textId="77777777" w:rsidR="007B6473" w:rsidRPr="001D4B8F" w:rsidRDefault="00646F9F" w:rsidP="00986AB3">
            <w:pPr>
              <w:spacing w:before="120" w:after="0" w:line="276" w:lineRule="auto"/>
              <w:rPr>
                <w:rFonts w:ascii="Times New Roman" w:eastAsia="Times New Roman" w:hAnsi="Times New Roman" w:cs="Times New Roman"/>
                <w:b/>
                <w:sz w:val="24"/>
                <w:szCs w:val="24"/>
              </w:rPr>
            </w:pPr>
            <w:r w:rsidRPr="001D4B8F">
              <w:rPr>
                <w:rFonts w:ascii="Times New Roman" w:eastAsia="Times New Roman" w:hAnsi="Times New Roman" w:cs="Times New Roman"/>
                <w:b/>
                <w:sz w:val="24"/>
                <w:szCs w:val="24"/>
              </w:rPr>
              <w:t>Luồng sự kiện thay thế:</w:t>
            </w:r>
          </w:p>
        </w:tc>
      </w:tr>
      <w:tr w:rsidR="007B6473" w14:paraId="6531A452" w14:textId="77777777" w:rsidTr="00986AB3">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B146F0" w14:textId="77777777"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FB4FD0" w14:textId="35B5BE58"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w:t>
            </w:r>
            <w:r w:rsidR="003C261C" w:rsidRPr="001D4B8F">
              <w:rPr>
                <w:rFonts w:ascii="Times New Roman" w:eastAsia="Times New Roman" w:hAnsi="Times New Roman" w:cs="Times New Roman"/>
                <w:sz w:val="24"/>
                <w:szCs w:val="24"/>
              </w:rPr>
              <w:t>1</w:t>
            </w:r>
            <w:r w:rsidR="005A0E75" w:rsidRPr="001D4B8F">
              <w:rPr>
                <w:rFonts w:ascii="Times New Roman" w:eastAsia="Times New Roman" w:hAnsi="Times New Roman" w:cs="Times New Roman"/>
                <w:sz w:val="24"/>
                <w:szCs w:val="24"/>
              </w:rPr>
              <w:t>.</w:t>
            </w:r>
            <w:r w:rsidRPr="001D4B8F">
              <w:rPr>
                <w:rFonts w:ascii="Times New Roman" w:eastAsia="Times New Roman" w:hAnsi="Times New Roman" w:cs="Times New Roman"/>
                <w:sz w:val="24"/>
                <w:szCs w:val="24"/>
              </w:rPr>
              <w:t xml:space="preserve"> Thông báo </w:t>
            </w:r>
            <w:r w:rsidR="005A0E75" w:rsidRPr="001D4B8F">
              <w:rPr>
                <w:rFonts w:ascii="Times New Roman" w:eastAsia="Times New Roman" w:hAnsi="Times New Roman" w:cs="Times New Roman"/>
                <w:sz w:val="24"/>
                <w:szCs w:val="24"/>
              </w:rPr>
              <w:t xml:space="preserve">nhập sai </w:t>
            </w:r>
            <w:r w:rsidR="00531C2A" w:rsidRPr="001D4B8F">
              <w:rPr>
                <w:rFonts w:ascii="Times New Roman" w:eastAsia="Times New Roman" w:hAnsi="Times New Roman" w:cs="Times New Roman"/>
                <w:sz w:val="24"/>
                <w:szCs w:val="24"/>
              </w:rPr>
              <w:t xml:space="preserve">định </w:t>
            </w:r>
            <w:r w:rsidR="00CF62A7">
              <w:rPr>
                <w:rFonts w:ascii="Times New Roman" w:eastAsia="Times New Roman" w:hAnsi="Times New Roman" w:cs="Times New Roman"/>
                <w:sz w:val="24"/>
                <w:szCs w:val="24"/>
              </w:rPr>
              <w:t>dạng</w:t>
            </w:r>
            <w:r w:rsidR="00161488">
              <w:rPr>
                <w:rFonts w:ascii="Times New Roman" w:eastAsia="Times New Roman" w:hAnsi="Times New Roman" w:cs="Times New Roman"/>
                <w:sz w:val="24"/>
                <w:szCs w:val="24"/>
              </w:rPr>
              <w:t>. Yêu cầu nhập lại.</w:t>
            </w:r>
          </w:p>
        </w:tc>
      </w:tr>
      <w:tr w:rsidR="007B6473" w14:paraId="05375746" w14:textId="77777777" w:rsidTr="001D4B8F">
        <w:trPr>
          <w:trHeight w:val="82"/>
        </w:trPr>
        <w:tc>
          <w:tcPr>
            <w:tcW w:w="4103"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3C79BBC0" w14:textId="36C6617B" w:rsidR="007B6473" w:rsidRPr="001D4B8F" w:rsidRDefault="003C261C"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2.2</w:t>
            </w:r>
            <w:r w:rsidR="005B06FF" w:rsidRPr="001D4B8F">
              <w:rPr>
                <w:rFonts w:ascii="Times New Roman" w:eastAsia="Times New Roman" w:hAnsi="Times New Roman" w:cs="Times New Roman"/>
                <w:sz w:val="24"/>
                <w:szCs w:val="24"/>
              </w:rPr>
              <w:t>. Chọn OK</w:t>
            </w:r>
          </w:p>
        </w:tc>
        <w:tc>
          <w:tcPr>
            <w:tcW w:w="6152"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524860D" w14:textId="77777777"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r>
      <w:tr w:rsidR="007B6473" w14:paraId="7B4B90E8" w14:textId="77777777" w:rsidTr="00986AB3">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71BD4E6" w14:textId="77777777" w:rsidR="007B6473" w:rsidRPr="001D4B8F" w:rsidRDefault="00646F9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1C3456F" w14:textId="361358EA" w:rsidR="007B6473" w:rsidRPr="001D4B8F" w:rsidRDefault="005B06FF"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2.3</w:t>
            </w:r>
            <w:r w:rsidR="00646F9F" w:rsidRPr="001D4B8F">
              <w:rPr>
                <w:rFonts w:ascii="Times New Roman" w:eastAsia="Times New Roman" w:hAnsi="Times New Roman" w:cs="Times New Roman"/>
                <w:sz w:val="24"/>
                <w:szCs w:val="24"/>
              </w:rPr>
              <w:t xml:space="preserve">. Quay lại bước </w:t>
            </w:r>
            <w:r w:rsidRPr="001D4B8F">
              <w:rPr>
                <w:rFonts w:ascii="Times New Roman" w:eastAsia="Times New Roman" w:hAnsi="Times New Roman" w:cs="Times New Roman"/>
                <w:sz w:val="24"/>
                <w:szCs w:val="24"/>
              </w:rPr>
              <w:t>1</w:t>
            </w:r>
          </w:p>
        </w:tc>
      </w:tr>
      <w:tr w:rsidR="001C5F2E" w14:paraId="0E8CCEEB" w14:textId="77777777" w:rsidTr="00986AB3">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433E60" w14:textId="77777777" w:rsidR="001C5F2E" w:rsidRPr="001D4B8F" w:rsidRDefault="001C5F2E" w:rsidP="00986AB3">
            <w:pPr>
              <w:spacing w:before="120" w:after="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BCB587" w14:textId="335B22B7" w:rsidR="001C5F2E" w:rsidRPr="001D4B8F" w:rsidRDefault="001C5F2E"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4.1. Thông báo thông tin </w:t>
            </w:r>
            <w:r w:rsidR="00A87CD9" w:rsidRPr="001D4B8F">
              <w:rPr>
                <w:rFonts w:ascii="Times New Roman" w:eastAsia="Times New Roman" w:hAnsi="Times New Roman" w:cs="Times New Roman"/>
                <w:sz w:val="24"/>
                <w:szCs w:val="24"/>
              </w:rPr>
              <w:t>đã tồn tại trong CSDL</w:t>
            </w:r>
          </w:p>
        </w:tc>
      </w:tr>
      <w:tr w:rsidR="00A87CD9" w14:paraId="1CB7BFDF" w14:textId="77777777" w:rsidTr="00986AB3">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5AAFA6" w14:textId="5C79A1F9" w:rsidR="00A87CD9" w:rsidRPr="001D4B8F" w:rsidRDefault="00A87CD9"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4.2. 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115A09" w14:textId="77777777" w:rsidR="00A87CD9" w:rsidRPr="001D4B8F" w:rsidRDefault="00A87CD9" w:rsidP="00986AB3">
            <w:pPr>
              <w:spacing w:before="120" w:after="0" w:line="276" w:lineRule="auto"/>
              <w:rPr>
                <w:rFonts w:ascii="Times New Roman" w:eastAsia="Times New Roman" w:hAnsi="Times New Roman" w:cs="Times New Roman"/>
                <w:sz w:val="24"/>
                <w:szCs w:val="24"/>
              </w:rPr>
            </w:pPr>
          </w:p>
        </w:tc>
      </w:tr>
      <w:tr w:rsidR="00A87CD9" w14:paraId="68446D42" w14:textId="77777777" w:rsidTr="00986AB3">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74E6A5" w14:textId="77777777" w:rsidR="00A87CD9" w:rsidRPr="001D4B8F" w:rsidRDefault="00A87CD9" w:rsidP="00986AB3">
            <w:pPr>
              <w:spacing w:before="120" w:after="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3C1436C" w14:textId="4B760826" w:rsidR="00A87CD9" w:rsidRPr="001D4B8F" w:rsidRDefault="00A87CD9" w:rsidP="00986AB3">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4.3. Quay lại bước 1</w:t>
            </w:r>
          </w:p>
        </w:tc>
      </w:tr>
    </w:tbl>
    <w:p w14:paraId="2EA488BA" w14:textId="4184F950" w:rsidR="00986AB3" w:rsidRPr="00041E36" w:rsidRDefault="004F10D2" w:rsidP="00041E36">
      <w:pPr>
        <w:pStyle w:val="Caption"/>
        <w:jc w:val="center"/>
      </w:pPr>
      <w:bookmarkStart w:id="247" w:name="_Toc146233577"/>
      <w:r>
        <w:t xml:space="preserve">Bảng </w:t>
      </w:r>
      <w:r w:rsidR="00E56A17">
        <w:fldChar w:fldCharType="begin"/>
      </w:r>
      <w:r w:rsidR="00E56A17">
        <w:instrText xml:space="preserve"> SEQ Bảng \* ARABIC </w:instrText>
      </w:r>
      <w:r w:rsidR="00E56A17">
        <w:fldChar w:fldCharType="separate"/>
      </w:r>
      <w:r w:rsidR="00900AFA">
        <w:rPr>
          <w:noProof/>
        </w:rPr>
        <w:t>21</w:t>
      </w:r>
      <w:r w:rsidR="00E56A17">
        <w:rPr>
          <w:noProof/>
        </w:rPr>
        <w:fldChar w:fldCharType="end"/>
      </w:r>
      <w:r w:rsidR="00041E36">
        <w:t>.</w:t>
      </w:r>
      <w:r>
        <w:t xml:space="preserve"> Đặc tả Usecase Thêm Nhà Cung Cấp</w:t>
      </w:r>
      <w:r w:rsidR="00986AB3">
        <w:br w:type="page"/>
      </w:r>
    </w:p>
    <w:p w14:paraId="19751363" w14:textId="52BCC37E" w:rsidR="007B6473" w:rsidRDefault="00646F9F" w:rsidP="00986AB3">
      <w:pPr>
        <w:pStyle w:val="Top3"/>
      </w:pPr>
      <w:bookmarkStart w:id="248" w:name="_Toc146318030"/>
      <w:bookmarkStart w:id="249" w:name="_Toc152431176"/>
      <w:bookmarkStart w:id="250" w:name="_Toc153383763"/>
      <w:r>
        <w:lastRenderedPageBreak/>
        <w:t>Biểu đồ</w:t>
      </w:r>
      <w:bookmarkEnd w:id="247"/>
      <w:bookmarkEnd w:id="248"/>
      <w:bookmarkEnd w:id="249"/>
      <w:bookmarkEnd w:id="250"/>
    </w:p>
    <w:p w14:paraId="3B75778F" w14:textId="77777777" w:rsidR="007B6473" w:rsidRPr="00216FB7" w:rsidRDefault="00646F9F">
      <w:pPr>
        <w:spacing w:after="120" w:line="240" w:lineRule="auto"/>
        <w:rPr>
          <w:rFonts w:ascii="Times New Roman" w:eastAsia="Times New Roman" w:hAnsi="Times New Roman" w:cs="Times New Roman"/>
          <w:b/>
          <w:i/>
          <w:sz w:val="26"/>
          <w:szCs w:val="26"/>
        </w:rPr>
      </w:pPr>
      <w:r w:rsidRPr="00216FB7">
        <w:rPr>
          <w:rFonts w:ascii="Times New Roman" w:eastAsia="Times New Roman" w:hAnsi="Times New Roman" w:cs="Times New Roman"/>
          <w:b/>
          <w:i/>
          <w:sz w:val="26"/>
          <w:szCs w:val="26"/>
        </w:rPr>
        <w:t>Activity</w:t>
      </w:r>
    </w:p>
    <w:p w14:paraId="2B5DDC10" w14:textId="77777777" w:rsidR="007B6473" w:rsidRDefault="00216FB7" w:rsidP="00D761BB">
      <w:pPr>
        <w:keepNext/>
        <w:spacing w:after="120" w:line="240" w:lineRule="auto"/>
      </w:pPr>
      <w:r>
        <w:rPr>
          <w:rFonts w:ascii="Times New Roman" w:eastAsia="Times New Roman" w:hAnsi="Times New Roman" w:cs="Times New Roman"/>
          <w:b/>
          <w:i/>
          <w:noProof/>
          <w:sz w:val="26"/>
          <w:szCs w:val="26"/>
        </w:rPr>
        <w:drawing>
          <wp:inline distT="0" distB="0" distL="0" distR="0" wp14:anchorId="5BEE230A" wp14:editId="228126D8">
            <wp:extent cx="6505992" cy="6015355"/>
            <wp:effectExtent l="0" t="0" r="9525" b="4445"/>
            <wp:docPr id="533884761" name="Picture 53388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4761" name="Picture 533884761"/>
                    <pic:cNvPicPr/>
                  </pic:nvPicPr>
                  <pic:blipFill>
                    <a:blip r:embed="rId46">
                      <a:extLst>
                        <a:ext uri="{28A0092B-C50C-407E-A947-70E740481C1C}">
                          <a14:useLocalDpi xmlns:a14="http://schemas.microsoft.com/office/drawing/2010/main" val="0"/>
                        </a:ext>
                      </a:extLst>
                    </a:blip>
                    <a:stretch>
                      <a:fillRect/>
                    </a:stretch>
                  </pic:blipFill>
                  <pic:spPr>
                    <a:xfrm>
                      <a:off x="0" y="0"/>
                      <a:ext cx="6505992" cy="6015355"/>
                    </a:xfrm>
                    <a:prstGeom prst="rect">
                      <a:avLst/>
                    </a:prstGeom>
                  </pic:spPr>
                </pic:pic>
              </a:graphicData>
            </a:graphic>
          </wp:inline>
        </w:drawing>
      </w:r>
    </w:p>
    <w:p w14:paraId="105F9ADF" w14:textId="049A39FA" w:rsidR="007A3078" w:rsidRDefault="00092A0A" w:rsidP="007654ED">
      <w:pPr>
        <w:pStyle w:val="Caption"/>
        <w:jc w:val="center"/>
        <w:rPr>
          <w:rFonts w:ascii="Times New Roman" w:eastAsia="Times New Roman" w:hAnsi="Times New Roman" w:cs="Times New Roman"/>
          <w:b/>
          <w:i w:val="0"/>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34</w:t>
      </w:r>
      <w:r w:rsidR="00E56A17">
        <w:rPr>
          <w:noProof/>
        </w:rPr>
        <w:fldChar w:fldCharType="end"/>
      </w:r>
      <w:r w:rsidR="00D761BB">
        <w:t>.</w:t>
      </w:r>
      <w:r>
        <w:t xml:space="preserve"> Activity T</w:t>
      </w:r>
      <w:r w:rsidR="00A66F93">
        <w:t>hêm Nhà Cung Cấp</w:t>
      </w:r>
      <w:r w:rsidR="007A3078">
        <w:rPr>
          <w:rFonts w:ascii="Times New Roman" w:eastAsia="Times New Roman" w:hAnsi="Times New Roman" w:cs="Times New Roman"/>
          <w:b/>
          <w:sz w:val="26"/>
          <w:szCs w:val="26"/>
        </w:rPr>
        <w:br w:type="page"/>
      </w:r>
    </w:p>
    <w:p w14:paraId="71C57911" w14:textId="32D0D3F1" w:rsidR="007B6473" w:rsidRDefault="00646F9F">
      <w:pPr>
        <w:spacing w:after="120" w:line="240" w:lineRule="auto"/>
        <w:rPr>
          <w:rFonts w:ascii="Times New Roman" w:eastAsia="Times New Roman" w:hAnsi="Times New Roman" w:cs="Times New Roman"/>
          <w:b/>
          <w:sz w:val="26"/>
          <w:szCs w:val="26"/>
        </w:rPr>
      </w:pPr>
      <w:r w:rsidRPr="00216FB7">
        <w:rPr>
          <w:rFonts w:ascii="Times New Roman" w:eastAsia="Times New Roman" w:hAnsi="Times New Roman" w:cs="Times New Roman"/>
          <w:b/>
          <w:i/>
          <w:sz w:val="26"/>
          <w:szCs w:val="26"/>
        </w:rPr>
        <w:lastRenderedPageBreak/>
        <w:t>Sequence</w:t>
      </w:r>
    </w:p>
    <w:p w14:paraId="110A9DFA" w14:textId="77777777" w:rsidR="00FB359D" w:rsidRDefault="00092A0A" w:rsidP="00FB359D">
      <w:pPr>
        <w:keepNext/>
        <w:jc w:val="center"/>
      </w:pPr>
      <w:r>
        <w:rPr>
          <w:noProof/>
        </w:rPr>
        <w:drawing>
          <wp:inline distT="0" distB="0" distL="0" distR="0" wp14:anchorId="6A63B8AC" wp14:editId="1E9FA3BC">
            <wp:extent cx="6511925" cy="5075555"/>
            <wp:effectExtent l="0" t="0" r="3175" b="0"/>
            <wp:docPr id="343855231" name="Picture 34385523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55231" name="Picture 19" descr="A diagram of a project&#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1925" cy="5075555"/>
                    </a:xfrm>
                    <a:prstGeom prst="rect">
                      <a:avLst/>
                    </a:prstGeom>
                    <a:noFill/>
                    <a:ln>
                      <a:noFill/>
                    </a:ln>
                  </pic:spPr>
                </pic:pic>
              </a:graphicData>
            </a:graphic>
          </wp:inline>
        </w:drawing>
      </w:r>
    </w:p>
    <w:p w14:paraId="3FC27E02" w14:textId="5E1DEF2E" w:rsidR="007B6473" w:rsidRDefault="00FB359D" w:rsidP="00FB359D">
      <w:pPr>
        <w:pStyle w:val="Caption"/>
        <w:jc w:val="center"/>
        <w:rPr>
          <w:rFonts w:ascii="Times New Roman" w:eastAsia="Times New Roman" w:hAnsi="Times New Roman" w:cs="Times New Roman"/>
          <w:b/>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35</w:t>
      </w:r>
      <w:r w:rsidR="00E56A17">
        <w:rPr>
          <w:noProof/>
        </w:rPr>
        <w:fldChar w:fldCharType="end"/>
      </w:r>
      <w:r w:rsidRPr="00370F3E">
        <w:t>. Sequence Thêm Nhà Cung Cấp</w:t>
      </w:r>
    </w:p>
    <w:p w14:paraId="2368DDE2" w14:textId="387296BE" w:rsidR="007B6473" w:rsidRDefault="00646F9F" w:rsidP="007A3078">
      <w:pPr>
        <w:pStyle w:val="Top2"/>
      </w:pPr>
      <w:bookmarkStart w:id="251" w:name="_Toc146233578"/>
      <w:bookmarkStart w:id="252" w:name="_Toc146318031"/>
      <w:bookmarkStart w:id="253" w:name="_Toc152431177"/>
      <w:bookmarkStart w:id="254" w:name="_Toc153383764"/>
      <w:r>
        <w:t>UC018_</w:t>
      </w:r>
      <w:r w:rsidR="00EE7D55" w:rsidRPr="00434AB4">
        <w:t>Tìm Nhà Cung Cấp</w:t>
      </w:r>
      <w:bookmarkEnd w:id="251"/>
      <w:bookmarkEnd w:id="252"/>
      <w:bookmarkEnd w:id="253"/>
      <w:bookmarkEnd w:id="254"/>
    </w:p>
    <w:p w14:paraId="0914E1B3" w14:textId="3879174F" w:rsidR="007B6473" w:rsidRDefault="00646F9F" w:rsidP="007A3078">
      <w:pPr>
        <w:pStyle w:val="Top3"/>
      </w:pPr>
      <w:bookmarkStart w:id="255" w:name="_Toc146233579"/>
      <w:bookmarkStart w:id="256" w:name="_Toc146318032"/>
      <w:bookmarkStart w:id="257" w:name="_Toc152431178"/>
      <w:bookmarkStart w:id="258" w:name="_Toc153383765"/>
      <w:r>
        <w:t>Mô tả use case UC018</w:t>
      </w:r>
      <w:bookmarkEnd w:id="255"/>
      <w:bookmarkEnd w:id="256"/>
      <w:bookmarkEnd w:id="257"/>
      <w:bookmarkEnd w:id="258"/>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268"/>
        <w:gridCol w:w="6152"/>
      </w:tblGrid>
      <w:tr w:rsidR="007B6473" w14:paraId="4120BAB1" w14:textId="77777777" w:rsidTr="00B907ED">
        <w:trPr>
          <w:trHeight w:val="51"/>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528" w14:textId="62CD2636" w:rsidR="007B6473" w:rsidRPr="007A3078" w:rsidRDefault="00646F9F" w:rsidP="007A3078">
            <w:pPr>
              <w:spacing w:after="0" w:line="276" w:lineRule="auto"/>
              <w:ind w:right="-920"/>
              <w:rPr>
                <w:rFonts w:ascii="Times New Roman" w:eastAsia="Times New Roman" w:hAnsi="Times New Roman" w:cs="Times New Roman"/>
                <w:sz w:val="24"/>
                <w:szCs w:val="24"/>
              </w:rPr>
            </w:pPr>
            <w:r w:rsidRPr="007A3078">
              <w:rPr>
                <w:rFonts w:ascii="Times New Roman" w:eastAsia="Times New Roman" w:hAnsi="Times New Roman" w:cs="Times New Roman"/>
                <w:b/>
                <w:sz w:val="24"/>
                <w:szCs w:val="24"/>
              </w:rPr>
              <w:t>Use case:</w:t>
            </w:r>
            <w:r w:rsidRPr="007A3078">
              <w:rPr>
                <w:rFonts w:ascii="Times New Roman" w:eastAsia="Times New Roman" w:hAnsi="Times New Roman" w:cs="Times New Roman"/>
                <w:sz w:val="24"/>
                <w:szCs w:val="24"/>
              </w:rPr>
              <w:t xml:space="preserve"> UC018_</w:t>
            </w:r>
            <w:r w:rsidR="006A00A2" w:rsidRPr="007A3078">
              <w:rPr>
                <w:rFonts w:ascii="Times New Roman" w:eastAsia="Times New Roman" w:hAnsi="Times New Roman" w:cs="Times New Roman"/>
                <w:sz w:val="24"/>
                <w:szCs w:val="24"/>
              </w:rPr>
              <w:t>Tìm Nhà Cung Cấp</w:t>
            </w:r>
          </w:p>
        </w:tc>
      </w:tr>
      <w:tr w:rsidR="007B6473" w14:paraId="1A71A059" w14:textId="77777777" w:rsidTr="007A307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A6E3C2" w14:textId="77777777" w:rsidR="007B6473" w:rsidRPr="007A3078" w:rsidRDefault="00646F9F" w:rsidP="007A3078">
            <w:pPr>
              <w:spacing w:after="0" w:line="276" w:lineRule="auto"/>
              <w:ind w:right="-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C450B" w14:textId="6836415C" w:rsidR="007B6473" w:rsidRPr="007A3078" w:rsidRDefault="00582F8F"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Tìm thông tin nhà cung cấp</w:t>
            </w:r>
          </w:p>
        </w:tc>
      </w:tr>
      <w:tr w:rsidR="007B6473" w14:paraId="26A319C1" w14:textId="77777777" w:rsidTr="003A38E2">
        <w:trPr>
          <w:trHeight w:val="391"/>
        </w:trPr>
        <w:tc>
          <w:tcPr>
            <w:tcW w:w="183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142138A6" w14:textId="77777777" w:rsidR="007B6473" w:rsidRPr="007A3078" w:rsidRDefault="00646F9F" w:rsidP="007A3078">
            <w:pPr>
              <w:spacing w:after="0" w:line="276" w:lineRule="auto"/>
              <w:ind w:right="-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Mô tả sơ lược:</w:t>
            </w:r>
          </w:p>
        </w:tc>
        <w:tc>
          <w:tcPr>
            <w:tcW w:w="8420" w:type="dxa"/>
            <w:gridSpan w:val="2"/>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5986E243" w14:textId="21860D95" w:rsidR="007B6473" w:rsidRPr="007A3078" w:rsidRDefault="00776256"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Giúp NVQL tìm kiếm </w:t>
            </w:r>
            <w:r w:rsidR="00CA6D5A" w:rsidRPr="007A3078">
              <w:rPr>
                <w:rFonts w:ascii="Times New Roman" w:eastAsia="Times New Roman" w:hAnsi="Times New Roman" w:cs="Times New Roman"/>
                <w:sz w:val="24"/>
                <w:szCs w:val="24"/>
              </w:rPr>
              <w:t>nhà cung cấp nhanh chóng</w:t>
            </w:r>
          </w:p>
        </w:tc>
      </w:tr>
      <w:tr w:rsidR="007B6473" w14:paraId="538D6D1E" w14:textId="77777777" w:rsidTr="003A38E2">
        <w:trPr>
          <w:trHeight w:val="93"/>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1FCCCA" w14:textId="77777777" w:rsidR="007B6473" w:rsidRPr="007A3078" w:rsidRDefault="00646F9F" w:rsidP="007A3078">
            <w:pPr>
              <w:spacing w:after="0" w:line="276" w:lineRule="auto"/>
              <w:ind w:right="-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Actor chính:</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004CC2" w14:textId="623B8480" w:rsidR="007B6473" w:rsidRPr="007A3078" w:rsidRDefault="00646F9F"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 </w:t>
            </w:r>
            <w:r w:rsidR="00BC1703" w:rsidRPr="007A3078">
              <w:rPr>
                <w:rFonts w:ascii="Times New Roman" w:eastAsia="Times New Roman" w:hAnsi="Times New Roman" w:cs="Times New Roman"/>
                <w:sz w:val="24"/>
                <w:szCs w:val="24"/>
              </w:rPr>
              <w:t>NVQL</w:t>
            </w:r>
          </w:p>
        </w:tc>
      </w:tr>
      <w:tr w:rsidR="007B6473" w14:paraId="03FD73BB" w14:textId="77777777" w:rsidTr="003A38E2">
        <w:trPr>
          <w:trHeight w:val="200"/>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39FEC0A" w14:textId="77777777" w:rsidR="007B6473" w:rsidRPr="007A3078" w:rsidRDefault="00646F9F"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Actor phụ:</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92F3B29" w14:textId="77777777" w:rsidR="007B6473" w:rsidRPr="007A3078" w:rsidRDefault="00646F9F"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Không</w:t>
            </w:r>
          </w:p>
        </w:tc>
      </w:tr>
      <w:tr w:rsidR="007B6473" w14:paraId="31A8507F" w14:textId="77777777" w:rsidTr="003A38E2">
        <w:trPr>
          <w:trHeight w:val="308"/>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D4D8CA0" w14:textId="77777777" w:rsidR="007B6473" w:rsidRPr="007A3078" w:rsidRDefault="00646F9F" w:rsidP="007A3078">
            <w:pPr>
              <w:spacing w:after="0" w:line="276" w:lineRule="auto"/>
              <w:ind w:right="-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Tiền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1898BD" w14:textId="3F0A37C5" w:rsidR="007B6473" w:rsidRPr="007A3078" w:rsidRDefault="00C620A3"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NVQL phải có tài khoản và đăng nhập thành công vào hệ thống và chọn chức năng tìm nhà cung cấp, nhà cung cấp phải có trong CSDL</w:t>
            </w:r>
          </w:p>
        </w:tc>
      </w:tr>
      <w:tr w:rsidR="007B6473" w14:paraId="41E38BF6" w14:textId="77777777" w:rsidTr="003A38E2">
        <w:trPr>
          <w:trHeight w:val="132"/>
        </w:trPr>
        <w:tc>
          <w:tcPr>
            <w:tcW w:w="183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24D6B4" w14:textId="77777777" w:rsidR="007B6473" w:rsidRPr="007A3078" w:rsidRDefault="00646F9F" w:rsidP="007A3078">
            <w:pPr>
              <w:spacing w:after="0" w:line="276" w:lineRule="auto"/>
              <w:ind w:right="-4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Hậu điều kiện:</w:t>
            </w:r>
          </w:p>
        </w:tc>
        <w:tc>
          <w:tcPr>
            <w:tcW w:w="84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4D8492" w14:textId="088B9A34" w:rsidR="007B6473" w:rsidRPr="007A3078" w:rsidRDefault="009A136F" w:rsidP="007A3078">
            <w:pPr>
              <w:spacing w:after="0" w:line="276" w:lineRule="auto"/>
              <w:ind w:right="-12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Tìm thành công nhà cung cấp</w:t>
            </w:r>
          </w:p>
        </w:tc>
      </w:tr>
      <w:tr w:rsidR="007B6473" w14:paraId="4C67377C" w14:textId="77777777" w:rsidTr="007A3078">
        <w:trPr>
          <w:trHeight w:val="56"/>
        </w:trPr>
        <w:tc>
          <w:tcPr>
            <w:tcW w:w="10255" w:type="dxa"/>
            <w:gridSpan w:val="3"/>
            <w:tcBorders>
              <w:top w:val="single" w:sz="4" w:space="0" w:color="auto"/>
              <w:left w:val="single" w:sz="6" w:space="0" w:color="000000"/>
              <w:bottom w:val="single" w:sz="4" w:space="0" w:color="auto"/>
              <w:right w:val="single" w:sz="6" w:space="0" w:color="000000"/>
            </w:tcBorders>
            <w:shd w:val="clear" w:color="auto" w:fill="BFBFBF"/>
            <w:tcMar>
              <w:top w:w="0" w:type="dxa"/>
              <w:left w:w="100" w:type="dxa"/>
              <w:bottom w:w="0" w:type="dxa"/>
              <w:right w:w="100" w:type="dxa"/>
            </w:tcMar>
          </w:tcPr>
          <w:p w14:paraId="517D3BAD" w14:textId="77777777" w:rsidR="007B6473" w:rsidRPr="007A3078" w:rsidRDefault="00646F9F" w:rsidP="007A3078">
            <w:pPr>
              <w:spacing w:after="0" w:line="276" w:lineRule="auto"/>
              <w:rPr>
                <w:rFonts w:ascii="Times New Roman" w:eastAsia="Times New Roman" w:hAnsi="Times New Roman" w:cs="Times New Roman"/>
                <w:b/>
                <w:sz w:val="24"/>
                <w:szCs w:val="24"/>
              </w:rPr>
            </w:pPr>
            <w:r w:rsidRPr="007A3078">
              <w:rPr>
                <w:rFonts w:ascii="Times New Roman" w:eastAsia="Times New Roman" w:hAnsi="Times New Roman" w:cs="Times New Roman"/>
                <w:b/>
                <w:sz w:val="24"/>
                <w:szCs w:val="24"/>
              </w:rPr>
              <w:t>Luồng sự kiện chính:</w:t>
            </w:r>
          </w:p>
        </w:tc>
      </w:tr>
      <w:tr w:rsidR="007B6473" w14:paraId="455A4CE7"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C86F82" w14:textId="22E7EA8D" w:rsidR="007B6473" w:rsidRPr="007A3078" w:rsidRDefault="009A136F" w:rsidP="007A3078">
            <w:pPr>
              <w:spacing w:after="0" w:line="276" w:lineRule="auto"/>
              <w:jc w:val="center"/>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NVQL</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6A9170" w14:textId="77777777" w:rsidR="007B6473" w:rsidRPr="007A3078" w:rsidRDefault="00646F9F" w:rsidP="007A3078">
            <w:pPr>
              <w:spacing w:after="0" w:line="276" w:lineRule="auto"/>
              <w:jc w:val="center"/>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Hệ Thống</w:t>
            </w:r>
          </w:p>
        </w:tc>
      </w:tr>
      <w:tr w:rsidR="007B6473" w14:paraId="2BE84A24" w14:textId="77777777" w:rsidTr="007A3078">
        <w:trPr>
          <w:trHeight w:val="51"/>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45243E" w14:textId="4AF08FB5" w:rsidR="007B6473" w:rsidRPr="007A3078" w:rsidRDefault="00646F9F" w:rsidP="007A3078">
            <w:pPr>
              <w:spacing w:after="0" w:line="276" w:lineRule="auto"/>
              <w:ind w:left="596" w:hanging="3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1</w:t>
            </w:r>
            <w:r w:rsidR="009A136F" w:rsidRPr="007A3078">
              <w:rPr>
                <w:rFonts w:ascii="Times New Roman" w:eastAsia="Times New Roman" w:hAnsi="Times New Roman" w:cs="Times New Roman"/>
                <w:sz w:val="24"/>
                <w:szCs w:val="24"/>
              </w:rPr>
              <w:t>. Nhập mã NCC cần tìm</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8C2EB2" w14:textId="77777777" w:rsidR="007B6473" w:rsidRPr="007A3078" w:rsidRDefault="00646F9F"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 </w:t>
            </w:r>
          </w:p>
        </w:tc>
      </w:tr>
      <w:tr w:rsidR="007B6473" w14:paraId="638F3705" w14:textId="77777777" w:rsidTr="007A3078">
        <w:trPr>
          <w:trHeight w:val="51"/>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9711B00" w14:textId="4D43FA2C" w:rsidR="007B6473" w:rsidRPr="007A3078" w:rsidRDefault="00646F9F" w:rsidP="007A3078">
            <w:pPr>
              <w:spacing w:after="0" w:line="276" w:lineRule="auto"/>
              <w:ind w:left="454" w:hanging="283"/>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lastRenderedPageBreak/>
              <w:t xml:space="preserve"> </w:t>
            </w:r>
            <w:r w:rsidR="008A2D3A" w:rsidRPr="007A3078">
              <w:rPr>
                <w:rFonts w:ascii="Times New Roman" w:eastAsia="Times New Roman" w:hAnsi="Times New Roman" w:cs="Times New Roman"/>
                <w:sz w:val="24"/>
                <w:szCs w:val="24"/>
              </w:rPr>
              <w:t xml:space="preserve">2. </w:t>
            </w:r>
            <w:r w:rsidR="003500B4" w:rsidRPr="007A3078">
              <w:rPr>
                <w:rFonts w:ascii="Times New Roman" w:eastAsia="Times New Roman" w:hAnsi="Times New Roman" w:cs="Times New Roman"/>
                <w:sz w:val="24"/>
                <w:szCs w:val="24"/>
              </w:rPr>
              <w:t>Chọn Tìm</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3259342" w14:textId="375AC024" w:rsidR="007B6473" w:rsidRPr="007A3078" w:rsidRDefault="007B6473" w:rsidP="007A3078">
            <w:pPr>
              <w:tabs>
                <w:tab w:val="right" w:pos="4756"/>
              </w:tabs>
              <w:spacing w:after="0" w:line="276" w:lineRule="auto"/>
              <w:rPr>
                <w:rFonts w:ascii="Times New Roman" w:eastAsia="Times New Roman" w:hAnsi="Times New Roman" w:cs="Times New Roman"/>
                <w:sz w:val="24"/>
                <w:szCs w:val="24"/>
              </w:rPr>
            </w:pPr>
          </w:p>
        </w:tc>
      </w:tr>
      <w:tr w:rsidR="007B6473" w14:paraId="626F5CF4" w14:textId="77777777" w:rsidTr="007A3078">
        <w:trPr>
          <w:trHeight w:val="138"/>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3EB82D" w14:textId="23B5AD74" w:rsidR="007B6473" w:rsidRPr="007A3078" w:rsidRDefault="007B6473" w:rsidP="007A3078">
            <w:pPr>
              <w:spacing w:after="0" w:line="276" w:lineRule="auto"/>
              <w:ind w:left="780" w:hanging="360"/>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92C4567" w14:textId="7C728176" w:rsidR="007B6473" w:rsidRPr="007A3078" w:rsidRDefault="00A07249" w:rsidP="007A3078">
            <w:pPr>
              <w:spacing w:after="0" w:line="276" w:lineRule="auto"/>
              <w:ind w:left="60"/>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3.  Kiểm tra định dạng mã </w:t>
            </w:r>
            <w:r w:rsidR="00505FE3" w:rsidRPr="007A3078">
              <w:rPr>
                <w:rFonts w:ascii="Times New Roman" w:eastAsia="Times New Roman" w:hAnsi="Times New Roman" w:cs="Times New Roman"/>
                <w:sz w:val="24"/>
                <w:szCs w:val="24"/>
              </w:rPr>
              <w:t>NCC</w:t>
            </w:r>
          </w:p>
        </w:tc>
      </w:tr>
      <w:tr w:rsidR="007B6473" w14:paraId="33FED631" w14:textId="77777777" w:rsidTr="007A3078">
        <w:trPr>
          <w:trHeight w:val="118"/>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4DE2FE" w14:textId="77777777" w:rsidR="007B6473" w:rsidRPr="007A3078" w:rsidRDefault="00646F9F"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80A08C1" w14:textId="16D2AA70" w:rsidR="007B6473" w:rsidRPr="007A3078" w:rsidRDefault="00A07249" w:rsidP="007A3078">
            <w:pPr>
              <w:spacing w:after="0" w:line="276" w:lineRule="auto"/>
              <w:rPr>
                <w:rFonts w:ascii="Times New Roman" w:eastAsia="Times New Roman" w:hAnsi="Times New Roman" w:cs="Times New Roman"/>
                <w:sz w:val="24"/>
                <w:szCs w:val="24"/>
              </w:rPr>
            </w:pPr>
            <w:r w:rsidRPr="007A3078">
              <w:rPr>
                <w:rFonts w:ascii="Times New Roman" w:hAnsi="Times New Roman" w:cs="Times New Roman"/>
                <w:sz w:val="24"/>
                <w:szCs w:val="24"/>
              </w:rPr>
              <w:t xml:space="preserve">4.Tìm </w:t>
            </w:r>
            <w:r w:rsidR="00505FE3" w:rsidRPr="007A3078">
              <w:rPr>
                <w:rFonts w:ascii="Times New Roman" w:hAnsi="Times New Roman" w:cs="Times New Roman"/>
                <w:bCs/>
                <w:sz w:val="24"/>
                <w:szCs w:val="24"/>
              </w:rPr>
              <w:t>NCC</w:t>
            </w:r>
            <w:r w:rsidRPr="007A3078">
              <w:rPr>
                <w:rFonts w:ascii="Times New Roman" w:hAnsi="Times New Roman" w:cs="Times New Roman"/>
                <w:sz w:val="24"/>
                <w:szCs w:val="24"/>
              </w:rPr>
              <w:t xml:space="preserve"> trong danh sách </w:t>
            </w:r>
            <w:r w:rsidR="00505FE3" w:rsidRPr="007A3078">
              <w:rPr>
                <w:rFonts w:ascii="Times New Roman" w:hAnsi="Times New Roman" w:cs="Times New Roman"/>
                <w:bCs/>
                <w:sz w:val="24"/>
                <w:szCs w:val="24"/>
              </w:rPr>
              <w:t>NCC</w:t>
            </w:r>
            <w:r w:rsidR="00826B30" w:rsidRPr="007A3078">
              <w:rPr>
                <w:rFonts w:ascii="Times New Roman" w:hAnsi="Times New Roman" w:cs="Times New Roman"/>
                <w:bCs/>
                <w:sz w:val="24"/>
                <w:szCs w:val="24"/>
              </w:rPr>
              <w:t xml:space="preserve"> theo </w:t>
            </w:r>
            <w:r w:rsidR="00826B30" w:rsidRPr="007A3078">
              <w:rPr>
                <w:rFonts w:ascii="Times New Roman" w:hAnsi="Times New Roman" w:cs="Times New Roman"/>
                <w:sz w:val="24"/>
                <w:szCs w:val="24"/>
              </w:rPr>
              <w:t xml:space="preserve">mã </w:t>
            </w:r>
            <w:r w:rsidR="00826B30" w:rsidRPr="007A3078">
              <w:rPr>
                <w:rFonts w:ascii="Times New Roman" w:hAnsi="Times New Roman" w:cs="Times New Roman"/>
                <w:bCs/>
                <w:sz w:val="24"/>
                <w:szCs w:val="24"/>
              </w:rPr>
              <w:t>NCC</w:t>
            </w:r>
          </w:p>
        </w:tc>
      </w:tr>
      <w:tr w:rsidR="00A07249" w14:paraId="15D060F7" w14:textId="77777777" w:rsidTr="007A3078">
        <w:trPr>
          <w:trHeight w:val="12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B9C2C17" w14:textId="77777777" w:rsidR="00A07249" w:rsidRPr="007A3078" w:rsidRDefault="00A07249" w:rsidP="007A3078">
            <w:pPr>
              <w:spacing w:after="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154305F" w14:textId="49389431" w:rsidR="00A07249" w:rsidRPr="007A3078" w:rsidRDefault="00A07249"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5.Trả về thông tin </w:t>
            </w:r>
            <w:r w:rsidR="00505FE3" w:rsidRPr="007A3078">
              <w:rPr>
                <w:rFonts w:ascii="Times New Roman" w:eastAsia="Times New Roman" w:hAnsi="Times New Roman" w:cs="Times New Roman"/>
                <w:sz w:val="24"/>
                <w:szCs w:val="24"/>
              </w:rPr>
              <w:t>NCC</w:t>
            </w:r>
          </w:p>
        </w:tc>
      </w:tr>
      <w:tr w:rsidR="007B6473" w14:paraId="0DF864BE" w14:textId="77777777" w:rsidTr="007A3078">
        <w:trPr>
          <w:trHeight w:val="51"/>
        </w:trPr>
        <w:tc>
          <w:tcPr>
            <w:tcW w:w="10255"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526BD5DD" w14:textId="77777777" w:rsidR="007B6473" w:rsidRPr="007A3078" w:rsidRDefault="00646F9F" w:rsidP="007A3078">
            <w:pPr>
              <w:spacing w:after="0" w:line="276" w:lineRule="auto"/>
              <w:rPr>
                <w:rFonts w:ascii="Times New Roman" w:eastAsia="Times New Roman" w:hAnsi="Times New Roman" w:cs="Times New Roman"/>
                <w:b/>
                <w:sz w:val="24"/>
                <w:szCs w:val="24"/>
              </w:rPr>
            </w:pPr>
            <w:r w:rsidRPr="007A3078">
              <w:rPr>
                <w:rFonts w:ascii="Times New Roman" w:eastAsia="Times New Roman" w:hAnsi="Times New Roman" w:cs="Times New Roman"/>
                <w:b/>
                <w:sz w:val="24"/>
                <w:szCs w:val="24"/>
              </w:rPr>
              <w:t>Luồng sự kiện thay thế:</w:t>
            </w:r>
          </w:p>
        </w:tc>
      </w:tr>
      <w:tr w:rsidR="007B6473" w14:paraId="163C88A8" w14:textId="77777777" w:rsidTr="007A3078">
        <w:trPr>
          <w:trHeight w:val="51"/>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3D7E41" w14:textId="4066946F" w:rsidR="007B6473" w:rsidRPr="007A3078" w:rsidRDefault="00A07249"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B21440E" w14:textId="7904E63E" w:rsidR="007B6473" w:rsidRPr="007A3078" w:rsidRDefault="00A07249"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 3.1. Thông báo nhập sai định dạng, yêu cầu nhập lại</w:t>
            </w:r>
          </w:p>
        </w:tc>
      </w:tr>
      <w:tr w:rsidR="007B6473" w14:paraId="24AE1450"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535805" w14:textId="03042782" w:rsidR="007B6473" w:rsidRPr="007A3078" w:rsidRDefault="00505FE3" w:rsidP="007A3078">
            <w:pPr>
              <w:pStyle w:val="ListParagraph"/>
              <w:numPr>
                <w:ilvl w:val="1"/>
                <w:numId w:val="11"/>
              </w:num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7647A21" w14:textId="4C01CA57" w:rsidR="007B6473" w:rsidRPr="007A3078" w:rsidRDefault="007B6473" w:rsidP="007A3078">
            <w:pPr>
              <w:spacing w:after="0" w:line="276" w:lineRule="auto"/>
              <w:rPr>
                <w:rFonts w:ascii="Times New Roman" w:eastAsia="Times New Roman" w:hAnsi="Times New Roman" w:cs="Times New Roman"/>
                <w:sz w:val="24"/>
                <w:szCs w:val="24"/>
              </w:rPr>
            </w:pPr>
          </w:p>
        </w:tc>
      </w:tr>
      <w:tr w:rsidR="00505FE3" w14:paraId="0C0528FF"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F12DBF" w14:textId="77777777" w:rsidR="00505FE3" w:rsidRPr="007A3078" w:rsidRDefault="00505FE3" w:rsidP="007A3078">
            <w:pPr>
              <w:pStyle w:val="ListParagraph"/>
              <w:spacing w:after="0" w:line="276" w:lineRule="auto"/>
              <w:ind w:left="1080"/>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B74D466" w14:textId="47A81EC7" w:rsidR="00505FE3" w:rsidRPr="007A3078" w:rsidRDefault="00862674"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3.3. Quay lại bước 1</w:t>
            </w:r>
          </w:p>
        </w:tc>
      </w:tr>
      <w:tr w:rsidR="005C4B03" w14:paraId="741CE47E"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3BBD60" w14:textId="77777777" w:rsidR="005C4B03" w:rsidRPr="007A3078" w:rsidRDefault="005C4B03" w:rsidP="007A3078">
            <w:pPr>
              <w:pStyle w:val="ListParagraph"/>
              <w:spacing w:after="0" w:line="276" w:lineRule="auto"/>
              <w:ind w:left="1080"/>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DCFE83" w14:textId="20E5F822" w:rsidR="005C4B03" w:rsidRPr="007A3078" w:rsidRDefault="005C4B03"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 xml:space="preserve">4.1. </w:t>
            </w:r>
            <w:r w:rsidR="00C4556F" w:rsidRPr="007A3078">
              <w:rPr>
                <w:rFonts w:ascii="Times New Roman" w:eastAsia="Times New Roman" w:hAnsi="Times New Roman" w:cs="Times New Roman"/>
                <w:sz w:val="24"/>
                <w:szCs w:val="24"/>
              </w:rPr>
              <w:t>Thông báo không tìm thấy NCC</w:t>
            </w:r>
          </w:p>
        </w:tc>
      </w:tr>
      <w:tr w:rsidR="005C4B03" w14:paraId="1D50DB68"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76AE30" w14:textId="039CD7C2" w:rsidR="005C4B03" w:rsidRPr="007A3078" w:rsidRDefault="00413B7F" w:rsidP="007A3078">
            <w:pPr>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4.2. 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B051704" w14:textId="77777777" w:rsidR="005C4B03" w:rsidRPr="007A3078" w:rsidRDefault="005C4B03" w:rsidP="007A3078">
            <w:pPr>
              <w:spacing w:after="0" w:line="276" w:lineRule="auto"/>
              <w:rPr>
                <w:rFonts w:ascii="Times New Roman" w:eastAsia="Times New Roman" w:hAnsi="Times New Roman" w:cs="Times New Roman"/>
                <w:sz w:val="24"/>
                <w:szCs w:val="24"/>
              </w:rPr>
            </w:pPr>
          </w:p>
        </w:tc>
      </w:tr>
      <w:tr w:rsidR="005C4B03" w14:paraId="56E7AE8C" w14:textId="77777777" w:rsidTr="007A307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1FDEE49" w14:textId="77777777" w:rsidR="005C4B03" w:rsidRPr="007A3078" w:rsidRDefault="005C4B03" w:rsidP="007A3078">
            <w:pPr>
              <w:pStyle w:val="ListParagraph"/>
              <w:spacing w:after="0" w:line="276" w:lineRule="auto"/>
              <w:ind w:left="1080"/>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5AB47A0" w14:textId="40B6FAE2" w:rsidR="005C4B03" w:rsidRPr="007A3078" w:rsidRDefault="00A82433" w:rsidP="00A236AB">
            <w:pPr>
              <w:keepNext/>
              <w:spacing w:after="0" w:line="276" w:lineRule="auto"/>
              <w:rPr>
                <w:rFonts w:ascii="Times New Roman" w:eastAsia="Times New Roman" w:hAnsi="Times New Roman" w:cs="Times New Roman"/>
                <w:sz w:val="24"/>
                <w:szCs w:val="24"/>
              </w:rPr>
            </w:pPr>
            <w:r w:rsidRPr="007A3078">
              <w:rPr>
                <w:rFonts w:ascii="Times New Roman" w:eastAsia="Times New Roman" w:hAnsi="Times New Roman" w:cs="Times New Roman"/>
                <w:sz w:val="24"/>
                <w:szCs w:val="24"/>
              </w:rPr>
              <w:t>4.3. Quay lại bước 1</w:t>
            </w:r>
          </w:p>
        </w:tc>
      </w:tr>
    </w:tbl>
    <w:p w14:paraId="5ECCF436" w14:textId="3896B4CF" w:rsidR="007B6473" w:rsidRDefault="004F10D2" w:rsidP="00B56752">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22</w:t>
      </w:r>
      <w:r w:rsidR="00E56A17">
        <w:rPr>
          <w:noProof/>
        </w:rPr>
        <w:fldChar w:fldCharType="end"/>
      </w:r>
      <w:r w:rsidR="00A236AB" w:rsidRPr="00631DD7">
        <w:t>.</w:t>
      </w:r>
      <w:r>
        <w:t xml:space="preserve"> Đặc tả Usecase Tìm Nhà Cung Cấp</w:t>
      </w:r>
    </w:p>
    <w:p w14:paraId="77C1A6FD" w14:textId="125C0AE5" w:rsidR="007B6473" w:rsidRDefault="00646F9F" w:rsidP="00134A6C">
      <w:pPr>
        <w:pStyle w:val="Top3"/>
      </w:pPr>
      <w:bookmarkStart w:id="259" w:name="_Toc146233580"/>
      <w:bookmarkStart w:id="260" w:name="_Toc146318033"/>
      <w:bookmarkStart w:id="261" w:name="_Toc152431179"/>
      <w:bookmarkStart w:id="262" w:name="_Toc153383766"/>
      <w:r>
        <w:t>Biểu đồ</w:t>
      </w:r>
      <w:bookmarkEnd w:id="259"/>
      <w:bookmarkEnd w:id="260"/>
      <w:bookmarkEnd w:id="261"/>
      <w:bookmarkEnd w:id="262"/>
    </w:p>
    <w:p w14:paraId="5B301CEA" w14:textId="77777777" w:rsidR="007B6473" w:rsidRPr="00C90FB1" w:rsidRDefault="00646F9F">
      <w:pPr>
        <w:spacing w:after="120" w:line="240" w:lineRule="auto"/>
        <w:rPr>
          <w:rFonts w:ascii="Times New Roman" w:eastAsia="Times New Roman" w:hAnsi="Times New Roman" w:cs="Times New Roman"/>
          <w:b/>
          <w:i/>
          <w:sz w:val="26"/>
          <w:szCs w:val="26"/>
        </w:rPr>
      </w:pPr>
      <w:r w:rsidRPr="00C90FB1">
        <w:rPr>
          <w:rFonts w:ascii="Times New Roman" w:eastAsia="Times New Roman" w:hAnsi="Times New Roman" w:cs="Times New Roman"/>
          <w:b/>
          <w:i/>
          <w:sz w:val="26"/>
          <w:szCs w:val="26"/>
        </w:rPr>
        <w:t>Activity</w:t>
      </w:r>
    </w:p>
    <w:p w14:paraId="1C93D50F" w14:textId="77777777" w:rsidR="007B6473" w:rsidRDefault="00C90FB1" w:rsidP="00695E6E">
      <w:pPr>
        <w:keepNext/>
        <w:spacing w:after="120" w:line="240" w:lineRule="auto"/>
      </w:pPr>
      <w:r>
        <w:rPr>
          <w:rFonts w:ascii="Times New Roman" w:eastAsia="Times New Roman" w:hAnsi="Times New Roman" w:cs="Times New Roman"/>
          <w:b/>
          <w:i/>
          <w:noProof/>
          <w:sz w:val="26"/>
          <w:szCs w:val="26"/>
        </w:rPr>
        <w:drawing>
          <wp:inline distT="0" distB="0" distL="0" distR="0" wp14:anchorId="003AB5AD" wp14:editId="6C9F3F66">
            <wp:extent cx="6511925" cy="4257675"/>
            <wp:effectExtent l="0" t="0" r="3175" b="9525"/>
            <wp:docPr id="518445059" name="Picture 51844505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45059" name="Picture 18" descr="A diagram of a company&#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6511925" cy="4257675"/>
                    </a:xfrm>
                    <a:prstGeom prst="rect">
                      <a:avLst/>
                    </a:prstGeom>
                  </pic:spPr>
                </pic:pic>
              </a:graphicData>
            </a:graphic>
          </wp:inline>
        </w:drawing>
      </w:r>
    </w:p>
    <w:p w14:paraId="5FABE2EC" w14:textId="7B5596F2" w:rsidR="00A66F93" w:rsidRPr="00C90FB1" w:rsidRDefault="00A66F93" w:rsidP="00695E6E">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36</w:t>
      </w:r>
      <w:r w:rsidR="00E56A17">
        <w:rPr>
          <w:noProof/>
        </w:rPr>
        <w:fldChar w:fldCharType="end"/>
      </w:r>
      <w:r w:rsidR="00695E6E" w:rsidRPr="00842B05">
        <w:t>.</w:t>
      </w:r>
      <w:r>
        <w:t xml:space="preserve"> Activity Tìm Nhà Cung Cấp</w:t>
      </w:r>
    </w:p>
    <w:p w14:paraId="629D65C9" w14:textId="77777777" w:rsidR="0002567F" w:rsidRDefault="0002567F">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38A64290" w14:textId="060E0333" w:rsidR="007B6473" w:rsidRPr="00C90FB1" w:rsidRDefault="00646F9F">
      <w:pPr>
        <w:spacing w:after="120" w:line="240" w:lineRule="auto"/>
        <w:rPr>
          <w:rFonts w:ascii="Times New Roman" w:eastAsia="Times New Roman" w:hAnsi="Times New Roman" w:cs="Times New Roman"/>
          <w:b/>
          <w:i/>
          <w:sz w:val="26"/>
          <w:szCs w:val="26"/>
        </w:rPr>
      </w:pPr>
      <w:r w:rsidRPr="00C90FB1">
        <w:rPr>
          <w:rFonts w:ascii="Times New Roman" w:eastAsia="Times New Roman" w:hAnsi="Times New Roman" w:cs="Times New Roman"/>
          <w:b/>
          <w:i/>
          <w:sz w:val="26"/>
          <w:szCs w:val="26"/>
        </w:rPr>
        <w:lastRenderedPageBreak/>
        <w:t>Sequence</w:t>
      </w:r>
    </w:p>
    <w:p w14:paraId="7EE0E34C" w14:textId="77777777" w:rsidR="003E02DA" w:rsidRDefault="00C069C5" w:rsidP="003E02DA">
      <w:pPr>
        <w:keepNext/>
        <w:jc w:val="center"/>
      </w:pPr>
      <w:r>
        <w:rPr>
          <w:noProof/>
        </w:rPr>
        <w:drawing>
          <wp:inline distT="0" distB="0" distL="0" distR="0" wp14:anchorId="3ACA1D18" wp14:editId="27B385B5">
            <wp:extent cx="6198069" cy="2618842"/>
            <wp:effectExtent l="0" t="0" r="0" b="0"/>
            <wp:docPr id="1076056738" name="Picture 107605673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56738" name="Picture 20"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58075" cy="2644196"/>
                    </a:xfrm>
                    <a:prstGeom prst="rect">
                      <a:avLst/>
                    </a:prstGeom>
                    <a:noFill/>
                    <a:ln>
                      <a:noFill/>
                    </a:ln>
                  </pic:spPr>
                </pic:pic>
              </a:graphicData>
            </a:graphic>
          </wp:inline>
        </w:drawing>
      </w:r>
    </w:p>
    <w:p w14:paraId="5D54666D" w14:textId="0B149589" w:rsidR="007B6473" w:rsidRDefault="003E02DA" w:rsidP="003E02DA">
      <w:pPr>
        <w:pStyle w:val="Caption"/>
        <w:jc w:val="center"/>
        <w:rPr>
          <w:rFonts w:ascii="Times New Roman" w:eastAsia="Times New Roman" w:hAnsi="Times New Roman" w:cs="Times New Roman"/>
          <w:b/>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37</w:t>
      </w:r>
      <w:r w:rsidR="00E56A17">
        <w:rPr>
          <w:noProof/>
        </w:rPr>
        <w:fldChar w:fldCharType="end"/>
      </w:r>
      <w:r>
        <w:t xml:space="preserve">. </w:t>
      </w:r>
      <w:r w:rsidRPr="00EE22BC">
        <w:t>Sequence Tìm Nhà Cung Cấp</w:t>
      </w:r>
    </w:p>
    <w:p w14:paraId="09EA54D1" w14:textId="7C7969DD" w:rsidR="007B6473" w:rsidRDefault="00646F9F" w:rsidP="00134A6C">
      <w:pPr>
        <w:pStyle w:val="Top2"/>
      </w:pPr>
      <w:bookmarkStart w:id="263" w:name="_Toc146233581"/>
      <w:bookmarkStart w:id="264" w:name="_Toc146318034"/>
      <w:bookmarkStart w:id="265" w:name="_Toc152431180"/>
      <w:bookmarkStart w:id="266" w:name="_Toc153383767"/>
      <w:r>
        <w:t>UC019</w:t>
      </w:r>
      <w:r w:rsidRPr="00016718">
        <w:t>_</w:t>
      </w:r>
      <w:r w:rsidR="00AF30B0" w:rsidRPr="00016718">
        <w:t>Xem Nhà Cung Cấp</w:t>
      </w:r>
      <w:bookmarkEnd w:id="263"/>
      <w:bookmarkEnd w:id="264"/>
      <w:bookmarkEnd w:id="265"/>
      <w:bookmarkEnd w:id="266"/>
    </w:p>
    <w:p w14:paraId="7DC49B02" w14:textId="7700AB58" w:rsidR="007B6473" w:rsidRDefault="00646F9F" w:rsidP="00134A6C">
      <w:pPr>
        <w:pStyle w:val="Top3"/>
      </w:pPr>
      <w:bookmarkStart w:id="267" w:name="_Toc146233582"/>
      <w:bookmarkStart w:id="268" w:name="_Toc146318035"/>
      <w:bookmarkStart w:id="269" w:name="_Toc152431181"/>
      <w:bookmarkStart w:id="270" w:name="_Toc153383768"/>
      <w:r>
        <w:t>Mô tả use case UC019</w:t>
      </w:r>
      <w:bookmarkEnd w:id="267"/>
      <w:bookmarkEnd w:id="268"/>
      <w:bookmarkEnd w:id="269"/>
      <w:bookmarkEnd w:id="270"/>
    </w:p>
    <w:tbl>
      <w:tblPr>
        <w:tblW w:w="10632" w:type="dxa"/>
        <w:tblInd w:w="-1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702"/>
        <w:gridCol w:w="3597"/>
        <w:gridCol w:w="5333"/>
      </w:tblGrid>
      <w:tr w:rsidR="007B6473" w14:paraId="7011AE20" w14:textId="77777777" w:rsidTr="007202F2">
        <w:trPr>
          <w:trHeight w:val="51"/>
        </w:trPr>
        <w:tc>
          <w:tcPr>
            <w:tcW w:w="10632"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7B87B2" w14:textId="4201E623" w:rsidR="007B6473" w:rsidRPr="00134A6C" w:rsidRDefault="00646F9F" w:rsidP="00134A6C">
            <w:pPr>
              <w:spacing w:before="120" w:after="0" w:line="276" w:lineRule="auto"/>
              <w:ind w:right="-920"/>
              <w:rPr>
                <w:rFonts w:ascii="Times New Roman" w:eastAsia="Times New Roman" w:hAnsi="Times New Roman" w:cs="Times New Roman"/>
                <w:sz w:val="24"/>
                <w:szCs w:val="24"/>
              </w:rPr>
            </w:pPr>
            <w:r w:rsidRPr="00134A6C">
              <w:rPr>
                <w:rFonts w:ascii="Times New Roman" w:eastAsia="Times New Roman" w:hAnsi="Times New Roman" w:cs="Times New Roman"/>
                <w:b/>
                <w:sz w:val="24"/>
                <w:szCs w:val="24"/>
              </w:rPr>
              <w:t xml:space="preserve">Use case: </w:t>
            </w:r>
            <w:r w:rsidRPr="00134A6C">
              <w:rPr>
                <w:rFonts w:ascii="Times New Roman" w:eastAsia="Times New Roman" w:hAnsi="Times New Roman" w:cs="Times New Roman"/>
                <w:sz w:val="24"/>
                <w:szCs w:val="24"/>
              </w:rPr>
              <w:t>UC019_</w:t>
            </w:r>
            <w:r w:rsidR="00AF30B0" w:rsidRPr="00134A6C">
              <w:rPr>
                <w:rFonts w:ascii="Times New Roman" w:eastAsia="Times New Roman" w:hAnsi="Times New Roman" w:cs="Times New Roman"/>
                <w:sz w:val="24"/>
                <w:szCs w:val="24"/>
              </w:rPr>
              <w:t>Xem Nhà Cung Cấp</w:t>
            </w:r>
          </w:p>
        </w:tc>
      </w:tr>
      <w:tr w:rsidR="007B6473" w14:paraId="13ADD26A" w14:textId="77777777" w:rsidTr="007202F2">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51E234" w14:textId="77777777" w:rsidR="007B6473" w:rsidRPr="00134A6C" w:rsidRDefault="00646F9F" w:rsidP="007202F2">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Mục đích:</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5FEA56" w14:textId="22EDBFB4" w:rsidR="007B6473" w:rsidRPr="00134A6C" w:rsidRDefault="00646F9F" w:rsidP="007202F2">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Giúp Nhân Viên </w:t>
            </w:r>
            <w:r w:rsidR="004C5E9E" w:rsidRPr="00134A6C">
              <w:rPr>
                <w:rFonts w:ascii="Times New Roman" w:eastAsia="Times New Roman" w:hAnsi="Times New Roman" w:cs="Times New Roman"/>
                <w:sz w:val="24"/>
                <w:szCs w:val="24"/>
              </w:rPr>
              <w:t>Quản Lý</w:t>
            </w:r>
            <w:r w:rsidR="002B6444" w:rsidRPr="00134A6C">
              <w:rPr>
                <w:rFonts w:ascii="Times New Roman" w:eastAsia="Times New Roman" w:hAnsi="Times New Roman" w:cs="Times New Roman"/>
                <w:sz w:val="24"/>
                <w:szCs w:val="24"/>
              </w:rPr>
              <w:t xml:space="preserve"> </w:t>
            </w:r>
            <w:r w:rsidR="00B10755" w:rsidRPr="00134A6C">
              <w:rPr>
                <w:rFonts w:ascii="Times New Roman" w:eastAsia="Times New Roman" w:hAnsi="Times New Roman" w:cs="Times New Roman"/>
                <w:sz w:val="24"/>
                <w:szCs w:val="24"/>
              </w:rPr>
              <w:t>xem</w:t>
            </w:r>
            <w:r w:rsidR="002B6444" w:rsidRPr="00134A6C">
              <w:rPr>
                <w:rFonts w:ascii="Times New Roman" w:eastAsia="Times New Roman" w:hAnsi="Times New Roman" w:cs="Times New Roman"/>
                <w:sz w:val="24"/>
                <w:szCs w:val="24"/>
              </w:rPr>
              <w:t xml:space="preserve"> thông tin NCC</w:t>
            </w:r>
          </w:p>
        </w:tc>
      </w:tr>
      <w:tr w:rsidR="007B6473" w14:paraId="31589D37" w14:textId="77777777" w:rsidTr="007202F2">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6DF903" w14:textId="77777777" w:rsidR="007B6473" w:rsidRPr="00134A6C" w:rsidRDefault="00646F9F" w:rsidP="007202F2">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Mô tả sơ lược:</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F6AD07" w14:textId="768059FB" w:rsidR="007B6473" w:rsidRPr="00134A6C" w:rsidRDefault="00646F9F" w:rsidP="007202F2">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Giúp </w:t>
            </w:r>
            <w:r w:rsidR="002B6444" w:rsidRPr="00134A6C">
              <w:rPr>
                <w:rFonts w:ascii="Times New Roman" w:eastAsia="Times New Roman" w:hAnsi="Times New Roman" w:cs="Times New Roman"/>
                <w:sz w:val="24"/>
                <w:szCs w:val="24"/>
              </w:rPr>
              <w:t xml:space="preserve">NVQL </w:t>
            </w:r>
            <w:r w:rsidR="00B10755" w:rsidRPr="00134A6C">
              <w:rPr>
                <w:rFonts w:ascii="Times New Roman" w:eastAsia="Times New Roman" w:hAnsi="Times New Roman" w:cs="Times New Roman"/>
                <w:sz w:val="24"/>
                <w:szCs w:val="24"/>
              </w:rPr>
              <w:t>xem</w:t>
            </w:r>
            <w:r w:rsidR="002B6444" w:rsidRPr="00134A6C">
              <w:rPr>
                <w:rFonts w:ascii="Times New Roman" w:eastAsia="Times New Roman" w:hAnsi="Times New Roman" w:cs="Times New Roman"/>
                <w:sz w:val="24"/>
                <w:szCs w:val="24"/>
              </w:rPr>
              <w:t xml:space="preserve"> các thông tin </w:t>
            </w:r>
            <w:r w:rsidR="00021C55" w:rsidRPr="00134A6C">
              <w:rPr>
                <w:rFonts w:ascii="Times New Roman" w:eastAsia="Times New Roman" w:hAnsi="Times New Roman" w:cs="Times New Roman"/>
                <w:sz w:val="24"/>
                <w:szCs w:val="24"/>
              </w:rPr>
              <w:t>của NCC</w:t>
            </w:r>
            <w:r w:rsidR="007C3DF7" w:rsidRPr="00134A6C">
              <w:rPr>
                <w:rFonts w:ascii="Times New Roman" w:eastAsia="Times New Roman" w:hAnsi="Times New Roman" w:cs="Times New Roman"/>
                <w:sz w:val="24"/>
                <w:szCs w:val="24"/>
              </w:rPr>
              <w:t xml:space="preserve"> đã chọn</w:t>
            </w:r>
          </w:p>
        </w:tc>
      </w:tr>
      <w:tr w:rsidR="007B6473" w14:paraId="1844AC0E" w14:textId="77777777" w:rsidTr="007202F2">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941F3F" w14:textId="77777777" w:rsidR="007B6473" w:rsidRPr="00134A6C" w:rsidRDefault="00646F9F" w:rsidP="007202F2">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Actor chính:</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7F8CAD" w14:textId="4B5E2C2B" w:rsidR="007B6473" w:rsidRPr="00134A6C" w:rsidRDefault="00646F9F" w:rsidP="007202F2">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Nhân Viên </w:t>
            </w:r>
            <w:r w:rsidR="00021C55" w:rsidRPr="00134A6C">
              <w:rPr>
                <w:rFonts w:ascii="Times New Roman" w:eastAsia="Times New Roman" w:hAnsi="Times New Roman" w:cs="Times New Roman"/>
                <w:sz w:val="24"/>
                <w:szCs w:val="24"/>
              </w:rPr>
              <w:t>Quản Lý</w:t>
            </w:r>
          </w:p>
        </w:tc>
      </w:tr>
      <w:tr w:rsidR="007B6473" w14:paraId="61F11262" w14:textId="77777777" w:rsidTr="007202F2">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895B72" w14:textId="77777777" w:rsidR="007B6473" w:rsidRPr="00134A6C" w:rsidRDefault="00646F9F" w:rsidP="007202F2">
            <w:pPr>
              <w:spacing w:before="120" w:after="0" w:line="276" w:lineRule="auto"/>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Actor phụ:</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85ED65" w14:textId="77777777" w:rsidR="007B6473" w:rsidRPr="00134A6C" w:rsidRDefault="00646F9F" w:rsidP="007202F2">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Không</w:t>
            </w:r>
          </w:p>
        </w:tc>
      </w:tr>
      <w:tr w:rsidR="007B6473" w14:paraId="2D47BED1" w14:textId="77777777" w:rsidTr="007202F2">
        <w:trPr>
          <w:trHeight w:val="247"/>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B1982" w14:textId="77777777" w:rsidR="007B6473" w:rsidRPr="00134A6C" w:rsidRDefault="00646F9F" w:rsidP="007202F2">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Tiền điều kiện:</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EE7D3F" w14:textId="16C34576" w:rsidR="007B6473" w:rsidRPr="00134A6C" w:rsidRDefault="00646F9F" w:rsidP="007202F2">
            <w:pPr>
              <w:spacing w:before="120" w:after="0" w:line="276" w:lineRule="auto"/>
              <w:ind w:right="-120"/>
              <w:jc w:val="both"/>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Đăng nhập thành công vào hệ thống</w:t>
            </w:r>
            <w:r w:rsidR="00B64E60" w:rsidRPr="00134A6C">
              <w:rPr>
                <w:rFonts w:ascii="Times New Roman" w:eastAsia="Times New Roman" w:hAnsi="Times New Roman" w:cs="Times New Roman"/>
                <w:sz w:val="24"/>
                <w:szCs w:val="24"/>
              </w:rPr>
              <w:t xml:space="preserve">, chọn chức năng xem </w:t>
            </w:r>
            <w:r w:rsidR="005E407A">
              <w:rPr>
                <w:rFonts w:ascii="Times New Roman" w:eastAsia="Times New Roman" w:hAnsi="Times New Roman" w:cs="Times New Roman"/>
                <w:sz w:val="24"/>
                <w:szCs w:val="24"/>
              </w:rPr>
              <w:t>NCC</w:t>
            </w:r>
            <w:r w:rsidR="00021C55" w:rsidRPr="00134A6C">
              <w:rPr>
                <w:rFonts w:ascii="Times New Roman" w:eastAsia="Times New Roman" w:hAnsi="Times New Roman" w:cs="Times New Roman"/>
                <w:sz w:val="24"/>
                <w:szCs w:val="24"/>
              </w:rPr>
              <w:t xml:space="preserve">, NCC </w:t>
            </w:r>
            <w:r w:rsidR="00DE37CC" w:rsidRPr="00134A6C">
              <w:rPr>
                <w:rFonts w:ascii="Times New Roman" w:eastAsia="Times New Roman" w:hAnsi="Times New Roman" w:cs="Times New Roman"/>
                <w:sz w:val="24"/>
                <w:szCs w:val="24"/>
              </w:rPr>
              <w:t>phải tồn tại trong CSDL</w:t>
            </w:r>
          </w:p>
        </w:tc>
      </w:tr>
      <w:tr w:rsidR="007B6473" w14:paraId="7F696C3D" w14:textId="77777777" w:rsidTr="007202F2">
        <w:trPr>
          <w:trHeight w:val="174"/>
        </w:trPr>
        <w:tc>
          <w:tcPr>
            <w:tcW w:w="1702"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3470251A" w14:textId="7467A00A" w:rsidR="007B6473" w:rsidRPr="00134A6C" w:rsidRDefault="007202F2" w:rsidP="007202F2">
            <w:pPr>
              <w:spacing w:before="120" w:after="0" w:line="276" w:lineRule="auto"/>
              <w:ind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646F9F" w:rsidRPr="00134A6C">
              <w:rPr>
                <w:rFonts w:ascii="Times New Roman" w:eastAsia="Times New Roman" w:hAnsi="Times New Roman" w:cs="Times New Roman"/>
                <w:sz w:val="24"/>
                <w:szCs w:val="24"/>
              </w:rPr>
              <w:t>ậu điều kiện:</w:t>
            </w:r>
          </w:p>
        </w:tc>
        <w:tc>
          <w:tcPr>
            <w:tcW w:w="8930" w:type="dxa"/>
            <w:gridSpan w:val="2"/>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4D4C33BB" w14:textId="5EEADF84" w:rsidR="007B6473" w:rsidRPr="00134A6C" w:rsidRDefault="00AD64B5" w:rsidP="007202F2">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Xem thành công thông tin NCC</w:t>
            </w:r>
          </w:p>
        </w:tc>
      </w:tr>
      <w:tr w:rsidR="007B6473" w14:paraId="2E449E6E" w14:textId="77777777" w:rsidTr="007202F2">
        <w:trPr>
          <w:trHeight w:val="122"/>
        </w:trPr>
        <w:tc>
          <w:tcPr>
            <w:tcW w:w="10632"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0A6A622A" w14:textId="77777777" w:rsidR="007B6473" w:rsidRPr="00134A6C" w:rsidRDefault="00646F9F" w:rsidP="00134A6C">
            <w:pPr>
              <w:spacing w:before="120" w:after="0" w:line="276" w:lineRule="auto"/>
              <w:rPr>
                <w:rFonts w:ascii="Times New Roman" w:eastAsia="Times New Roman" w:hAnsi="Times New Roman" w:cs="Times New Roman"/>
                <w:b/>
                <w:sz w:val="24"/>
                <w:szCs w:val="24"/>
              </w:rPr>
            </w:pPr>
            <w:r w:rsidRPr="00134A6C">
              <w:rPr>
                <w:rFonts w:ascii="Times New Roman" w:eastAsia="Times New Roman" w:hAnsi="Times New Roman" w:cs="Times New Roman"/>
                <w:b/>
                <w:sz w:val="24"/>
                <w:szCs w:val="24"/>
              </w:rPr>
              <w:t>Luồng sự kiện chính:</w:t>
            </w:r>
          </w:p>
        </w:tc>
      </w:tr>
      <w:tr w:rsidR="00187082" w14:paraId="0272E6B0" w14:textId="77777777" w:rsidTr="007202F2">
        <w:trPr>
          <w:trHeight w:val="130"/>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7EAC25" w14:textId="165645D4" w:rsidR="00187082" w:rsidRPr="00134A6C" w:rsidRDefault="00187082" w:rsidP="00134A6C">
            <w:pPr>
              <w:spacing w:before="120" w:after="0" w:line="276" w:lineRule="auto"/>
              <w:jc w:val="center"/>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NV</w:t>
            </w:r>
            <w:r w:rsidR="00105652" w:rsidRPr="00134A6C">
              <w:rPr>
                <w:rFonts w:ascii="Times New Roman" w:eastAsia="Times New Roman" w:hAnsi="Times New Roman" w:cs="Times New Roman"/>
                <w:sz w:val="24"/>
                <w:szCs w:val="24"/>
              </w:rPr>
              <w:t>QL</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9EB42D" w14:textId="0F4E23A9" w:rsidR="00187082" w:rsidRPr="00134A6C" w:rsidRDefault="00187082" w:rsidP="00134A6C">
            <w:pPr>
              <w:spacing w:before="120" w:after="0" w:line="276" w:lineRule="auto"/>
              <w:jc w:val="center"/>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Hệ Thống</w:t>
            </w:r>
          </w:p>
        </w:tc>
      </w:tr>
      <w:tr w:rsidR="00187082" w14:paraId="2073D557" w14:textId="77777777" w:rsidTr="007202F2">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08943B" w14:textId="10D11261" w:rsidR="00187082" w:rsidRPr="00134A6C" w:rsidRDefault="00187082" w:rsidP="00134A6C">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1. Chọn N</w:t>
            </w:r>
            <w:r w:rsidR="00105652" w:rsidRPr="00134A6C">
              <w:rPr>
                <w:rFonts w:ascii="Times New Roman" w:eastAsia="Times New Roman" w:hAnsi="Times New Roman" w:cs="Times New Roman"/>
                <w:sz w:val="24"/>
                <w:szCs w:val="24"/>
              </w:rPr>
              <w:t>CC</w:t>
            </w:r>
            <w:r w:rsidRPr="00134A6C">
              <w:rPr>
                <w:rFonts w:ascii="Times New Roman" w:eastAsia="Times New Roman" w:hAnsi="Times New Roman" w:cs="Times New Roman"/>
                <w:sz w:val="24"/>
                <w:szCs w:val="24"/>
              </w:rPr>
              <w:t xml:space="preserve"> cần xem thông tin </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D2B47F2" w14:textId="2F37C306" w:rsidR="00187082" w:rsidRPr="00134A6C" w:rsidRDefault="00187082" w:rsidP="00134A6C">
            <w:pPr>
              <w:spacing w:before="120" w:after="0" w:line="276" w:lineRule="auto"/>
              <w:ind w:left="454"/>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w:t>
            </w:r>
          </w:p>
        </w:tc>
      </w:tr>
      <w:tr w:rsidR="00187082" w14:paraId="5084AE10" w14:textId="77777777" w:rsidTr="007202F2">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CC2B4F" w14:textId="0941862A" w:rsidR="00187082" w:rsidRPr="00134A6C" w:rsidRDefault="00187082" w:rsidP="00134A6C">
            <w:pPr>
              <w:spacing w:before="120" w:after="0" w:line="276" w:lineRule="auto"/>
              <w:ind w:left="454"/>
              <w:rPr>
                <w:rFonts w:ascii="Times New Roman" w:eastAsia="Times New Roman" w:hAnsi="Times New Roman" w:cs="Times New Roman"/>
                <w:sz w:val="24"/>
                <w:szCs w:val="24"/>
              </w:rPr>
            </w:pP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1A6367A" w14:textId="6BF8FDDB" w:rsidR="00187082" w:rsidRPr="00134A6C" w:rsidRDefault="00187082" w:rsidP="00134A6C">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2. Lấy dữ liệu </w:t>
            </w:r>
            <w:r w:rsidR="00105652" w:rsidRPr="00134A6C">
              <w:rPr>
                <w:rFonts w:ascii="Times New Roman" w:eastAsia="Times New Roman" w:hAnsi="Times New Roman" w:cs="Times New Roman"/>
                <w:sz w:val="24"/>
                <w:szCs w:val="24"/>
              </w:rPr>
              <w:t>NCC</w:t>
            </w:r>
            <w:r w:rsidRPr="00134A6C">
              <w:rPr>
                <w:rFonts w:ascii="Times New Roman" w:eastAsia="Times New Roman" w:hAnsi="Times New Roman" w:cs="Times New Roman"/>
                <w:sz w:val="24"/>
                <w:szCs w:val="24"/>
              </w:rPr>
              <w:t xml:space="preserve"> từ CSDL</w:t>
            </w:r>
          </w:p>
        </w:tc>
      </w:tr>
      <w:tr w:rsidR="00187082" w14:paraId="1033CB5F" w14:textId="77777777" w:rsidTr="007202F2">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1685CD" w14:textId="1A6652C2" w:rsidR="00187082" w:rsidRPr="00134A6C" w:rsidRDefault="00187082" w:rsidP="00134A6C">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17CD82" w14:textId="10E0F5A9" w:rsidR="00187082" w:rsidRPr="00134A6C" w:rsidRDefault="00187082" w:rsidP="00134A6C">
            <w:pPr>
              <w:spacing w:before="120" w:after="0" w:line="276" w:lineRule="auto"/>
              <w:ind w:left="454" w:hanging="337"/>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3. Hiển thị chi tiết </w:t>
            </w:r>
            <w:r w:rsidR="00033F16" w:rsidRPr="00134A6C">
              <w:rPr>
                <w:rFonts w:ascii="Times New Roman" w:eastAsia="Times New Roman" w:hAnsi="Times New Roman" w:cs="Times New Roman"/>
                <w:sz w:val="24"/>
                <w:szCs w:val="24"/>
              </w:rPr>
              <w:t>thông tin NCC</w:t>
            </w:r>
          </w:p>
        </w:tc>
      </w:tr>
      <w:tr w:rsidR="00374074" w14:paraId="7CD12F8D" w14:textId="77777777" w:rsidTr="007202F2">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38F082" w14:textId="2640FC64" w:rsidR="00374074" w:rsidRPr="00134A6C" w:rsidRDefault="008010B0" w:rsidP="00134A6C">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4. Chọn xem </w:t>
            </w:r>
            <w:r w:rsidR="00576FC2" w:rsidRPr="00134A6C">
              <w:rPr>
                <w:rFonts w:ascii="Times New Roman" w:eastAsia="Times New Roman" w:hAnsi="Times New Roman" w:cs="Times New Roman"/>
                <w:sz w:val="24"/>
                <w:szCs w:val="24"/>
              </w:rPr>
              <w:t>NCC</w:t>
            </w:r>
            <w:r w:rsidRPr="00134A6C">
              <w:rPr>
                <w:rFonts w:ascii="Times New Roman" w:eastAsia="Times New Roman" w:hAnsi="Times New Roman" w:cs="Times New Roman"/>
                <w:sz w:val="24"/>
                <w:szCs w:val="24"/>
              </w:rPr>
              <w:t xml:space="preserve"> khác</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E6FA9C7" w14:textId="77777777" w:rsidR="00374074" w:rsidRPr="00134A6C" w:rsidRDefault="00374074" w:rsidP="00134A6C">
            <w:pPr>
              <w:spacing w:before="120" w:after="0" w:line="276" w:lineRule="auto"/>
              <w:ind w:left="454" w:hanging="337"/>
              <w:rPr>
                <w:rFonts w:ascii="Times New Roman" w:eastAsia="Times New Roman" w:hAnsi="Times New Roman" w:cs="Times New Roman"/>
                <w:sz w:val="24"/>
                <w:szCs w:val="24"/>
              </w:rPr>
            </w:pPr>
          </w:p>
        </w:tc>
      </w:tr>
      <w:tr w:rsidR="00187082" w14:paraId="5F6C0128" w14:textId="77777777" w:rsidTr="007202F2">
        <w:trPr>
          <w:trHeight w:val="134"/>
        </w:trPr>
        <w:tc>
          <w:tcPr>
            <w:tcW w:w="10632"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2E0DB881" w14:textId="6DF2827E" w:rsidR="00187082" w:rsidRPr="00134A6C" w:rsidRDefault="008010B0" w:rsidP="00134A6C">
            <w:pPr>
              <w:spacing w:before="120" w:after="0" w:line="276" w:lineRule="auto"/>
              <w:rPr>
                <w:rFonts w:ascii="Times New Roman" w:eastAsia="Times New Roman" w:hAnsi="Times New Roman" w:cs="Times New Roman"/>
                <w:b/>
                <w:sz w:val="24"/>
                <w:szCs w:val="24"/>
              </w:rPr>
            </w:pPr>
            <w:r w:rsidRPr="00134A6C">
              <w:rPr>
                <w:rFonts w:ascii="Times New Roman" w:eastAsia="Times New Roman" w:hAnsi="Times New Roman" w:cs="Times New Roman"/>
                <w:b/>
                <w:bCs/>
                <w:sz w:val="24"/>
                <w:szCs w:val="24"/>
              </w:rPr>
              <w:t>Luồng sự kiện thay thế:</w:t>
            </w:r>
          </w:p>
        </w:tc>
      </w:tr>
      <w:tr w:rsidR="00187082" w14:paraId="1A566466" w14:textId="77777777" w:rsidTr="007202F2">
        <w:trPr>
          <w:trHeight w:val="128"/>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439F259" w14:textId="6AFD11D4" w:rsidR="00187082" w:rsidRPr="00134A6C" w:rsidRDefault="00D260A8" w:rsidP="00134A6C">
            <w:pPr>
              <w:spacing w:before="120" w:after="0" w:line="276" w:lineRule="auto"/>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w:t>
            </w:r>
            <w:r w:rsidR="00187082" w:rsidRPr="00134A6C">
              <w:rPr>
                <w:rFonts w:ascii="Times New Roman" w:eastAsia="Times New Roman" w:hAnsi="Times New Roman" w:cs="Times New Roman"/>
                <w:sz w:val="24"/>
                <w:szCs w:val="24"/>
              </w:rPr>
              <w:t>4.1. Chọn kết thúc</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E130291" w14:textId="3401ED69" w:rsidR="00187082" w:rsidRPr="00134A6C" w:rsidRDefault="00187082" w:rsidP="006A2A3F">
            <w:pPr>
              <w:keepNext/>
              <w:spacing w:before="120" w:after="0" w:line="276" w:lineRule="auto"/>
              <w:rPr>
                <w:rFonts w:ascii="Times New Roman" w:eastAsia="Times New Roman" w:hAnsi="Times New Roman" w:cs="Times New Roman"/>
                <w:sz w:val="24"/>
                <w:szCs w:val="24"/>
              </w:rPr>
            </w:pPr>
          </w:p>
        </w:tc>
      </w:tr>
    </w:tbl>
    <w:p w14:paraId="1793ACBA" w14:textId="0710F722" w:rsidR="006A2A3F" w:rsidRDefault="006A2A3F" w:rsidP="006A2A3F">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23</w:t>
      </w:r>
      <w:r w:rsidR="00E56A17">
        <w:rPr>
          <w:noProof/>
        </w:rPr>
        <w:fldChar w:fldCharType="end"/>
      </w:r>
      <w:r>
        <w:t xml:space="preserve">. </w:t>
      </w:r>
      <w:r w:rsidRPr="00A250F4">
        <w:t>Đặc tả Usecase Xem Nhà Cung Cấp</w:t>
      </w:r>
    </w:p>
    <w:p w14:paraId="6A17A27A" w14:textId="77777777" w:rsidR="00990E41" w:rsidRPr="00990E41" w:rsidRDefault="00990E41" w:rsidP="00990E41"/>
    <w:p w14:paraId="710B5F75" w14:textId="77EAAF74" w:rsidR="007B6473" w:rsidRDefault="00646F9F" w:rsidP="00986B8D">
      <w:pPr>
        <w:pStyle w:val="Top3"/>
      </w:pPr>
      <w:bookmarkStart w:id="271" w:name="_Toc146233583"/>
      <w:bookmarkStart w:id="272" w:name="_Toc146318036"/>
      <w:bookmarkStart w:id="273" w:name="_Toc152431182"/>
      <w:bookmarkStart w:id="274" w:name="_Toc153383769"/>
      <w:r>
        <w:lastRenderedPageBreak/>
        <w:t>Biểu đồ</w:t>
      </w:r>
      <w:bookmarkEnd w:id="271"/>
      <w:bookmarkEnd w:id="272"/>
      <w:bookmarkEnd w:id="273"/>
      <w:bookmarkEnd w:id="274"/>
    </w:p>
    <w:p w14:paraId="5C5A0C14" w14:textId="1211A234" w:rsidR="007B6473" w:rsidRPr="00B253E1" w:rsidRDefault="00646F9F">
      <w:pPr>
        <w:spacing w:after="120" w:line="240" w:lineRule="auto"/>
        <w:rPr>
          <w:rFonts w:ascii="Times New Roman" w:eastAsia="Times New Roman" w:hAnsi="Times New Roman" w:cs="Times New Roman"/>
          <w:b/>
          <w:i/>
          <w:sz w:val="26"/>
          <w:szCs w:val="26"/>
        </w:rPr>
      </w:pPr>
      <w:r w:rsidRPr="00B253E1">
        <w:rPr>
          <w:rFonts w:ascii="Times New Roman" w:eastAsia="Times New Roman" w:hAnsi="Times New Roman" w:cs="Times New Roman"/>
          <w:b/>
          <w:i/>
          <w:sz w:val="26"/>
          <w:szCs w:val="26"/>
        </w:rPr>
        <w:t>Activity</w:t>
      </w:r>
    </w:p>
    <w:p w14:paraId="63B8DB86" w14:textId="77777777" w:rsidR="007B6473" w:rsidRDefault="00B253E1" w:rsidP="000C2AA9">
      <w:pPr>
        <w:keepNext/>
        <w:spacing w:after="120" w:line="240" w:lineRule="auto"/>
      </w:pPr>
      <w:r>
        <w:rPr>
          <w:rFonts w:ascii="Times New Roman" w:eastAsia="Times New Roman" w:hAnsi="Times New Roman" w:cs="Times New Roman"/>
          <w:b/>
          <w:i/>
          <w:noProof/>
          <w:sz w:val="26"/>
          <w:szCs w:val="26"/>
        </w:rPr>
        <w:drawing>
          <wp:inline distT="0" distB="0" distL="0" distR="0" wp14:anchorId="29A41E50" wp14:editId="02984542">
            <wp:extent cx="6511925" cy="3923030"/>
            <wp:effectExtent l="0" t="0" r="3175" b="1270"/>
            <wp:docPr id="837157791" name="Picture 83715779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57791" name="Picture 19" descr="A diagram of a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511925" cy="3923030"/>
                    </a:xfrm>
                    <a:prstGeom prst="rect">
                      <a:avLst/>
                    </a:prstGeom>
                  </pic:spPr>
                </pic:pic>
              </a:graphicData>
            </a:graphic>
          </wp:inline>
        </w:drawing>
      </w:r>
    </w:p>
    <w:p w14:paraId="19D16EF7" w14:textId="52954C4C" w:rsidR="002F5055" w:rsidRPr="002F5055" w:rsidRDefault="00A66F93" w:rsidP="000C2AA9">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38</w:t>
      </w:r>
      <w:r w:rsidR="00E56A17">
        <w:rPr>
          <w:noProof/>
        </w:rPr>
        <w:fldChar w:fldCharType="end"/>
      </w:r>
      <w:r w:rsidR="000C2AA9">
        <w:t>.</w:t>
      </w:r>
      <w:r w:rsidR="002F5055">
        <w:t xml:space="preserve"> Activity Xem Nhà Cung Cấp</w:t>
      </w:r>
    </w:p>
    <w:p w14:paraId="2FC16F27" w14:textId="77777777" w:rsidR="007B6473" w:rsidRDefault="00646F9F">
      <w:pPr>
        <w:spacing w:after="120" w:line="240" w:lineRule="auto"/>
        <w:rPr>
          <w:rFonts w:ascii="Times New Roman" w:eastAsia="Times New Roman" w:hAnsi="Times New Roman" w:cs="Times New Roman"/>
          <w:b/>
          <w:sz w:val="26"/>
          <w:szCs w:val="26"/>
        </w:rPr>
      </w:pPr>
      <w:r w:rsidRPr="00B253E1">
        <w:rPr>
          <w:rFonts w:ascii="Times New Roman" w:eastAsia="Times New Roman" w:hAnsi="Times New Roman" w:cs="Times New Roman"/>
          <w:b/>
          <w:i/>
          <w:sz w:val="26"/>
          <w:szCs w:val="26"/>
        </w:rPr>
        <w:t>Sequence</w:t>
      </w:r>
    </w:p>
    <w:p w14:paraId="369D62B0" w14:textId="77777777" w:rsidR="007B6473" w:rsidRDefault="00EF7E3E" w:rsidP="00EF6C73">
      <w:pPr>
        <w:keepNext/>
      </w:pPr>
      <w:r>
        <w:rPr>
          <w:noProof/>
        </w:rPr>
        <w:drawing>
          <wp:inline distT="0" distB="0" distL="0" distR="0" wp14:anchorId="589D02C0" wp14:editId="0CFA2554">
            <wp:extent cx="6879080" cy="2699309"/>
            <wp:effectExtent l="0" t="0" r="0" b="6350"/>
            <wp:docPr id="386213688" name="Picture 38621368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3688" name="Picture 21" descr="A diagram of a projec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92980" cy="2704763"/>
                    </a:xfrm>
                    <a:prstGeom prst="rect">
                      <a:avLst/>
                    </a:prstGeom>
                    <a:noFill/>
                    <a:ln>
                      <a:noFill/>
                    </a:ln>
                  </pic:spPr>
                </pic:pic>
              </a:graphicData>
            </a:graphic>
          </wp:inline>
        </w:drawing>
      </w:r>
    </w:p>
    <w:p w14:paraId="53E51110" w14:textId="73D7947C" w:rsidR="002F5055" w:rsidRDefault="002F5055" w:rsidP="00EF6C73">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39</w:t>
      </w:r>
      <w:r w:rsidR="00E56A17">
        <w:rPr>
          <w:noProof/>
        </w:rPr>
        <w:fldChar w:fldCharType="end"/>
      </w:r>
      <w:r w:rsidR="00EF6C73" w:rsidRPr="006864EF">
        <w:t>.</w:t>
      </w:r>
      <w:r>
        <w:t xml:space="preserve"> Sequence Xem Nhà Cung Cấp</w:t>
      </w:r>
    </w:p>
    <w:p w14:paraId="5282376A" w14:textId="77777777" w:rsidR="00986B8D" w:rsidRPr="00986B8D" w:rsidRDefault="00986B8D" w:rsidP="00986B8D"/>
    <w:p w14:paraId="5157061A" w14:textId="6E1F05F5" w:rsidR="007B6473" w:rsidRDefault="00646F9F" w:rsidP="00986B8D">
      <w:pPr>
        <w:pStyle w:val="Top2"/>
      </w:pPr>
      <w:bookmarkStart w:id="275" w:name="_Toc146233584"/>
      <w:bookmarkStart w:id="276" w:name="_Toc146318037"/>
      <w:bookmarkStart w:id="277" w:name="_Toc152431183"/>
      <w:bookmarkStart w:id="278" w:name="_Toc153383770"/>
      <w:r>
        <w:lastRenderedPageBreak/>
        <w:t>UC020</w:t>
      </w:r>
      <w:r w:rsidRPr="00016718">
        <w:t>_</w:t>
      </w:r>
      <w:r w:rsidR="00AF30B0" w:rsidRPr="00016718">
        <w:t>Cập Nhật Nhà Cung Cấp</w:t>
      </w:r>
      <w:bookmarkEnd w:id="275"/>
      <w:bookmarkEnd w:id="276"/>
      <w:bookmarkEnd w:id="277"/>
      <w:bookmarkEnd w:id="278"/>
    </w:p>
    <w:p w14:paraId="1291FDB2" w14:textId="0CD0C934" w:rsidR="007B6473" w:rsidRDefault="00646F9F" w:rsidP="00986B8D">
      <w:pPr>
        <w:pStyle w:val="Top3"/>
      </w:pPr>
      <w:bookmarkStart w:id="279" w:name="_Toc146233585"/>
      <w:bookmarkStart w:id="280" w:name="_Toc146318038"/>
      <w:bookmarkStart w:id="281" w:name="_Toc152431184"/>
      <w:bookmarkStart w:id="282" w:name="_Toc153383771"/>
      <w:r>
        <w:t>Mô tả use case UC020</w:t>
      </w:r>
      <w:bookmarkEnd w:id="279"/>
      <w:bookmarkEnd w:id="280"/>
      <w:bookmarkEnd w:id="281"/>
      <w:bookmarkEnd w:id="282"/>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268"/>
        <w:gridCol w:w="6152"/>
      </w:tblGrid>
      <w:tr w:rsidR="007B6473" w14:paraId="734A563E" w14:textId="77777777" w:rsidTr="00BD10BF">
        <w:trPr>
          <w:trHeight w:val="141"/>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BE5EDF" w14:textId="27FA94BD" w:rsidR="007B6473" w:rsidRPr="00BD10BF" w:rsidRDefault="00646F9F" w:rsidP="00BD10BF">
            <w:pPr>
              <w:spacing w:after="120" w:line="276" w:lineRule="auto"/>
              <w:ind w:right="-920"/>
              <w:rPr>
                <w:rFonts w:ascii="Times New Roman" w:eastAsia="Times New Roman" w:hAnsi="Times New Roman" w:cs="Times New Roman"/>
                <w:sz w:val="24"/>
                <w:szCs w:val="24"/>
              </w:rPr>
            </w:pPr>
            <w:r w:rsidRPr="00BD10BF">
              <w:rPr>
                <w:rFonts w:ascii="Times New Roman" w:eastAsia="Times New Roman" w:hAnsi="Times New Roman" w:cs="Times New Roman"/>
                <w:b/>
                <w:sz w:val="24"/>
                <w:szCs w:val="24"/>
              </w:rPr>
              <w:t xml:space="preserve">Use case: </w:t>
            </w:r>
            <w:r w:rsidRPr="00BD10BF">
              <w:rPr>
                <w:rFonts w:ascii="Times New Roman" w:eastAsia="Times New Roman" w:hAnsi="Times New Roman" w:cs="Times New Roman"/>
                <w:sz w:val="24"/>
                <w:szCs w:val="24"/>
              </w:rPr>
              <w:t>UC020_</w:t>
            </w:r>
            <w:r w:rsidR="00AF30B0" w:rsidRPr="00BD10BF">
              <w:rPr>
                <w:rFonts w:ascii="Times New Roman" w:eastAsia="Times New Roman" w:hAnsi="Times New Roman" w:cs="Times New Roman"/>
                <w:sz w:val="24"/>
                <w:szCs w:val="24"/>
              </w:rPr>
              <w:t>Cập Nhật Nhà Cung Cấp</w:t>
            </w:r>
          </w:p>
        </w:tc>
      </w:tr>
      <w:tr w:rsidR="007B6473" w14:paraId="78D259F7" w14:textId="77777777" w:rsidTr="00BD10BF">
        <w:trPr>
          <w:trHeight w:val="104"/>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DB8270" w14:textId="77777777" w:rsidR="007B6473" w:rsidRPr="00BD10BF" w:rsidRDefault="00646F9F" w:rsidP="00BD10BF">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27A42E" w14:textId="32F6334A" w:rsidR="007B6473" w:rsidRPr="00BD10BF" w:rsidRDefault="00D43E34"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Cập nhật thông tin của NCC</w:t>
            </w:r>
          </w:p>
        </w:tc>
      </w:tr>
      <w:tr w:rsidR="007B6473" w14:paraId="6F83E44C" w14:textId="77777777" w:rsidTr="00BD10BF">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D25018" w14:textId="77777777" w:rsidR="007B6473" w:rsidRPr="00BD10BF" w:rsidRDefault="00646F9F" w:rsidP="00BD10BF">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5769D4" w14:textId="3DF08545" w:rsidR="007B6473" w:rsidRPr="00BD10BF" w:rsidRDefault="00D43E34"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Cập nhật các thông tin cần thay đổi của NCC</w:t>
            </w:r>
          </w:p>
        </w:tc>
      </w:tr>
      <w:tr w:rsidR="007B6473" w14:paraId="3A5AAE8C" w14:textId="77777777" w:rsidTr="00BD10BF">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DA223C" w14:textId="77777777" w:rsidR="007B6473" w:rsidRPr="00BD10BF" w:rsidRDefault="00646F9F" w:rsidP="00BD10BF">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Actor chính: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601D8F" w14:textId="0B7CE42F" w:rsidR="007B6473" w:rsidRPr="00BD10BF" w:rsidRDefault="00646F9F"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Nhân Viên </w:t>
            </w:r>
            <w:r w:rsidR="00D43E34" w:rsidRPr="00BD10BF">
              <w:rPr>
                <w:rFonts w:ascii="Times New Roman" w:eastAsia="Times New Roman" w:hAnsi="Times New Roman" w:cs="Times New Roman"/>
                <w:sz w:val="24"/>
                <w:szCs w:val="24"/>
              </w:rPr>
              <w:t>Quản Lý</w:t>
            </w:r>
          </w:p>
        </w:tc>
      </w:tr>
      <w:tr w:rsidR="007B6473" w14:paraId="1853F2E2" w14:textId="77777777" w:rsidTr="00BD10BF">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E70228" w14:textId="77777777" w:rsidR="007B6473" w:rsidRPr="00BD10BF" w:rsidRDefault="00646F9F"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Actor phụ:</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4A9572" w14:textId="77777777" w:rsidR="007B6473" w:rsidRPr="00BD10BF" w:rsidRDefault="00646F9F"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Không</w:t>
            </w:r>
          </w:p>
        </w:tc>
      </w:tr>
      <w:tr w:rsidR="007B6473" w14:paraId="613C8562" w14:textId="77777777" w:rsidTr="00BD10BF">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9991FB" w14:textId="77777777" w:rsidR="007B6473" w:rsidRPr="00BD10BF" w:rsidRDefault="00646F9F" w:rsidP="00BD10BF">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Tiền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8227C6" w14:textId="4D353447" w:rsidR="007B6473" w:rsidRPr="00BD10BF" w:rsidRDefault="00646F9F"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Đăng nhập thành công vào hệ thống</w:t>
            </w:r>
            <w:r w:rsidR="00D43E34" w:rsidRPr="00BD10BF">
              <w:rPr>
                <w:rFonts w:ascii="Times New Roman" w:eastAsia="Times New Roman" w:hAnsi="Times New Roman" w:cs="Times New Roman"/>
                <w:sz w:val="24"/>
                <w:szCs w:val="24"/>
              </w:rPr>
              <w:t>,</w:t>
            </w:r>
            <w:r w:rsidR="005C2A67" w:rsidRPr="00BD10BF">
              <w:rPr>
                <w:rFonts w:ascii="Times New Roman" w:eastAsia="Times New Roman" w:hAnsi="Times New Roman" w:cs="Times New Roman"/>
                <w:sz w:val="24"/>
                <w:szCs w:val="24"/>
              </w:rPr>
              <w:t>chọn chức năng cập nhật</w:t>
            </w:r>
            <w:r w:rsidR="00D43E34" w:rsidRPr="00BD10BF">
              <w:rPr>
                <w:rFonts w:ascii="Times New Roman" w:eastAsia="Times New Roman" w:hAnsi="Times New Roman" w:cs="Times New Roman"/>
                <w:sz w:val="24"/>
                <w:szCs w:val="24"/>
              </w:rPr>
              <w:t xml:space="preserve"> thông tin NCC </w:t>
            </w:r>
            <w:r w:rsidR="00C01F8B" w:rsidRPr="00BD10BF">
              <w:rPr>
                <w:rFonts w:ascii="Times New Roman" w:eastAsia="Times New Roman" w:hAnsi="Times New Roman" w:cs="Times New Roman"/>
                <w:sz w:val="24"/>
                <w:szCs w:val="24"/>
              </w:rPr>
              <w:t xml:space="preserve">và </w:t>
            </w:r>
            <w:r w:rsidR="00D43E34" w:rsidRPr="00BD10BF">
              <w:rPr>
                <w:rFonts w:ascii="Times New Roman" w:eastAsia="Times New Roman" w:hAnsi="Times New Roman" w:cs="Times New Roman"/>
                <w:sz w:val="24"/>
                <w:szCs w:val="24"/>
              </w:rPr>
              <w:t xml:space="preserve"> thông tin NCC phải tồn tại t</w:t>
            </w:r>
            <w:r w:rsidR="004D16D7" w:rsidRPr="00BD10BF">
              <w:rPr>
                <w:rFonts w:ascii="Times New Roman" w:eastAsia="Times New Roman" w:hAnsi="Times New Roman" w:cs="Times New Roman"/>
                <w:sz w:val="24"/>
                <w:szCs w:val="24"/>
              </w:rPr>
              <w:t>rong CSDL</w:t>
            </w:r>
          </w:p>
        </w:tc>
      </w:tr>
      <w:tr w:rsidR="007B6473" w14:paraId="1F3C320C" w14:textId="77777777" w:rsidTr="00BD10BF">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5F21E" w14:textId="77777777" w:rsidR="007B6473" w:rsidRPr="00BD10BF" w:rsidRDefault="00646F9F" w:rsidP="00BD10BF">
            <w:pPr>
              <w:spacing w:after="120" w:line="276" w:lineRule="auto"/>
              <w:ind w:right="-4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Hậu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B649DB" w14:textId="7441E57F" w:rsidR="007B6473" w:rsidRPr="00BD10BF" w:rsidRDefault="004D16D7" w:rsidP="00BD10BF">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Thông tin NCC được cập nhật thành công</w:t>
            </w:r>
          </w:p>
        </w:tc>
      </w:tr>
      <w:tr w:rsidR="00682529" w14:paraId="2DCE6669" w14:textId="77777777" w:rsidTr="00BD10BF">
        <w:trPr>
          <w:trHeight w:val="51"/>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1B09199" w14:textId="77777777" w:rsidR="00682529" w:rsidRPr="00BD10BF" w:rsidRDefault="00682529" w:rsidP="00BD10BF">
            <w:pPr>
              <w:spacing w:after="120" w:line="276" w:lineRule="auto"/>
              <w:rPr>
                <w:rFonts w:ascii="Times New Roman" w:eastAsia="Times New Roman" w:hAnsi="Times New Roman" w:cs="Times New Roman"/>
                <w:b/>
                <w:sz w:val="24"/>
                <w:szCs w:val="24"/>
              </w:rPr>
            </w:pPr>
            <w:r w:rsidRPr="00BD10BF">
              <w:rPr>
                <w:rFonts w:ascii="Times New Roman" w:eastAsia="Times New Roman" w:hAnsi="Times New Roman" w:cs="Times New Roman"/>
                <w:b/>
                <w:sz w:val="24"/>
                <w:szCs w:val="24"/>
              </w:rPr>
              <w:t>Luồng sự kiện chính:</w:t>
            </w:r>
          </w:p>
        </w:tc>
      </w:tr>
      <w:tr w:rsidR="00682529" w14:paraId="0A849511"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3BA88D" w14:textId="77777777" w:rsidR="00682529" w:rsidRPr="00BD10BF" w:rsidRDefault="00682529" w:rsidP="00BD10BF">
            <w:pPr>
              <w:spacing w:after="120" w:line="276" w:lineRule="auto"/>
              <w:jc w:val="center"/>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NVQL</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BE2455" w14:textId="77777777" w:rsidR="00682529" w:rsidRPr="00BD10BF" w:rsidRDefault="00682529" w:rsidP="00BD10BF">
            <w:pPr>
              <w:spacing w:after="120" w:line="276" w:lineRule="auto"/>
              <w:jc w:val="center"/>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Hệ Thống</w:t>
            </w:r>
          </w:p>
        </w:tc>
      </w:tr>
      <w:tr w:rsidR="00682529" w14:paraId="4CA5C698"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576BE5" w14:textId="7FBF8894" w:rsidR="00682529" w:rsidRPr="00BD10BF" w:rsidRDefault="00682529" w:rsidP="00BD10BF">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1.  </w:t>
            </w:r>
            <w:r w:rsidRPr="00BD10BF">
              <w:rPr>
                <w:rFonts w:ascii="Times New Roman" w:eastAsia="Times New Roman" w:hAnsi="Times New Roman" w:cs="Times New Roman"/>
                <w:sz w:val="24"/>
                <w:szCs w:val="24"/>
              </w:rPr>
              <w:tab/>
              <w:t>Chọn N</w:t>
            </w:r>
            <w:r w:rsidR="00980136" w:rsidRPr="00BD10BF">
              <w:rPr>
                <w:rFonts w:ascii="Times New Roman" w:eastAsia="Times New Roman" w:hAnsi="Times New Roman" w:cs="Times New Roman"/>
                <w:sz w:val="24"/>
                <w:szCs w:val="24"/>
              </w:rPr>
              <w:t>CC</w:t>
            </w:r>
            <w:r w:rsidRPr="00BD10BF">
              <w:rPr>
                <w:rFonts w:ascii="Times New Roman" w:eastAsia="Times New Roman" w:hAnsi="Times New Roman" w:cs="Times New Roman"/>
                <w:sz w:val="24"/>
                <w:szCs w:val="24"/>
              </w:rPr>
              <w:t xml:space="preserve"> cần cập nhật thông tin</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D2E4F2"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r>
      <w:tr w:rsidR="00682529" w14:paraId="5CA84793"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C09548" w14:textId="77777777" w:rsidR="00682529" w:rsidRPr="00BD10BF" w:rsidRDefault="00682529" w:rsidP="00BD10BF">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2. Nhập thông tin cập nhật</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2B9964" w14:textId="77777777" w:rsidR="00682529" w:rsidRPr="00BD10BF" w:rsidRDefault="00682529" w:rsidP="00BD10BF">
            <w:pPr>
              <w:spacing w:after="120" w:line="276" w:lineRule="auto"/>
              <w:rPr>
                <w:rFonts w:ascii="Times New Roman" w:eastAsia="Times New Roman" w:hAnsi="Times New Roman" w:cs="Times New Roman"/>
                <w:sz w:val="24"/>
                <w:szCs w:val="24"/>
              </w:rPr>
            </w:pPr>
          </w:p>
        </w:tc>
      </w:tr>
      <w:tr w:rsidR="00682529" w14:paraId="73091B20"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CEBFB9" w14:textId="77777777" w:rsidR="00682529" w:rsidRPr="00BD10BF" w:rsidRDefault="00682529" w:rsidP="00BD10BF">
            <w:pPr>
              <w:spacing w:after="120" w:line="276" w:lineRule="auto"/>
              <w:ind w:left="313"/>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9DF693" w14:textId="77777777" w:rsidR="00682529" w:rsidRPr="00BD10BF" w:rsidRDefault="00682529" w:rsidP="00BD10BF">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 Kiểm tra định dạng dữ liệu</w:t>
            </w:r>
          </w:p>
        </w:tc>
      </w:tr>
      <w:tr w:rsidR="00682529" w14:paraId="212EE614"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627D88" w14:textId="77777777" w:rsidR="00682529" w:rsidRPr="00BD10BF" w:rsidRDefault="00682529" w:rsidP="00BD10BF">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4. Chọn Lưu</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40769B41" w14:textId="77777777" w:rsidR="00682529" w:rsidRPr="00BD10BF" w:rsidRDefault="00682529" w:rsidP="00BD10BF">
            <w:pPr>
              <w:spacing w:after="120" w:line="276" w:lineRule="auto"/>
              <w:ind w:left="403" w:hanging="360"/>
              <w:rPr>
                <w:rFonts w:ascii="Times New Roman" w:eastAsia="Times New Roman" w:hAnsi="Times New Roman" w:cs="Times New Roman"/>
                <w:sz w:val="24"/>
                <w:szCs w:val="24"/>
              </w:rPr>
            </w:pPr>
          </w:p>
        </w:tc>
      </w:tr>
      <w:tr w:rsidR="00682529" w14:paraId="7140CAD9"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3D6276" w14:textId="77777777" w:rsidR="00682529" w:rsidRPr="00BD10BF" w:rsidRDefault="00682529" w:rsidP="00BD10BF">
            <w:pPr>
              <w:spacing w:after="120" w:line="276" w:lineRule="auto"/>
              <w:ind w:left="313"/>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10F71080" w14:textId="77777777" w:rsidR="00682529" w:rsidRPr="00BD10BF" w:rsidRDefault="00682529" w:rsidP="00BD10BF">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 Lưu thông tin vừa cập nhật vào CSDL và hiển thị trên danh sách</w:t>
            </w:r>
          </w:p>
        </w:tc>
      </w:tr>
      <w:tr w:rsidR="00682529" w14:paraId="4787C88B" w14:textId="77777777" w:rsidTr="00EE67A3">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B2EA8E" w14:textId="77777777" w:rsidR="00682529" w:rsidRPr="00BD10BF" w:rsidRDefault="00682529" w:rsidP="00BD10BF">
            <w:pPr>
              <w:spacing w:after="120" w:line="276" w:lineRule="auto"/>
              <w:ind w:left="313"/>
              <w:rPr>
                <w:rFonts w:ascii="Times New Roman" w:eastAsia="Times New Roman" w:hAnsi="Times New Roman" w:cs="Times New Roman"/>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33DD3004" w14:textId="77777777" w:rsidR="00682529" w:rsidRPr="00BD10BF" w:rsidRDefault="00682529" w:rsidP="00BD10BF">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6. Thông báo cập nhật thành công</w:t>
            </w:r>
          </w:p>
        </w:tc>
      </w:tr>
      <w:tr w:rsidR="00682529" w14:paraId="1617B6CC" w14:textId="77777777" w:rsidTr="00BD10BF">
        <w:trPr>
          <w:trHeight w:val="51"/>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F255416" w14:textId="77777777" w:rsidR="00682529" w:rsidRPr="00BD10BF" w:rsidRDefault="00682529" w:rsidP="00BD10BF">
            <w:pPr>
              <w:spacing w:after="120" w:line="276" w:lineRule="auto"/>
              <w:rPr>
                <w:rFonts w:ascii="Times New Roman" w:eastAsia="Times New Roman" w:hAnsi="Times New Roman" w:cs="Times New Roman"/>
                <w:b/>
                <w:sz w:val="24"/>
                <w:szCs w:val="24"/>
              </w:rPr>
            </w:pPr>
            <w:r w:rsidRPr="00BD10BF">
              <w:rPr>
                <w:rFonts w:ascii="Times New Roman" w:eastAsia="Times New Roman" w:hAnsi="Times New Roman" w:cs="Times New Roman"/>
                <w:b/>
                <w:sz w:val="24"/>
                <w:szCs w:val="24"/>
              </w:rPr>
              <w:t>Luồng sự kiện thay thế:</w:t>
            </w:r>
          </w:p>
        </w:tc>
      </w:tr>
      <w:tr w:rsidR="00682529" w14:paraId="727327D6" w14:textId="77777777" w:rsidTr="00BD10BF">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CC6BAE"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4BB533"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3.1. Thông báo nhập sai định dạng, yêu cầu nhập lại</w:t>
            </w:r>
          </w:p>
        </w:tc>
      </w:tr>
      <w:tr w:rsidR="00682529" w14:paraId="32CE88C5" w14:textId="77777777" w:rsidTr="00BD10BF">
        <w:trPr>
          <w:trHeight w:val="51"/>
        </w:trPr>
        <w:tc>
          <w:tcPr>
            <w:tcW w:w="4103"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46CC336E"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3.2. Chọn OK</w:t>
            </w:r>
          </w:p>
        </w:tc>
        <w:tc>
          <w:tcPr>
            <w:tcW w:w="6152"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2DDD203"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r>
      <w:tr w:rsidR="00682529" w14:paraId="58F2E7ED" w14:textId="77777777" w:rsidTr="00BD10BF">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61B293"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70C9669"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3.3. Quay lại bước 2</w:t>
            </w:r>
          </w:p>
        </w:tc>
      </w:tr>
      <w:tr w:rsidR="00682529" w14:paraId="2FF5485F" w14:textId="77777777" w:rsidTr="00BD10BF">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9B84842" w14:textId="77777777" w:rsidR="00682529" w:rsidRPr="00BD10BF" w:rsidRDefault="00682529" w:rsidP="00BD10BF">
            <w:pPr>
              <w:spacing w:after="12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DB91206" w14:textId="2FD260B1"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5.1. Thông báo </w:t>
            </w:r>
            <w:r w:rsidR="000F4EDF" w:rsidRPr="00BD10BF">
              <w:rPr>
                <w:rFonts w:ascii="Times New Roman" w:eastAsia="Times New Roman" w:hAnsi="Times New Roman" w:cs="Times New Roman"/>
                <w:sz w:val="24"/>
                <w:szCs w:val="24"/>
              </w:rPr>
              <w:t>dữ liệu không hợp lệ</w:t>
            </w:r>
          </w:p>
        </w:tc>
      </w:tr>
      <w:tr w:rsidR="00682529" w14:paraId="5D5BB14F" w14:textId="77777777" w:rsidTr="00BD10BF">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FE63655" w14:textId="77777777" w:rsidR="00682529" w:rsidRPr="00BD10BF" w:rsidRDefault="00682529" w:rsidP="00BD10BF">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5.2. 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DBF4234" w14:textId="77777777" w:rsidR="00682529" w:rsidRPr="00BD10BF" w:rsidRDefault="00682529" w:rsidP="00BD10BF">
            <w:pPr>
              <w:spacing w:after="120" w:line="276" w:lineRule="auto"/>
              <w:rPr>
                <w:rFonts w:ascii="Times New Roman" w:eastAsia="Times New Roman" w:hAnsi="Times New Roman" w:cs="Times New Roman"/>
                <w:sz w:val="24"/>
                <w:szCs w:val="24"/>
              </w:rPr>
            </w:pPr>
          </w:p>
        </w:tc>
      </w:tr>
      <w:tr w:rsidR="00682529" w14:paraId="754E896D" w14:textId="77777777" w:rsidTr="00BD10BF">
        <w:trPr>
          <w:trHeight w:val="108"/>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AE1D9C" w14:textId="77777777" w:rsidR="00682529" w:rsidRPr="00BD10BF" w:rsidRDefault="00682529" w:rsidP="00BD10BF">
            <w:pPr>
              <w:spacing w:after="12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FB2B174" w14:textId="77777777" w:rsidR="00682529" w:rsidRPr="00BD10BF" w:rsidRDefault="00682529" w:rsidP="00E62228">
            <w:pPr>
              <w:keepNext/>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5.3. Quay lại bước 2</w:t>
            </w:r>
          </w:p>
        </w:tc>
      </w:tr>
    </w:tbl>
    <w:p w14:paraId="09A644A1" w14:textId="1F143DB0" w:rsidR="007B6473" w:rsidRDefault="004F10D2" w:rsidP="00E62228">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24</w:t>
      </w:r>
      <w:r w:rsidR="00E56A17">
        <w:rPr>
          <w:noProof/>
        </w:rPr>
        <w:fldChar w:fldCharType="end"/>
      </w:r>
      <w:r w:rsidR="00E62228">
        <w:t>.</w:t>
      </w:r>
      <w:r>
        <w:t xml:space="preserve">Đặc tả Usecase </w:t>
      </w:r>
      <w:r w:rsidR="00370FE7">
        <w:t>Cập Nhật Nhà Cung Cấp</w:t>
      </w:r>
    </w:p>
    <w:p w14:paraId="17794949" w14:textId="77777777" w:rsidR="00BD10BF" w:rsidRDefault="00BD10BF">
      <w:pPr>
        <w:rPr>
          <w:rFonts w:ascii="Times New Roman" w:eastAsia="Times New Roman" w:hAnsi="Times New Roman" w:cs="Times New Roman"/>
          <w:b/>
          <w:sz w:val="26"/>
          <w:szCs w:val="26"/>
        </w:rPr>
      </w:pPr>
      <w:bookmarkStart w:id="283" w:name="_Toc146233586"/>
      <w:r>
        <w:br w:type="page"/>
      </w:r>
    </w:p>
    <w:p w14:paraId="4AA380C5" w14:textId="1D852215" w:rsidR="007B6473" w:rsidRDefault="00646F9F" w:rsidP="00BD10BF">
      <w:pPr>
        <w:pStyle w:val="Top3"/>
      </w:pPr>
      <w:bookmarkStart w:id="284" w:name="_Toc146318039"/>
      <w:bookmarkStart w:id="285" w:name="_Toc152431185"/>
      <w:bookmarkStart w:id="286" w:name="_Toc153383772"/>
      <w:r>
        <w:lastRenderedPageBreak/>
        <w:t>Biểu đồ</w:t>
      </w:r>
      <w:bookmarkEnd w:id="283"/>
      <w:bookmarkEnd w:id="284"/>
      <w:bookmarkEnd w:id="285"/>
      <w:bookmarkEnd w:id="286"/>
    </w:p>
    <w:p w14:paraId="7D8FECD0" w14:textId="77777777" w:rsidR="007B6473" w:rsidRPr="00FC6D1A" w:rsidRDefault="00646F9F">
      <w:pPr>
        <w:spacing w:after="120" w:line="240" w:lineRule="auto"/>
        <w:rPr>
          <w:rFonts w:ascii="Times New Roman" w:eastAsia="Times New Roman" w:hAnsi="Times New Roman" w:cs="Times New Roman"/>
          <w:b/>
          <w:i/>
          <w:sz w:val="26"/>
          <w:szCs w:val="26"/>
        </w:rPr>
      </w:pPr>
      <w:r w:rsidRPr="00FC6D1A">
        <w:rPr>
          <w:rFonts w:ascii="Times New Roman" w:eastAsia="Times New Roman" w:hAnsi="Times New Roman" w:cs="Times New Roman"/>
          <w:b/>
          <w:i/>
          <w:sz w:val="26"/>
          <w:szCs w:val="26"/>
        </w:rPr>
        <w:t>Activity</w:t>
      </w:r>
    </w:p>
    <w:p w14:paraId="2A903B38" w14:textId="77777777" w:rsidR="007B6473" w:rsidRDefault="001F0A53" w:rsidP="00303A47">
      <w:pPr>
        <w:keepNext/>
      </w:pPr>
      <w:r>
        <w:rPr>
          <w:rFonts w:ascii="Times New Roman" w:eastAsia="Times New Roman" w:hAnsi="Times New Roman" w:cs="Times New Roman"/>
          <w:b/>
          <w:i/>
          <w:noProof/>
          <w:sz w:val="26"/>
          <w:szCs w:val="26"/>
        </w:rPr>
        <w:drawing>
          <wp:inline distT="0" distB="0" distL="0" distR="0" wp14:anchorId="1764692C" wp14:editId="21C8BA92">
            <wp:extent cx="6511925" cy="5182870"/>
            <wp:effectExtent l="0" t="0" r="3175" b="0"/>
            <wp:docPr id="736220302" name="Picture 73622030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20302" name="Picture 20" descr="A diagram of a company&#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6511925" cy="5182870"/>
                    </a:xfrm>
                    <a:prstGeom prst="rect">
                      <a:avLst/>
                    </a:prstGeom>
                  </pic:spPr>
                </pic:pic>
              </a:graphicData>
            </a:graphic>
          </wp:inline>
        </w:drawing>
      </w:r>
    </w:p>
    <w:p w14:paraId="23B80015" w14:textId="7A4EFF3D" w:rsidR="002F5055" w:rsidRPr="00FC6D1A" w:rsidRDefault="002F5055" w:rsidP="00303A47">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40</w:t>
      </w:r>
      <w:r w:rsidR="00E56A17">
        <w:rPr>
          <w:noProof/>
        </w:rPr>
        <w:fldChar w:fldCharType="end"/>
      </w:r>
      <w:r w:rsidR="00303A47">
        <w:t>.</w:t>
      </w:r>
      <w:r>
        <w:t xml:space="preserve"> Activity Cập Nhật Nhà Cung Cấp</w:t>
      </w:r>
    </w:p>
    <w:p w14:paraId="7C3D359D" w14:textId="77777777" w:rsidR="002F5055" w:rsidRDefault="002F5055">
      <w:pPr>
        <w:spacing w:after="120" w:line="240" w:lineRule="auto"/>
        <w:rPr>
          <w:rFonts w:ascii="Times New Roman" w:eastAsia="Times New Roman" w:hAnsi="Times New Roman" w:cs="Times New Roman"/>
          <w:b/>
          <w:i/>
          <w:sz w:val="26"/>
          <w:szCs w:val="26"/>
        </w:rPr>
      </w:pPr>
    </w:p>
    <w:p w14:paraId="11511F85" w14:textId="77777777" w:rsidR="00BD10BF" w:rsidRDefault="00BD10BF">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019CCCCD" w14:textId="2FEC24EB" w:rsidR="007B6473" w:rsidRPr="00FC6D1A" w:rsidRDefault="00646F9F">
      <w:pPr>
        <w:spacing w:after="120" w:line="240" w:lineRule="auto"/>
        <w:rPr>
          <w:rFonts w:ascii="Times New Roman" w:eastAsia="Times New Roman" w:hAnsi="Times New Roman" w:cs="Times New Roman"/>
          <w:b/>
          <w:i/>
          <w:sz w:val="26"/>
          <w:szCs w:val="26"/>
        </w:rPr>
      </w:pPr>
      <w:r w:rsidRPr="00FC6D1A">
        <w:rPr>
          <w:rFonts w:ascii="Times New Roman" w:eastAsia="Times New Roman" w:hAnsi="Times New Roman" w:cs="Times New Roman"/>
          <w:b/>
          <w:i/>
          <w:sz w:val="26"/>
          <w:szCs w:val="26"/>
        </w:rPr>
        <w:lastRenderedPageBreak/>
        <w:t>Sequence</w:t>
      </w:r>
    </w:p>
    <w:p w14:paraId="699D719E" w14:textId="77777777" w:rsidR="00824EAD" w:rsidRDefault="00AA4FB5" w:rsidP="005A085B">
      <w:r>
        <w:rPr>
          <w:noProof/>
        </w:rPr>
        <w:drawing>
          <wp:inline distT="0" distB="0" distL="0" distR="0" wp14:anchorId="0B5A60B6" wp14:editId="65C3A721">
            <wp:extent cx="6511925" cy="5400675"/>
            <wp:effectExtent l="0" t="0" r="3175" b="9525"/>
            <wp:docPr id="177127267" name="Picture 17712726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7267" name="Picture 22" descr="A diagram of a projec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11925" cy="5400675"/>
                    </a:xfrm>
                    <a:prstGeom prst="rect">
                      <a:avLst/>
                    </a:prstGeom>
                    <a:noFill/>
                    <a:ln>
                      <a:noFill/>
                    </a:ln>
                  </pic:spPr>
                </pic:pic>
              </a:graphicData>
            </a:graphic>
          </wp:inline>
        </w:drawing>
      </w:r>
    </w:p>
    <w:p w14:paraId="271B40BF" w14:textId="1A1969A8" w:rsidR="007B6473" w:rsidRDefault="00824EAD" w:rsidP="00824EAD">
      <w:pPr>
        <w:pStyle w:val="Caption"/>
        <w:jc w:val="center"/>
        <w:rPr>
          <w:rFonts w:ascii="Times New Roman" w:eastAsia="Times New Roman" w:hAnsi="Times New Roman" w:cs="Times New Roman"/>
          <w:b/>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41</w:t>
      </w:r>
      <w:r w:rsidR="00E56A17">
        <w:rPr>
          <w:noProof/>
        </w:rPr>
        <w:fldChar w:fldCharType="end"/>
      </w:r>
      <w:r w:rsidRPr="00D36A42">
        <w:t>. Sequence Cập Nhật Nhà Cung Cấp</w:t>
      </w:r>
    </w:p>
    <w:p w14:paraId="5B8F97F5" w14:textId="577CC5FA" w:rsidR="007B6473" w:rsidRDefault="00646F9F" w:rsidP="005956B3">
      <w:pPr>
        <w:pStyle w:val="Top2"/>
      </w:pPr>
      <w:bookmarkStart w:id="287" w:name="_Toc146233587"/>
      <w:bookmarkStart w:id="288" w:name="_Toc146318040"/>
      <w:bookmarkStart w:id="289" w:name="_Toc152431186"/>
      <w:bookmarkStart w:id="290" w:name="_Toc153383773"/>
      <w:r>
        <w:t>UC021</w:t>
      </w:r>
      <w:r w:rsidRPr="00016718">
        <w:t>_</w:t>
      </w:r>
      <w:r w:rsidR="00AF30B0" w:rsidRPr="00016718">
        <w:t>Thống Kê Quần Áo</w:t>
      </w:r>
      <w:bookmarkEnd w:id="287"/>
      <w:bookmarkEnd w:id="288"/>
      <w:bookmarkEnd w:id="289"/>
      <w:bookmarkEnd w:id="290"/>
    </w:p>
    <w:p w14:paraId="2EC5712A" w14:textId="52D5F474" w:rsidR="007B6473" w:rsidRDefault="00646F9F" w:rsidP="005956B3">
      <w:pPr>
        <w:pStyle w:val="Top3"/>
      </w:pPr>
      <w:bookmarkStart w:id="291" w:name="_Toc146233588"/>
      <w:bookmarkStart w:id="292" w:name="_Toc146318041"/>
      <w:bookmarkStart w:id="293" w:name="_Toc152431187"/>
      <w:bookmarkStart w:id="294" w:name="_Toc153383774"/>
      <w:r>
        <w:t>Mô tả use case UC021</w:t>
      </w:r>
      <w:bookmarkEnd w:id="291"/>
      <w:bookmarkEnd w:id="292"/>
      <w:bookmarkEnd w:id="293"/>
      <w:bookmarkEnd w:id="294"/>
    </w:p>
    <w:tbl>
      <w:tblPr>
        <w:tblW w:w="10305" w:type="dxa"/>
        <w:tblBorders>
          <w:insideH w:val="nil"/>
          <w:insideV w:val="nil"/>
        </w:tblBorders>
        <w:tblLayout w:type="fixed"/>
        <w:tblCellMar>
          <w:left w:w="115" w:type="dxa"/>
          <w:right w:w="115" w:type="dxa"/>
        </w:tblCellMar>
        <w:tblLook w:val="0600" w:firstRow="0" w:lastRow="0" w:firstColumn="0" w:lastColumn="0" w:noHBand="1" w:noVBand="1"/>
      </w:tblPr>
      <w:tblGrid>
        <w:gridCol w:w="1835"/>
        <w:gridCol w:w="2977"/>
        <w:gridCol w:w="5493"/>
      </w:tblGrid>
      <w:tr w:rsidR="007B6473" w14:paraId="13240FB5" w14:textId="77777777" w:rsidTr="005956B3">
        <w:trPr>
          <w:trHeight w:val="162"/>
        </w:trPr>
        <w:tc>
          <w:tcPr>
            <w:tcW w:w="1030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9325F5" w14:textId="7B636937" w:rsidR="007B6473" w:rsidRPr="005956B3" w:rsidRDefault="00646F9F" w:rsidP="005956B3">
            <w:pPr>
              <w:spacing w:before="120" w:after="0" w:line="276" w:lineRule="auto"/>
              <w:ind w:right="-919"/>
              <w:rPr>
                <w:rFonts w:ascii="Times New Roman" w:eastAsia="Times New Roman" w:hAnsi="Times New Roman" w:cs="Times New Roman"/>
                <w:i/>
                <w:color w:val="2F5597"/>
                <w:sz w:val="24"/>
                <w:szCs w:val="24"/>
              </w:rPr>
            </w:pPr>
            <w:r w:rsidRPr="005956B3">
              <w:rPr>
                <w:rFonts w:ascii="Times New Roman" w:eastAsia="Times New Roman" w:hAnsi="Times New Roman" w:cs="Times New Roman"/>
                <w:b/>
                <w:sz w:val="24"/>
                <w:szCs w:val="24"/>
              </w:rPr>
              <w:t xml:space="preserve">Use case: </w:t>
            </w:r>
            <w:r w:rsidRPr="005956B3">
              <w:rPr>
                <w:rFonts w:ascii="Times New Roman" w:eastAsia="Times New Roman" w:hAnsi="Times New Roman" w:cs="Times New Roman"/>
                <w:color w:val="000000"/>
                <w:sz w:val="24"/>
                <w:szCs w:val="24"/>
              </w:rPr>
              <w:t>UC021_</w:t>
            </w:r>
            <w:r w:rsidR="00AF30B0" w:rsidRPr="005956B3">
              <w:rPr>
                <w:rFonts w:ascii="Times New Roman" w:eastAsia="Times New Roman" w:hAnsi="Times New Roman" w:cs="Times New Roman"/>
                <w:color w:val="000000"/>
                <w:sz w:val="24"/>
                <w:szCs w:val="24"/>
              </w:rPr>
              <w:t>Thống kê Quần Áo</w:t>
            </w:r>
          </w:p>
        </w:tc>
      </w:tr>
      <w:tr w:rsidR="007B6473" w14:paraId="5E7FFA54" w14:textId="77777777" w:rsidTr="000C3774">
        <w:trPr>
          <w:trHeight w:val="540"/>
        </w:trPr>
        <w:tc>
          <w:tcPr>
            <w:tcW w:w="18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B5537" w14:textId="77777777" w:rsidR="007B6473" w:rsidRPr="005956B3" w:rsidRDefault="00646F9F" w:rsidP="005956B3">
            <w:pPr>
              <w:spacing w:before="120" w:after="0" w:line="276" w:lineRule="auto"/>
              <w:ind w:right="-60"/>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Mục đích:</w:t>
            </w:r>
          </w:p>
        </w:tc>
        <w:tc>
          <w:tcPr>
            <w:tcW w:w="8470" w:type="dxa"/>
            <w:gridSpan w:val="2"/>
            <w:tcBorders>
              <w:top w:val="nil"/>
              <w:left w:val="nil"/>
              <w:bottom w:val="single" w:sz="6" w:space="0" w:color="000000"/>
              <w:right w:val="single" w:sz="6" w:space="0" w:color="000000"/>
            </w:tcBorders>
            <w:tcMar>
              <w:top w:w="0" w:type="dxa"/>
              <w:left w:w="100" w:type="dxa"/>
              <w:bottom w:w="0" w:type="dxa"/>
              <w:right w:w="100" w:type="dxa"/>
            </w:tcMar>
          </w:tcPr>
          <w:p w14:paraId="3B80FD3E" w14:textId="21C7BDF2" w:rsidR="007B6473" w:rsidRPr="005956B3" w:rsidRDefault="00D63FE9" w:rsidP="005956B3">
            <w:pPr>
              <w:spacing w:before="120" w:after="0" w:line="276" w:lineRule="auto"/>
              <w:ind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 xml:space="preserve">Thống kê </w:t>
            </w:r>
            <w:r w:rsidR="00473475" w:rsidRPr="005956B3">
              <w:rPr>
                <w:rFonts w:ascii="Times New Roman" w:eastAsia="Times New Roman" w:hAnsi="Times New Roman" w:cs="Times New Roman"/>
                <w:color w:val="000000"/>
                <w:sz w:val="24"/>
                <w:szCs w:val="24"/>
              </w:rPr>
              <w:t xml:space="preserve">quần áo hết, </w:t>
            </w:r>
            <w:r w:rsidR="00576047">
              <w:rPr>
                <w:rFonts w:ascii="Times New Roman" w:eastAsia="Times New Roman" w:hAnsi="Times New Roman" w:cs="Times New Roman"/>
                <w:color w:val="000000"/>
                <w:sz w:val="24"/>
                <w:szCs w:val="24"/>
              </w:rPr>
              <w:t xml:space="preserve">số lượng quần áo bán nhiều nhất theo </w:t>
            </w:r>
            <w:r w:rsidR="00F123BC">
              <w:rPr>
                <w:rFonts w:ascii="Times New Roman" w:eastAsia="Times New Roman" w:hAnsi="Times New Roman" w:cs="Times New Roman"/>
                <w:color w:val="000000"/>
                <w:sz w:val="24"/>
                <w:szCs w:val="24"/>
              </w:rPr>
              <w:t>ngày, tháng, năm và toàn bộ thời gian để đưa ra được các nhận xét đánh giá giúp cửa hàng tang doanh thu</w:t>
            </w:r>
          </w:p>
        </w:tc>
      </w:tr>
      <w:tr w:rsidR="007B6473" w14:paraId="530D92FD" w14:textId="77777777" w:rsidTr="000C3774">
        <w:trPr>
          <w:trHeight w:val="540"/>
        </w:trPr>
        <w:tc>
          <w:tcPr>
            <w:tcW w:w="18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B35B4E" w14:textId="77777777" w:rsidR="007B6473" w:rsidRPr="005956B3" w:rsidRDefault="00646F9F" w:rsidP="005956B3">
            <w:pPr>
              <w:spacing w:before="120" w:after="0" w:line="276" w:lineRule="auto"/>
              <w:ind w:right="-60"/>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Mô tả sơ lược:</w:t>
            </w:r>
          </w:p>
        </w:tc>
        <w:tc>
          <w:tcPr>
            <w:tcW w:w="8470" w:type="dxa"/>
            <w:gridSpan w:val="2"/>
            <w:tcBorders>
              <w:top w:val="nil"/>
              <w:left w:val="nil"/>
              <w:bottom w:val="single" w:sz="6" w:space="0" w:color="000000"/>
              <w:right w:val="single" w:sz="6" w:space="0" w:color="000000"/>
            </w:tcBorders>
            <w:tcMar>
              <w:top w:w="0" w:type="dxa"/>
              <w:left w:w="100" w:type="dxa"/>
              <w:bottom w:w="0" w:type="dxa"/>
              <w:right w:w="100" w:type="dxa"/>
            </w:tcMar>
          </w:tcPr>
          <w:p w14:paraId="71C2A3AA" w14:textId="64185377" w:rsidR="007B6473" w:rsidRPr="005956B3" w:rsidRDefault="009720BA" w:rsidP="005956B3">
            <w:pPr>
              <w:spacing w:before="120" w:after="0" w:line="276" w:lineRule="auto"/>
              <w:ind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Chọn thống kê quần áo hết</w:t>
            </w:r>
            <w:r w:rsidR="00BC71B7">
              <w:rPr>
                <w:rFonts w:ascii="Times New Roman" w:eastAsia="Times New Roman" w:hAnsi="Times New Roman" w:cs="Times New Roman"/>
                <w:color w:val="000000"/>
                <w:sz w:val="24"/>
                <w:szCs w:val="24"/>
              </w:rPr>
              <w:t xml:space="preserve"> số lượng quần áo bán nhiều nhất theo ngày, tháng, năm và toàn bộ thời gian</w:t>
            </w:r>
          </w:p>
        </w:tc>
      </w:tr>
      <w:tr w:rsidR="007B6473" w14:paraId="517CF930" w14:textId="77777777" w:rsidTr="005956B3">
        <w:trPr>
          <w:trHeight w:val="149"/>
        </w:trPr>
        <w:tc>
          <w:tcPr>
            <w:tcW w:w="183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4ACCD2D8" w14:textId="77777777" w:rsidR="007B6473" w:rsidRPr="005956B3" w:rsidRDefault="00646F9F" w:rsidP="005956B3">
            <w:pPr>
              <w:spacing w:before="120" w:after="0" w:line="276" w:lineRule="auto"/>
              <w:ind w:right="-60"/>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Actor chính:</w:t>
            </w:r>
          </w:p>
        </w:tc>
        <w:tc>
          <w:tcPr>
            <w:tcW w:w="8470" w:type="dxa"/>
            <w:gridSpan w:val="2"/>
            <w:tcBorders>
              <w:top w:val="nil"/>
              <w:left w:val="nil"/>
              <w:bottom w:val="single" w:sz="4" w:space="0" w:color="auto"/>
              <w:right w:val="single" w:sz="6" w:space="0" w:color="000000"/>
            </w:tcBorders>
            <w:tcMar>
              <w:top w:w="0" w:type="dxa"/>
              <w:left w:w="100" w:type="dxa"/>
              <w:bottom w:w="0" w:type="dxa"/>
              <w:right w:w="100" w:type="dxa"/>
            </w:tcMar>
          </w:tcPr>
          <w:p w14:paraId="2EC187A1" w14:textId="2B45E335" w:rsidR="007B6473" w:rsidRPr="005956B3" w:rsidRDefault="00646F9F" w:rsidP="005956B3">
            <w:pPr>
              <w:spacing w:before="120" w:after="0" w:line="276" w:lineRule="auto"/>
              <w:ind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 xml:space="preserve"> Nhân Viên Bán Hàng</w:t>
            </w:r>
          </w:p>
        </w:tc>
      </w:tr>
      <w:tr w:rsidR="007B6473" w14:paraId="57B93564" w14:textId="77777777" w:rsidTr="005956B3">
        <w:trPr>
          <w:trHeight w:val="540"/>
        </w:trPr>
        <w:tc>
          <w:tcPr>
            <w:tcW w:w="18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2708E23" w14:textId="77777777" w:rsidR="007B6473" w:rsidRPr="005956B3" w:rsidRDefault="00646F9F" w:rsidP="005956B3">
            <w:p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Actor phụ:</w:t>
            </w:r>
          </w:p>
        </w:tc>
        <w:tc>
          <w:tcPr>
            <w:tcW w:w="8470"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309BD89" w14:textId="77777777" w:rsidR="007B6473" w:rsidRPr="005956B3" w:rsidRDefault="00646F9F" w:rsidP="005956B3">
            <w:pPr>
              <w:spacing w:before="120" w:after="0" w:line="276" w:lineRule="auto"/>
              <w:ind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Không</w:t>
            </w:r>
          </w:p>
        </w:tc>
      </w:tr>
      <w:tr w:rsidR="007B6473" w14:paraId="636C085B" w14:textId="77777777" w:rsidTr="005956B3">
        <w:trPr>
          <w:trHeight w:val="418"/>
        </w:trPr>
        <w:tc>
          <w:tcPr>
            <w:tcW w:w="18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7422AA5" w14:textId="77777777" w:rsidR="007B6473" w:rsidRPr="005956B3" w:rsidRDefault="00646F9F" w:rsidP="005956B3">
            <w:pPr>
              <w:spacing w:before="120" w:after="0" w:line="276" w:lineRule="auto"/>
              <w:ind w:right="-60"/>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lastRenderedPageBreak/>
              <w:t>Tiền điều kiện:</w:t>
            </w:r>
          </w:p>
        </w:tc>
        <w:tc>
          <w:tcPr>
            <w:tcW w:w="8470"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6AFCAB" w14:textId="459EB424" w:rsidR="007B6473" w:rsidRPr="005956B3" w:rsidRDefault="00646F9F" w:rsidP="005956B3">
            <w:pPr>
              <w:spacing w:before="120" w:after="0" w:line="276" w:lineRule="auto"/>
              <w:ind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Đăng nhập thành công vào hệ thống</w:t>
            </w:r>
            <w:r w:rsidR="002955A4" w:rsidRPr="005956B3">
              <w:rPr>
                <w:rFonts w:ascii="Times New Roman" w:eastAsia="Times New Roman" w:hAnsi="Times New Roman" w:cs="Times New Roman"/>
                <w:color w:val="000000"/>
                <w:sz w:val="24"/>
                <w:szCs w:val="24"/>
              </w:rPr>
              <w:t xml:space="preserve">, </w:t>
            </w:r>
            <w:r w:rsidR="00982656" w:rsidRPr="005956B3">
              <w:rPr>
                <w:rFonts w:ascii="Times New Roman" w:eastAsia="Times New Roman" w:hAnsi="Times New Roman" w:cs="Times New Roman"/>
                <w:color w:val="000000"/>
                <w:sz w:val="24"/>
                <w:szCs w:val="24"/>
              </w:rPr>
              <w:t xml:space="preserve">chọn chức năng </w:t>
            </w:r>
            <w:r w:rsidR="00AF680A" w:rsidRPr="005956B3">
              <w:rPr>
                <w:rFonts w:ascii="Times New Roman" w:eastAsia="Times New Roman" w:hAnsi="Times New Roman" w:cs="Times New Roman"/>
                <w:color w:val="000000"/>
                <w:sz w:val="24"/>
                <w:szCs w:val="24"/>
              </w:rPr>
              <w:t xml:space="preserve">thống kê </w:t>
            </w:r>
            <w:r w:rsidR="003B0FEF" w:rsidRPr="005956B3">
              <w:rPr>
                <w:rFonts w:ascii="Times New Roman" w:eastAsia="Times New Roman" w:hAnsi="Times New Roman" w:cs="Times New Roman"/>
                <w:color w:val="000000"/>
                <w:sz w:val="24"/>
                <w:szCs w:val="24"/>
              </w:rPr>
              <w:t>quần áo</w:t>
            </w:r>
            <w:r w:rsidR="00860CC7" w:rsidRPr="005956B3">
              <w:rPr>
                <w:rFonts w:ascii="Times New Roman" w:eastAsia="Times New Roman" w:hAnsi="Times New Roman" w:cs="Times New Roman"/>
                <w:color w:val="000000"/>
                <w:sz w:val="24"/>
                <w:szCs w:val="24"/>
              </w:rPr>
              <w:t>, phải</w:t>
            </w:r>
            <w:r w:rsidR="002955A4" w:rsidRPr="005956B3">
              <w:rPr>
                <w:rFonts w:ascii="Times New Roman" w:eastAsia="Times New Roman" w:hAnsi="Times New Roman" w:cs="Times New Roman"/>
                <w:color w:val="000000"/>
                <w:sz w:val="24"/>
                <w:szCs w:val="24"/>
              </w:rPr>
              <w:t xml:space="preserve"> </w:t>
            </w:r>
            <w:r w:rsidR="00B74FBB" w:rsidRPr="005956B3">
              <w:rPr>
                <w:rFonts w:ascii="Times New Roman" w:eastAsia="Times New Roman" w:hAnsi="Times New Roman" w:cs="Times New Roman"/>
                <w:color w:val="000000"/>
                <w:sz w:val="24"/>
                <w:szCs w:val="24"/>
              </w:rPr>
              <w:t xml:space="preserve">có </w:t>
            </w:r>
            <w:r w:rsidR="00907A1B" w:rsidRPr="005956B3">
              <w:rPr>
                <w:rFonts w:ascii="Times New Roman" w:eastAsia="Times New Roman" w:hAnsi="Times New Roman" w:cs="Times New Roman"/>
                <w:color w:val="000000"/>
                <w:sz w:val="24"/>
                <w:szCs w:val="24"/>
              </w:rPr>
              <w:t>thông tin</w:t>
            </w:r>
            <w:r w:rsidR="00F053AD" w:rsidRPr="005956B3">
              <w:rPr>
                <w:rFonts w:ascii="Times New Roman" w:eastAsia="Times New Roman" w:hAnsi="Times New Roman" w:cs="Times New Roman"/>
                <w:color w:val="000000"/>
                <w:sz w:val="24"/>
                <w:szCs w:val="24"/>
              </w:rPr>
              <w:t xml:space="preserve"> quần áo </w:t>
            </w:r>
            <w:r w:rsidR="00300C86">
              <w:rPr>
                <w:rFonts w:ascii="Times New Roman" w:eastAsia="Times New Roman" w:hAnsi="Times New Roman" w:cs="Times New Roman"/>
                <w:color w:val="000000"/>
                <w:sz w:val="24"/>
                <w:szCs w:val="24"/>
              </w:rPr>
              <w:t>và các hóa đơn</w:t>
            </w:r>
            <w:r w:rsidR="00D04B2B">
              <w:rPr>
                <w:rFonts w:ascii="Times New Roman" w:eastAsia="Times New Roman" w:hAnsi="Times New Roman" w:cs="Times New Roman"/>
                <w:color w:val="000000"/>
                <w:sz w:val="24"/>
                <w:szCs w:val="24"/>
              </w:rPr>
              <w:t>, chi tiết hóa đơn</w:t>
            </w:r>
            <w:r w:rsidR="00F053AD" w:rsidRPr="005956B3">
              <w:rPr>
                <w:rFonts w:ascii="Times New Roman" w:eastAsia="Times New Roman" w:hAnsi="Times New Roman" w:cs="Times New Roman"/>
                <w:color w:val="000000"/>
                <w:sz w:val="24"/>
                <w:szCs w:val="24"/>
              </w:rPr>
              <w:t xml:space="preserve"> trong </w:t>
            </w:r>
            <w:r w:rsidR="00831343" w:rsidRPr="005956B3">
              <w:rPr>
                <w:rFonts w:ascii="Times New Roman" w:eastAsia="Times New Roman" w:hAnsi="Times New Roman" w:cs="Times New Roman"/>
                <w:color w:val="000000"/>
                <w:sz w:val="24"/>
                <w:szCs w:val="24"/>
              </w:rPr>
              <w:t>CSDL</w:t>
            </w:r>
            <w:r w:rsidR="002064D5" w:rsidRPr="005956B3">
              <w:rPr>
                <w:rFonts w:ascii="Times New Roman" w:eastAsia="Times New Roman" w:hAnsi="Times New Roman" w:cs="Times New Roman"/>
                <w:color w:val="000000"/>
                <w:sz w:val="24"/>
                <w:szCs w:val="24"/>
              </w:rPr>
              <w:t xml:space="preserve"> và đã chọn mốc</w:t>
            </w:r>
            <w:r w:rsidR="00446E27" w:rsidRPr="005956B3">
              <w:rPr>
                <w:rFonts w:ascii="Times New Roman" w:eastAsia="Times New Roman" w:hAnsi="Times New Roman" w:cs="Times New Roman"/>
                <w:color w:val="000000"/>
                <w:sz w:val="24"/>
                <w:szCs w:val="24"/>
              </w:rPr>
              <w:t xml:space="preserve"> thời gian</w:t>
            </w:r>
          </w:p>
        </w:tc>
      </w:tr>
      <w:tr w:rsidR="007B6473" w14:paraId="073D8FE6" w14:textId="77777777" w:rsidTr="005956B3">
        <w:trPr>
          <w:trHeight w:val="74"/>
        </w:trPr>
        <w:tc>
          <w:tcPr>
            <w:tcW w:w="18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2897BE7" w14:textId="77777777" w:rsidR="007B6473" w:rsidRPr="005956B3" w:rsidRDefault="00646F9F" w:rsidP="005956B3">
            <w:pPr>
              <w:spacing w:before="120" w:after="0" w:line="276" w:lineRule="auto"/>
              <w:ind w:right="-40"/>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Hậu điều kiện:</w:t>
            </w:r>
          </w:p>
        </w:tc>
        <w:tc>
          <w:tcPr>
            <w:tcW w:w="8470"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F631586" w14:textId="37A4DCAE" w:rsidR="007B6473" w:rsidRPr="005956B3" w:rsidRDefault="00511EE0" w:rsidP="005956B3">
            <w:pPr>
              <w:spacing w:before="120" w:after="0" w:line="276" w:lineRule="auto"/>
              <w:ind w:left="-97" w:right="-120"/>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Thống kê được số liệu thông tin quần áo hết</w:t>
            </w:r>
            <w:r w:rsidR="005447CA">
              <w:rPr>
                <w:rFonts w:ascii="Times New Roman" w:eastAsia="Times New Roman" w:hAnsi="Times New Roman" w:cs="Times New Roman"/>
                <w:color w:val="000000"/>
                <w:sz w:val="24"/>
                <w:szCs w:val="24"/>
              </w:rPr>
              <w:t>, số lượng</w:t>
            </w:r>
            <w:r w:rsidRPr="005956B3">
              <w:rPr>
                <w:rFonts w:ascii="Times New Roman" w:eastAsia="Times New Roman" w:hAnsi="Times New Roman" w:cs="Times New Roman"/>
                <w:color w:val="000000"/>
                <w:sz w:val="24"/>
                <w:szCs w:val="24"/>
              </w:rPr>
              <w:t xml:space="preserve"> quần áo </w:t>
            </w:r>
            <w:r w:rsidR="005447CA">
              <w:rPr>
                <w:rFonts w:ascii="Times New Roman" w:eastAsia="Times New Roman" w:hAnsi="Times New Roman" w:cs="Times New Roman"/>
                <w:color w:val="000000"/>
                <w:sz w:val="24"/>
                <w:szCs w:val="24"/>
              </w:rPr>
              <w:t>bán được nhiều nhất theo các tiêu chí thời gian ngày, tháng, năm</w:t>
            </w:r>
          </w:p>
        </w:tc>
      </w:tr>
      <w:tr w:rsidR="007B6473" w14:paraId="4CBA7EC1" w14:textId="77777777" w:rsidTr="005956B3">
        <w:trPr>
          <w:trHeight w:val="56"/>
        </w:trPr>
        <w:tc>
          <w:tcPr>
            <w:tcW w:w="10305"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FC61257" w14:textId="77777777" w:rsidR="007B6473" w:rsidRPr="005956B3" w:rsidRDefault="00646F9F" w:rsidP="005956B3">
            <w:pPr>
              <w:spacing w:before="120" w:after="0" w:line="276" w:lineRule="auto"/>
              <w:rPr>
                <w:rFonts w:ascii="Times New Roman" w:eastAsia="Times New Roman" w:hAnsi="Times New Roman" w:cs="Times New Roman"/>
                <w:b/>
                <w:bCs/>
                <w:sz w:val="24"/>
                <w:szCs w:val="24"/>
              </w:rPr>
            </w:pPr>
            <w:r w:rsidRPr="005956B3">
              <w:rPr>
                <w:rFonts w:ascii="Times New Roman" w:eastAsia="Times New Roman" w:hAnsi="Times New Roman" w:cs="Times New Roman"/>
                <w:b/>
                <w:bCs/>
                <w:sz w:val="24"/>
                <w:szCs w:val="24"/>
              </w:rPr>
              <w:t>Luồng sự kiện chính:</w:t>
            </w:r>
          </w:p>
        </w:tc>
      </w:tr>
      <w:tr w:rsidR="007B6473" w14:paraId="0224CDAB" w14:textId="77777777" w:rsidTr="005E2E77">
        <w:trPr>
          <w:trHeight w:val="51"/>
        </w:trPr>
        <w:tc>
          <w:tcPr>
            <w:tcW w:w="4812"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299D8237" w14:textId="77777777" w:rsidR="007B6473" w:rsidRPr="005956B3" w:rsidRDefault="00646F9F" w:rsidP="005956B3">
            <w:pPr>
              <w:spacing w:before="120" w:after="0" w:line="276" w:lineRule="auto"/>
              <w:jc w:val="center"/>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Nhân Viên Bán Hàng</w:t>
            </w:r>
          </w:p>
        </w:tc>
        <w:tc>
          <w:tcPr>
            <w:tcW w:w="5493"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1A993221" w14:textId="77777777" w:rsidR="007B6473" w:rsidRPr="005956B3" w:rsidRDefault="00646F9F" w:rsidP="005956B3">
            <w:pPr>
              <w:spacing w:before="120" w:after="0" w:line="276" w:lineRule="auto"/>
              <w:jc w:val="center"/>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Hệ Thống</w:t>
            </w:r>
          </w:p>
        </w:tc>
      </w:tr>
      <w:tr w:rsidR="00F360A4" w14:paraId="5638D5D5" w14:textId="77777777" w:rsidTr="0036401F">
        <w:trPr>
          <w:trHeight w:val="56"/>
        </w:trPr>
        <w:tc>
          <w:tcPr>
            <w:tcW w:w="481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37B692F" w14:textId="252E84A9" w:rsidR="00F360A4" w:rsidRPr="005956B3" w:rsidRDefault="00D77AFA" w:rsidP="005956B3">
            <w:pPr>
              <w:pStyle w:val="ListParagraph"/>
              <w:numPr>
                <w:ilvl w:val="0"/>
                <w:numId w:val="5"/>
              </w:numPr>
              <w:pBdr>
                <w:top w:val="nil"/>
                <w:left w:val="nil"/>
                <w:bottom w:val="nil"/>
                <w:right w:val="nil"/>
                <w:between w:val="nil"/>
              </w:pBdr>
              <w:spacing w:before="120" w:after="0" w:line="276" w:lineRule="auto"/>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 xml:space="preserve">Chọn thống kê quần áo </w:t>
            </w:r>
            <w:r w:rsidR="00FC14C8">
              <w:rPr>
                <w:rFonts w:ascii="Times New Roman" w:eastAsia="Times New Roman" w:hAnsi="Times New Roman" w:cs="Times New Roman"/>
                <w:color w:val="000000"/>
                <w:sz w:val="24"/>
                <w:szCs w:val="24"/>
              </w:rPr>
              <w:t>bán chạy</w:t>
            </w:r>
          </w:p>
        </w:tc>
        <w:tc>
          <w:tcPr>
            <w:tcW w:w="549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07F1440" w14:textId="77777777" w:rsidR="00F360A4" w:rsidRPr="005956B3" w:rsidRDefault="00F360A4" w:rsidP="005956B3">
            <w:pPr>
              <w:spacing w:before="120" w:after="0" w:line="276" w:lineRule="auto"/>
              <w:rPr>
                <w:rFonts w:ascii="Times New Roman" w:eastAsia="Times New Roman" w:hAnsi="Times New Roman" w:cs="Times New Roman"/>
                <w:sz w:val="24"/>
                <w:szCs w:val="24"/>
              </w:rPr>
            </w:pPr>
          </w:p>
        </w:tc>
      </w:tr>
      <w:tr w:rsidR="00FC14C8" w14:paraId="379D9483" w14:textId="77777777" w:rsidTr="0036401F">
        <w:trPr>
          <w:trHeight w:val="56"/>
        </w:trPr>
        <w:tc>
          <w:tcPr>
            <w:tcW w:w="481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BABE1DE" w14:textId="090932B6" w:rsidR="00FC14C8" w:rsidRPr="005956B3" w:rsidRDefault="009B0C48" w:rsidP="005956B3">
            <w:pPr>
              <w:pStyle w:val="ListParagraph"/>
              <w:numPr>
                <w:ilvl w:val="0"/>
                <w:numId w:val="5"/>
              </w:numPr>
              <w:pBdr>
                <w:top w:val="nil"/>
                <w:left w:val="nil"/>
                <w:bottom w:val="nil"/>
                <w:right w:val="nil"/>
                <w:between w:val="nil"/>
              </w:pBdr>
              <w:spacing w:before="120"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thời gian thống kê</w:t>
            </w:r>
          </w:p>
        </w:tc>
        <w:tc>
          <w:tcPr>
            <w:tcW w:w="549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C050500" w14:textId="77777777" w:rsidR="00FC14C8" w:rsidRPr="005956B3" w:rsidRDefault="00FC14C8" w:rsidP="005956B3">
            <w:pPr>
              <w:spacing w:before="120" w:after="0" w:line="276" w:lineRule="auto"/>
              <w:rPr>
                <w:rFonts w:ascii="Times New Roman" w:eastAsia="Times New Roman" w:hAnsi="Times New Roman" w:cs="Times New Roman"/>
                <w:sz w:val="24"/>
                <w:szCs w:val="24"/>
              </w:rPr>
            </w:pPr>
          </w:p>
        </w:tc>
      </w:tr>
      <w:tr w:rsidR="00F360A4" w14:paraId="49FCA5A8"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D702C83" w14:textId="77777777" w:rsidR="00F360A4" w:rsidRPr="005956B3" w:rsidRDefault="00F360A4" w:rsidP="005956B3">
            <w:pPr>
              <w:pBdr>
                <w:top w:val="nil"/>
                <w:left w:val="nil"/>
                <w:bottom w:val="nil"/>
                <w:right w:val="nil"/>
                <w:between w:val="nil"/>
              </w:pBdr>
              <w:spacing w:before="120" w:after="0" w:line="276" w:lineRule="auto"/>
              <w:rPr>
                <w:rFonts w:ascii="Times New Roman" w:eastAsia="Times New Roman" w:hAnsi="Times New Roman" w:cs="Times New Roman"/>
                <w:color w:val="000000"/>
                <w:sz w:val="24"/>
                <w:szCs w:val="24"/>
              </w:rPr>
            </w:pP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687927" w14:textId="4EFC0008" w:rsidR="00F360A4" w:rsidRPr="005956B3" w:rsidRDefault="00D77AFA" w:rsidP="005956B3">
            <w:pPr>
              <w:pStyle w:val="ListParagraph"/>
              <w:numPr>
                <w:ilvl w:val="0"/>
                <w:numId w:val="5"/>
              </w:num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color w:val="000000"/>
                <w:sz w:val="24"/>
                <w:szCs w:val="24"/>
              </w:rPr>
              <w:t xml:space="preserve">Lấy dữ liệu </w:t>
            </w:r>
            <w:r w:rsidR="005D796B" w:rsidRPr="005956B3">
              <w:rPr>
                <w:rFonts w:ascii="Times New Roman" w:eastAsia="Times New Roman" w:hAnsi="Times New Roman" w:cs="Times New Roman"/>
                <w:color w:val="000000"/>
                <w:sz w:val="24"/>
                <w:szCs w:val="24"/>
              </w:rPr>
              <w:t>quần áo</w:t>
            </w:r>
            <w:r w:rsidRPr="005956B3">
              <w:rPr>
                <w:rFonts w:ascii="Times New Roman" w:eastAsia="Times New Roman" w:hAnsi="Times New Roman" w:cs="Times New Roman"/>
                <w:color w:val="000000"/>
                <w:sz w:val="24"/>
                <w:szCs w:val="24"/>
              </w:rPr>
              <w:t xml:space="preserve"> từ CSDL </w:t>
            </w:r>
          </w:p>
        </w:tc>
      </w:tr>
      <w:tr w:rsidR="007B6473" w14:paraId="1D50D0B3"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A314B80" w14:textId="70D106B8" w:rsidR="007B6473" w:rsidRPr="005956B3" w:rsidRDefault="007B6473" w:rsidP="005956B3">
            <w:pPr>
              <w:pBdr>
                <w:top w:val="nil"/>
                <w:left w:val="nil"/>
                <w:bottom w:val="nil"/>
                <w:right w:val="nil"/>
                <w:between w:val="nil"/>
              </w:pBdr>
              <w:spacing w:before="120" w:after="0" w:line="276" w:lineRule="auto"/>
              <w:ind w:left="420"/>
              <w:rPr>
                <w:rFonts w:ascii="Times New Roman" w:eastAsia="Times New Roman" w:hAnsi="Times New Roman" w:cs="Times New Roman"/>
                <w:color w:val="000000"/>
                <w:sz w:val="24"/>
                <w:szCs w:val="24"/>
              </w:rPr>
            </w:pP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02A2EC3" w14:textId="70D6CDF3" w:rsidR="007B6473" w:rsidRPr="005956B3" w:rsidRDefault="000F3D71" w:rsidP="005956B3">
            <w:pPr>
              <w:pStyle w:val="ListParagraph"/>
              <w:numPr>
                <w:ilvl w:val="0"/>
                <w:numId w:val="5"/>
              </w:num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 xml:space="preserve">Tính toán thống kê số lượng </w:t>
            </w:r>
            <w:r w:rsidR="001268C3" w:rsidRPr="005956B3">
              <w:rPr>
                <w:rFonts w:ascii="Times New Roman" w:eastAsia="Times New Roman" w:hAnsi="Times New Roman" w:cs="Times New Roman"/>
                <w:sz w:val="24"/>
                <w:szCs w:val="24"/>
              </w:rPr>
              <w:t>và thông tin quần áo</w:t>
            </w:r>
          </w:p>
        </w:tc>
      </w:tr>
      <w:tr w:rsidR="007B6473" w14:paraId="5265707A"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631F32" w14:textId="77777777" w:rsidR="007B6473" w:rsidRPr="005956B3" w:rsidRDefault="007B6473" w:rsidP="005956B3">
            <w:pPr>
              <w:spacing w:before="120" w:after="0" w:line="276" w:lineRule="auto"/>
              <w:rPr>
                <w:rFonts w:ascii="Times New Roman" w:eastAsia="Times New Roman" w:hAnsi="Times New Roman" w:cs="Times New Roman"/>
                <w:sz w:val="24"/>
                <w:szCs w:val="24"/>
              </w:rPr>
            </w:pP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5B09589" w14:textId="04368D7C" w:rsidR="007B6473" w:rsidRPr="005956B3" w:rsidRDefault="00646F9F" w:rsidP="005956B3">
            <w:pPr>
              <w:numPr>
                <w:ilvl w:val="0"/>
                <w:numId w:val="5"/>
              </w:numPr>
              <w:pBdr>
                <w:top w:val="nil"/>
                <w:left w:val="nil"/>
                <w:bottom w:val="nil"/>
                <w:right w:val="nil"/>
                <w:between w:val="nil"/>
              </w:pBdr>
              <w:spacing w:before="120" w:after="0" w:line="276" w:lineRule="auto"/>
              <w:rPr>
                <w:rFonts w:ascii="Times New Roman" w:eastAsia="Times New Roman" w:hAnsi="Times New Roman" w:cs="Times New Roman"/>
                <w:color w:val="000000"/>
                <w:sz w:val="24"/>
                <w:szCs w:val="24"/>
              </w:rPr>
            </w:pPr>
            <w:r w:rsidRPr="005956B3">
              <w:rPr>
                <w:rFonts w:ascii="Times New Roman" w:eastAsia="Times New Roman" w:hAnsi="Times New Roman" w:cs="Times New Roman"/>
                <w:color w:val="000000"/>
                <w:sz w:val="24"/>
                <w:szCs w:val="24"/>
              </w:rPr>
              <w:t>Hiển thị k</w:t>
            </w:r>
            <w:r w:rsidR="00340B5F" w:rsidRPr="005956B3">
              <w:rPr>
                <w:rFonts w:ascii="Times New Roman" w:eastAsia="Times New Roman" w:hAnsi="Times New Roman" w:cs="Times New Roman"/>
                <w:color w:val="000000"/>
                <w:sz w:val="24"/>
                <w:szCs w:val="24"/>
              </w:rPr>
              <w:t>ết quả</w:t>
            </w:r>
            <w:r w:rsidR="003A272B" w:rsidRPr="005956B3">
              <w:rPr>
                <w:rFonts w:ascii="Times New Roman" w:eastAsia="Times New Roman" w:hAnsi="Times New Roman" w:cs="Times New Roman"/>
                <w:color w:val="000000"/>
                <w:sz w:val="24"/>
                <w:szCs w:val="24"/>
              </w:rPr>
              <w:t xml:space="preserve"> thống kê</w:t>
            </w:r>
          </w:p>
        </w:tc>
      </w:tr>
      <w:tr w:rsidR="007B6473" w14:paraId="18A2D795"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898CBA5" w14:textId="68498030" w:rsidR="007B6473" w:rsidRPr="005956B3" w:rsidRDefault="007B6473" w:rsidP="005956B3">
            <w:pPr>
              <w:pBdr>
                <w:top w:val="nil"/>
                <w:left w:val="nil"/>
                <w:bottom w:val="nil"/>
                <w:right w:val="nil"/>
                <w:between w:val="nil"/>
              </w:pBdr>
              <w:spacing w:before="120" w:after="0" w:line="276" w:lineRule="auto"/>
              <w:rPr>
                <w:rFonts w:ascii="Times New Roman" w:eastAsia="Times New Roman" w:hAnsi="Times New Roman" w:cs="Times New Roman"/>
                <w:color w:val="000000"/>
                <w:sz w:val="24"/>
                <w:szCs w:val="24"/>
              </w:rPr>
            </w:pP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8C92BD2" w14:textId="25E164E6" w:rsidR="007B6473" w:rsidRPr="005956B3" w:rsidRDefault="00F13960" w:rsidP="005956B3">
            <w:pPr>
              <w:pStyle w:val="ListParagraph"/>
              <w:numPr>
                <w:ilvl w:val="0"/>
                <w:numId w:val="5"/>
              </w:num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Xuất file thống kê dưới dạng PDF</w:t>
            </w:r>
          </w:p>
        </w:tc>
      </w:tr>
      <w:tr w:rsidR="007B6473" w14:paraId="278F1983" w14:textId="77777777" w:rsidTr="005956B3">
        <w:trPr>
          <w:trHeight w:val="56"/>
        </w:trPr>
        <w:tc>
          <w:tcPr>
            <w:tcW w:w="10305"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07F39B07" w14:textId="77777777" w:rsidR="007B6473" w:rsidRPr="005956B3" w:rsidRDefault="00646F9F" w:rsidP="005956B3">
            <w:pPr>
              <w:spacing w:before="120" w:after="0" w:line="276" w:lineRule="auto"/>
              <w:rPr>
                <w:rFonts w:ascii="Times New Roman" w:eastAsia="Times New Roman" w:hAnsi="Times New Roman" w:cs="Times New Roman"/>
                <w:b/>
                <w:bCs/>
                <w:sz w:val="24"/>
                <w:szCs w:val="24"/>
              </w:rPr>
            </w:pPr>
            <w:r w:rsidRPr="005956B3">
              <w:rPr>
                <w:rFonts w:ascii="Times New Roman" w:eastAsia="Times New Roman" w:hAnsi="Times New Roman" w:cs="Times New Roman"/>
                <w:b/>
                <w:bCs/>
                <w:sz w:val="24"/>
                <w:szCs w:val="24"/>
              </w:rPr>
              <w:t>Luồng sự kiện thay thế:</w:t>
            </w:r>
          </w:p>
        </w:tc>
      </w:tr>
      <w:tr w:rsidR="00F721F9" w14:paraId="1039BBC1"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8BB1E97" w14:textId="0CA2CFF6" w:rsidR="00F721F9" w:rsidRPr="005956B3" w:rsidRDefault="00811B10" w:rsidP="005956B3">
            <w:p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1</w:t>
            </w:r>
            <w:r w:rsidR="00F721F9" w:rsidRPr="005956B3">
              <w:rPr>
                <w:rFonts w:ascii="Times New Roman" w:eastAsia="Times New Roman" w:hAnsi="Times New Roman" w:cs="Times New Roman"/>
                <w:sz w:val="24"/>
                <w:szCs w:val="24"/>
              </w:rPr>
              <w:t>.1. Chọn thống kê quần áo đã hết</w:t>
            </w: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D9174C7" w14:textId="77777777" w:rsidR="00F721F9" w:rsidRPr="005956B3" w:rsidRDefault="00F721F9" w:rsidP="005956B3">
            <w:pPr>
              <w:spacing w:before="120" w:after="0" w:line="276" w:lineRule="auto"/>
              <w:rPr>
                <w:rFonts w:ascii="Times New Roman" w:eastAsia="Times New Roman" w:hAnsi="Times New Roman" w:cs="Times New Roman"/>
                <w:sz w:val="24"/>
                <w:szCs w:val="24"/>
              </w:rPr>
            </w:pPr>
          </w:p>
        </w:tc>
      </w:tr>
      <w:tr w:rsidR="00F721F9" w14:paraId="573D5681" w14:textId="77777777" w:rsidTr="005956B3">
        <w:trPr>
          <w:trHeight w:val="56"/>
        </w:trPr>
        <w:tc>
          <w:tcPr>
            <w:tcW w:w="4812"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D417B83" w14:textId="77777777" w:rsidR="00F721F9" w:rsidRPr="005956B3" w:rsidRDefault="00F721F9" w:rsidP="005956B3">
            <w:pPr>
              <w:spacing w:before="120" w:after="0" w:line="276" w:lineRule="auto"/>
              <w:rPr>
                <w:rFonts w:ascii="Times New Roman" w:eastAsia="Times New Roman" w:hAnsi="Times New Roman" w:cs="Times New Roman"/>
                <w:sz w:val="24"/>
                <w:szCs w:val="24"/>
              </w:rPr>
            </w:pPr>
          </w:p>
        </w:tc>
        <w:tc>
          <w:tcPr>
            <w:tcW w:w="54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42C015E" w14:textId="175CB46B" w:rsidR="00F721F9" w:rsidRPr="005956B3" w:rsidRDefault="00683B4A" w:rsidP="005956B3">
            <w:pPr>
              <w:spacing w:before="120" w:after="0" w:line="276" w:lineRule="auto"/>
              <w:rPr>
                <w:rFonts w:ascii="Times New Roman" w:eastAsia="Times New Roman" w:hAnsi="Times New Roman" w:cs="Times New Roman"/>
                <w:sz w:val="24"/>
                <w:szCs w:val="24"/>
              </w:rPr>
            </w:pPr>
            <w:r w:rsidRPr="005956B3">
              <w:rPr>
                <w:rFonts w:ascii="Times New Roman" w:eastAsia="Times New Roman" w:hAnsi="Times New Roman" w:cs="Times New Roman"/>
                <w:sz w:val="24"/>
                <w:szCs w:val="24"/>
              </w:rPr>
              <w:t>1</w:t>
            </w:r>
            <w:r w:rsidR="00F721F9" w:rsidRPr="005956B3">
              <w:rPr>
                <w:rFonts w:ascii="Times New Roman" w:eastAsia="Times New Roman" w:hAnsi="Times New Roman" w:cs="Times New Roman"/>
                <w:sz w:val="24"/>
                <w:szCs w:val="24"/>
              </w:rPr>
              <w:t>.2. Tiếp tục</w:t>
            </w:r>
            <w:r w:rsidR="000C05E8" w:rsidRPr="005956B3">
              <w:rPr>
                <w:rFonts w:ascii="Times New Roman" w:eastAsia="Times New Roman" w:hAnsi="Times New Roman" w:cs="Times New Roman"/>
                <w:sz w:val="24"/>
                <w:szCs w:val="24"/>
              </w:rPr>
              <w:t xml:space="preserve"> bước </w:t>
            </w:r>
            <w:r w:rsidR="009B0C48">
              <w:rPr>
                <w:rFonts w:ascii="Times New Roman" w:eastAsia="Times New Roman" w:hAnsi="Times New Roman" w:cs="Times New Roman"/>
                <w:sz w:val="24"/>
                <w:szCs w:val="24"/>
              </w:rPr>
              <w:t>3</w:t>
            </w:r>
          </w:p>
        </w:tc>
      </w:tr>
    </w:tbl>
    <w:p w14:paraId="0FF23022" w14:textId="11DC9206" w:rsidR="007B6473" w:rsidRDefault="00ED66BB" w:rsidP="000C0FB1">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25</w:t>
      </w:r>
      <w:r w:rsidR="00E56A17">
        <w:rPr>
          <w:noProof/>
        </w:rPr>
        <w:fldChar w:fldCharType="end"/>
      </w:r>
      <w:r w:rsidR="000C0FB1">
        <w:t>.</w:t>
      </w:r>
      <w:r>
        <w:t xml:space="preserve"> Đặc tả Usecase Thống Kê </w:t>
      </w:r>
      <w:r w:rsidR="000C0FB1" w:rsidRPr="00257982">
        <w:t>Quần Áo</w:t>
      </w:r>
    </w:p>
    <w:p w14:paraId="0A1674C8" w14:textId="77777777" w:rsidR="005956B3" w:rsidRDefault="005956B3">
      <w:pPr>
        <w:rPr>
          <w:rFonts w:ascii="Times New Roman" w:eastAsia="Times New Roman" w:hAnsi="Times New Roman" w:cs="Times New Roman"/>
          <w:b/>
          <w:sz w:val="26"/>
          <w:szCs w:val="26"/>
        </w:rPr>
      </w:pPr>
      <w:bookmarkStart w:id="295" w:name="_Toc146233589"/>
      <w:r>
        <w:br w:type="page"/>
      </w:r>
    </w:p>
    <w:p w14:paraId="592D3B14" w14:textId="79A3D27F" w:rsidR="007B6473" w:rsidRDefault="00646F9F" w:rsidP="005956B3">
      <w:pPr>
        <w:pStyle w:val="Top3"/>
      </w:pPr>
      <w:bookmarkStart w:id="296" w:name="_Toc146318042"/>
      <w:bookmarkStart w:id="297" w:name="_Toc152431188"/>
      <w:bookmarkStart w:id="298" w:name="_Toc153383775"/>
      <w:r>
        <w:lastRenderedPageBreak/>
        <w:t>Biểu đồ</w:t>
      </w:r>
      <w:bookmarkEnd w:id="295"/>
      <w:bookmarkEnd w:id="296"/>
      <w:bookmarkEnd w:id="297"/>
      <w:bookmarkEnd w:id="298"/>
    </w:p>
    <w:p w14:paraId="37EFE76C" w14:textId="62215D41" w:rsidR="007B6473" w:rsidRDefault="00DC44B3">
      <w:pPr>
        <w:spacing w:after="120" w:line="240" w:lineRule="auto"/>
        <w:rPr>
          <w:rFonts w:ascii="Times New Roman" w:eastAsia="Times New Roman" w:hAnsi="Times New Roman" w:cs="Times New Roman"/>
          <w:b/>
          <w:i/>
          <w:sz w:val="26"/>
          <w:szCs w:val="26"/>
        </w:rPr>
      </w:pPr>
      <w:r>
        <w:rPr>
          <w:noProof/>
        </w:rPr>
        <mc:AlternateContent>
          <mc:Choice Requires="wps">
            <w:drawing>
              <wp:anchor distT="0" distB="0" distL="114300" distR="114300" simplePos="0" relativeHeight="251658249" behindDoc="0" locked="0" layoutInCell="1" allowOverlap="1" wp14:anchorId="2EAFA873" wp14:editId="3D740C77">
                <wp:simplePos x="0" y="0"/>
                <wp:positionH relativeFrom="column">
                  <wp:posOffset>848360</wp:posOffset>
                </wp:positionH>
                <wp:positionV relativeFrom="paragraph">
                  <wp:posOffset>4321843</wp:posOffset>
                </wp:positionV>
                <wp:extent cx="4558030" cy="635"/>
                <wp:effectExtent l="0" t="0" r="0" b="0"/>
                <wp:wrapTopAndBottom/>
                <wp:docPr id="1814888508" name="Text Box 1814888508"/>
                <wp:cNvGraphicFramePr/>
                <a:graphic xmlns:a="http://schemas.openxmlformats.org/drawingml/2006/main">
                  <a:graphicData uri="http://schemas.microsoft.com/office/word/2010/wordprocessingShape">
                    <wps:wsp>
                      <wps:cNvSpPr txBox="1"/>
                      <wps:spPr>
                        <a:xfrm>
                          <a:off x="0" y="0"/>
                          <a:ext cx="4558030" cy="635"/>
                        </a:xfrm>
                        <a:prstGeom prst="rect">
                          <a:avLst/>
                        </a:prstGeom>
                        <a:solidFill>
                          <a:prstClr val="white"/>
                        </a:solidFill>
                        <a:ln>
                          <a:noFill/>
                        </a:ln>
                      </wps:spPr>
                      <wps:txbx>
                        <w:txbxContent>
                          <w:p w14:paraId="6C231918" w14:textId="2184A580" w:rsidR="007F58E2" w:rsidRPr="00F910D8" w:rsidRDefault="007F58E2" w:rsidP="007F58E2">
                            <w:pPr>
                              <w:pStyle w:val="Caption"/>
                              <w:jc w:val="center"/>
                              <w:rPr>
                                <w:rFonts w:ascii="Times New Roman" w:eastAsia="Times New Roman" w:hAnsi="Times New Roman" w:cs="Times New Roman"/>
                                <w:b/>
                                <w:noProof/>
                                <w:sz w:val="26"/>
                                <w:szCs w:val="26"/>
                              </w:rPr>
                            </w:pPr>
                            <w:r>
                              <w:t xml:space="preserve">Hình </w:t>
                            </w:r>
                            <w:r w:rsidR="00E56A17">
                              <w:fldChar w:fldCharType="begin"/>
                            </w:r>
                            <w:r w:rsidR="00E56A17">
                              <w:instrText xml:space="preserve"> SEQ Hình \* ARABIC </w:instrText>
                            </w:r>
                            <w:r w:rsidR="00E56A17">
                              <w:fldChar w:fldCharType="separate"/>
                            </w:r>
                            <w:r w:rsidR="008561F7">
                              <w:rPr>
                                <w:noProof/>
                              </w:rPr>
                              <w:t>42</w:t>
                            </w:r>
                            <w:r w:rsidR="00E56A17">
                              <w:rPr>
                                <w:noProof/>
                              </w:rPr>
                              <w:fldChar w:fldCharType="end"/>
                            </w:r>
                            <w:r w:rsidRPr="00682B17">
                              <w:t>. Activity Thống Kê Quần Áo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FA873" id="Text Box 1814888508" o:spid="_x0000_s1030" type="#_x0000_t202" style="position:absolute;margin-left:66.8pt;margin-top:340.3pt;width:358.9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jpGQIAAD8EAAAOAAAAZHJzL2Uyb0RvYy54bWysU01v2zAMvQ/YfxB0X5y0S1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1+ns9vp9fkkuS7uZ7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" stroked="f">
                <v:textbox style="mso-fit-shape-to-text:t" inset="0,0,0,0">
                  <w:txbxContent>
                    <w:p w14:paraId="6C231918" w14:textId="2184A580" w:rsidR="007F58E2" w:rsidRPr="00F910D8" w:rsidRDefault="007F58E2" w:rsidP="007F58E2">
                      <w:pPr>
                        <w:pStyle w:val="Caption"/>
                        <w:jc w:val="center"/>
                        <w:rPr>
                          <w:rFonts w:ascii="Times New Roman" w:eastAsia="Times New Roman" w:hAnsi="Times New Roman" w:cs="Times New Roman"/>
                          <w:b/>
                          <w:noProof/>
                          <w:sz w:val="26"/>
                          <w:szCs w:val="26"/>
                        </w:rPr>
                      </w:pPr>
                      <w:r>
                        <w:t xml:space="preserve">Hình </w:t>
                      </w:r>
                      <w:r w:rsidR="00E56A17">
                        <w:fldChar w:fldCharType="begin"/>
                      </w:r>
                      <w:r w:rsidR="00E56A17">
                        <w:instrText xml:space="preserve"> SEQ Hình \* ARABIC </w:instrText>
                      </w:r>
                      <w:r w:rsidR="00E56A17">
                        <w:fldChar w:fldCharType="separate"/>
                      </w:r>
                      <w:r w:rsidR="008561F7">
                        <w:rPr>
                          <w:noProof/>
                        </w:rPr>
                        <w:t>42</w:t>
                      </w:r>
                      <w:r w:rsidR="00E56A17">
                        <w:rPr>
                          <w:noProof/>
                        </w:rPr>
                        <w:fldChar w:fldCharType="end"/>
                      </w:r>
                      <w:r w:rsidRPr="00682B17">
                        <w:t>. Activity Thống Kê Quần Áo</w:t>
                      </w:r>
                    </w:p>
                  </w:txbxContent>
                </v:textbox>
                <w10:wrap type="topAndBottom"/>
              </v:shape>
            </w:pict>
          </mc:Fallback>
        </mc:AlternateContent>
      </w:r>
      <w:r w:rsidR="00336C6A">
        <w:rPr>
          <w:rFonts w:ascii="Times New Roman" w:eastAsia="Times New Roman" w:hAnsi="Times New Roman" w:cs="Times New Roman"/>
          <w:b/>
          <w:i/>
          <w:noProof/>
          <w:sz w:val="26"/>
          <w:szCs w:val="26"/>
        </w:rPr>
        <w:drawing>
          <wp:anchor distT="0" distB="0" distL="114300" distR="114300" simplePos="0" relativeHeight="251658252" behindDoc="0" locked="0" layoutInCell="1" allowOverlap="1" wp14:anchorId="4ABF9D76" wp14:editId="0C31B43B">
            <wp:simplePos x="0" y="0"/>
            <wp:positionH relativeFrom="margin">
              <wp:align>center</wp:align>
            </wp:positionH>
            <wp:positionV relativeFrom="paragraph">
              <wp:posOffset>250190</wp:posOffset>
            </wp:positionV>
            <wp:extent cx="3639185" cy="4095115"/>
            <wp:effectExtent l="0" t="0" r="0" b="635"/>
            <wp:wrapTopAndBottom/>
            <wp:docPr id="1028882887" name="Picture 102888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2887" name="Picture 10288828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39185" cy="4095115"/>
                    </a:xfrm>
                    <a:prstGeom prst="rect">
                      <a:avLst/>
                    </a:prstGeom>
                  </pic:spPr>
                </pic:pic>
              </a:graphicData>
            </a:graphic>
            <wp14:sizeRelH relativeFrom="margin">
              <wp14:pctWidth>0</wp14:pctWidth>
            </wp14:sizeRelH>
            <wp14:sizeRelV relativeFrom="margin">
              <wp14:pctHeight>0</wp14:pctHeight>
            </wp14:sizeRelV>
          </wp:anchor>
        </w:drawing>
      </w:r>
      <w:r w:rsidR="00646F9F" w:rsidRPr="00EB5A40">
        <w:rPr>
          <w:rFonts w:ascii="Times New Roman" w:eastAsia="Times New Roman" w:hAnsi="Times New Roman" w:cs="Times New Roman"/>
          <w:b/>
          <w:i/>
          <w:sz w:val="26"/>
          <w:szCs w:val="26"/>
        </w:rPr>
        <w:t>Activity</w:t>
      </w:r>
    </w:p>
    <w:p w14:paraId="401C7192" w14:textId="4A1D8A10" w:rsidR="00BB7AFA" w:rsidRDefault="00DC44B3" w:rsidP="00ED48AF">
      <w:pPr>
        <w:spacing w:after="120" w:line="240" w:lineRule="auto"/>
        <w:rPr>
          <w:b/>
        </w:rPr>
      </w:pPr>
      <w:r>
        <w:rPr>
          <w:noProof/>
        </w:rPr>
        <w:drawing>
          <wp:anchor distT="0" distB="0" distL="114300" distR="114300" simplePos="0" relativeHeight="251658253" behindDoc="0" locked="0" layoutInCell="1" allowOverlap="1" wp14:anchorId="75E283CB" wp14:editId="4B941D37">
            <wp:simplePos x="0" y="0"/>
            <wp:positionH relativeFrom="margin">
              <wp:posOffset>265430</wp:posOffset>
            </wp:positionH>
            <wp:positionV relativeFrom="paragraph">
              <wp:posOffset>4632960</wp:posOffset>
            </wp:positionV>
            <wp:extent cx="6543040" cy="3324225"/>
            <wp:effectExtent l="0" t="0" r="0" b="9525"/>
            <wp:wrapTopAndBottom/>
            <wp:docPr id="2096306337" name="Picture 209630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06337" name="Picture 209630633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54304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0" behindDoc="0" locked="0" layoutInCell="1" allowOverlap="1" wp14:anchorId="4E762E32" wp14:editId="57A407F2">
                <wp:simplePos x="0" y="0"/>
                <wp:positionH relativeFrom="column">
                  <wp:posOffset>-300792</wp:posOffset>
                </wp:positionH>
                <wp:positionV relativeFrom="paragraph">
                  <wp:posOffset>7995368</wp:posOffset>
                </wp:positionV>
                <wp:extent cx="7075805" cy="635"/>
                <wp:effectExtent l="0" t="0" r="0" b="0"/>
                <wp:wrapTopAndBottom/>
                <wp:docPr id="1047517323" name="Text Box 1047517323"/>
                <wp:cNvGraphicFramePr/>
                <a:graphic xmlns:a="http://schemas.openxmlformats.org/drawingml/2006/main">
                  <a:graphicData uri="http://schemas.microsoft.com/office/word/2010/wordprocessingShape">
                    <wps:wsp>
                      <wps:cNvSpPr txBox="1"/>
                      <wps:spPr>
                        <a:xfrm>
                          <a:off x="0" y="0"/>
                          <a:ext cx="7075805" cy="635"/>
                        </a:xfrm>
                        <a:prstGeom prst="rect">
                          <a:avLst/>
                        </a:prstGeom>
                        <a:solidFill>
                          <a:prstClr val="white"/>
                        </a:solidFill>
                        <a:ln>
                          <a:noFill/>
                        </a:ln>
                      </wps:spPr>
                      <wps:txbx>
                        <w:txbxContent>
                          <w:p w14:paraId="5C90CF5C" w14:textId="3095DAA2" w:rsidR="00ED48AF" w:rsidRPr="00245C40" w:rsidRDefault="00ED48AF" w:rsidP="00ED48AF">
                            <w:pPr>
                              <w:pStyle w:val="Caption"/>
                              <w:jc w:val="center"/>
                              <w:rPr>
                                <w:noProof/>
                              </w:rPr>
                            </w:pPr>
                            <w:r>
                              <w:t xml:space="preserve">Hình </w:t>
                            </w:r>
                            <w:r w:rsidR="00E56A17">
                              <w:fldChar w:fldCharType="begin"/>
                            </w:r>
                            <w:r w:rsidR="00E56A17">
                              <w:instrText xml:space="preserve"> SEQ Hình \* ARABIC </w:instrText>
                            </w:r>
                            <w:r w:rsidR="00E56A17">
                              <w:fldChar w:fldCharType="separate"/>
                            </w:r>
                            <w:r w:rsidR="00917ED5">
                              <w:rPr>
                                <w:noProof/>
                              </w:rPr>
                              <w:t>43</w:t>
                            </w:r>
                            <w:r w:rsidR="00E56A17">
                              <w:rPr>
                                <w:noProof/>
                              </w:rPr>
                              <w:fldChar w:fldCharType="end"/>
                            </w:r>
                            <w:r w:rsidRPr="00FC239D">
                              <w:t>. Sequence Thống Kê Quần Áo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62E32" id="Text Box 1047517323" o:spid="_x0000_s1031" type="#_x0000_t202" style="position:absolute;margin-left:-23.7pt;margin-top:629.55pt;width:557.1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" stroked="f">
                <v:textbox style="mso-fit-shape-to-text:t" inset="0,0,0,0">
                  <w:txbxContent>
                    <w:p w14:paraId="5C90CF5C" w14:textId="3095DAA2" w:rsidR="00ED48AF" w:rsidRPr="00245C40" w:rsidRDefault="00ED48AF" w:rsidP="00ED48AF">
                      <w:pPr>
                        <w:pStyle w:val="Caption"/>
                        <w:jc w:val="center"/>
                        <w:rPr>
                          <w:noProof/>
                        </w:rPr>
                      </w:pPr>
                      <w:r>
                        <w:t xml:space="preserve">Hình </w:t>
                      </w:r>
                      <w:r w:rsidR="00E56A17">
                        <w:fldChar w:fldCharType="begin"/>
                      </w:r>
                      <w:r w:rsidR="00E56A17">
                        <w:instrText xml:space="preserve"> SEQ Hình \* ARABIC </w:instrText>
                      </w:r>
                      <w:r w:rsidR="00E56A17">
                        <w:fldChar w:fldCharType="separate"/>
                      </w:r>
                      <w:r w:rsidR="00917ED5">
                        <w:rPr>
                          <w:noProof/>
                        </w:rPr>
                        <w:t>43</w:t>
                      </w:r>
                      <w:r w:rsidR="00E56A17">
                        <w:rPr>
                          <w:noProof/>
                        </w:rPr>
                        <w:fldChar w:fldCharType="end"/>
                      </w:r>
                      <w:r w:rsidRPr="00FC239D">
                        <w:t>. Sequence Thống Kê Quần Áo</w:t>
                      </w:r>
                    </w:p>
                  </w:txbxContent>
                </v:textbox>
                <w10:wrap type="topAndBottom"/>
              </v:shape>
            </w:pict>
          </mc:Fallback>
        </mc:AlternateContent>
      </w:r>
      <w:r w:rsidR="00646F9F" w:rsidRPr="00EB5A40">
        <w:rPr>
          <w:rFonts w:ascii="Times New Roman" w:eastAsia="Times New Roman" w:hAnsi="Times New Roman" w:cs="Times New Roman"/>
          <w:b/>
          <w:i/>
          <w:sz w:val="26"/>
          <w:szCs w:val="26"/>
        </w:rPr>
        <w:t>Sequence</w:t>
      </w:r>
    </w:p>
    <w:p w14:paraId="582E9E67" w14:textId="09441BB3" w:rsidR="007B6473" w:rsidRPr="001C2836" w:rsidRDefault="00646F9F" w:rsidP="007305D2">
      <w:pPr>
        <w:pStyle w:val="Top2"/>
      </w:pPr>
      <w:bookmarkStart w:id="299" w:name="_Toc146233590"/>
      <w:bookmarkStart w:id="300" w:name="_Toc146318043"/>
      <w:bookmarkStart w:id="301" w:name="_Toc152431189"/>
      <w:bookmarkStart w:id="302" w:name="_Toc153383776"/>
      <w:r w:rsidRPr="001C2836">
        <w:lastRenderedPageBreak/>
        <w:t>UC022_</w:t>
      </w:r>
      <w:r w:rsidR="00FF1536" w:rsidRPr="001C2836">
        <w:t>Thống Kê Doanh Thu</w:t>
      </w:r>
      <w:bookmarkEnd w:id="299"/>
      <w:bookmarkEnd w:id="300"/>
      <w:bookmarkEnd w:id="301"/>
      <w:bookmarkEnd w:id="302"/>
    </w:p>
    <w:p w14:paraId="0F7FC092" w14:textId="0E7C9A70" w:rsidR="007B6473" w:rsidRDefault="00646F9F" w:rsidP="007305D2">
      <w:pPr>
        <w:pStyle w:val="Top3"/>
      </w:pPr>
      <w:bookmarkStart w:id="303" w:name="_Toc146233591"/>
      <w:bookmarkStart w:id="304" w:name="_Toc146318044"/>
      <w:bookmarkStart w:id="305" w:name="_Toc152431190"/>
      <w:bookmarkStart w:id="306" w:name="_Toc153383777"/>
      <w:r>
        <w:t>Mô tả use case UC022</w:t>
      </w:r>
      <w:bookmarkEnd w:id="303"/>
      <w:bookmarkEnd w:id="304"/>
      <w:bookmarkEnd w:id="305"/>
      <w:bookmarkEnd w:id="306"/>
    </w:p>
    <w:tbl>
      <w:tblPr>
        <w:tblW w:w="102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0"/>
        <w:gridCol w:w="1567"/>
        <w:gridCol w:w="6863"/>
      </w:tblGrid>
      <w:tr w:rsidR="007B6473" w14:paraId="53406E70" w14:textId="77777777" w:rsidTr="007305D2">
        <w:trPr>
          <w:trHeight w:val="288"/>
        </w:trPr>
        <w:tc>
          <w:tcPr>
            <w:tcW w:w="10260" w:type="dxa"/>
            <w:gridSpan w:val="3"/>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0B4AC6" w14:textId="49D5B091" w:rsidR="007B6473" w:rsidRPr="007305D2" w:rsidRDefault="00646F9F" w:rsidP="007305D2">
            <w:pPr>
              <w:spacing w:before="120" w:after="0" w:line="276" w:lineRule="auto"/>
              <w:ind w:right="-920"/>
              <w:rPr>
                <w:rFonts w:ascii="Times New Roman" w:eastAsia="Times New Roman" w:hAnsi="Times New Roman" w:cs="Times New Roman"/>
                <w:sz w:val="24"/>
                <w:szCs w:val="24"/>
              </w:rPr>
            </w:pPr>
            <w:r w:rsidRPr="007305D2">
              <w:rPr>
                <w:rFonts w:ascii="Times New Roman" w:eastAsia="Times New Roman" w:hAnsi="Times New Roman" w:cs="Times New Roman"/>
                <w:b/>
                <w:sz w:val="24"/>
                <w:szCs w:val="24"/>
              </w:rPr>
              <w:t xml:space="preserve">Use case: </w:t>
            </w:r>
            <w:r w:rsidRPr="007305D2">
              <w:rPr>
                <w:rFonts w:ascii="Times New Roman" w:eastAsia="Times New Roman" w:hAnsi="Times New Roman" w:cs="Times New Roman"/>
                <w:sz w:val="24"/>
                <w:szCs w:val="24"/>
              </w:rPr>
              <w:t>UC022_</w:t>
            </w:r>
            <w:r w:rsidR="00FF1536" w:rsidRPr="007305D2">
              <w:rPr>
                <w:rFonts w:ascii="Times New Roman" w:eastAsia="Times New Roman" w:hAnsi="Times New Roman" w:cs="Times New Roman"/>
                <w:sz w:val="24"/>
                <w:szCs w:val="24"/>
              </w:rPr>
              <w:t>Thống Kê Doanh Thu</w:t>
            </w:r>
          </w:p>
        </w:tc>
      </w:tr>
      <w:tr w:rsidR="007B6473" w14:paraId="30680C7F" w14:textId="77777777" w:rsidTr="00A4672A">
        <w:trPr>
          <w:trHeight w:val="55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9D996BA" w14:textId="77777777" w:rsidR="007B6473" w:rsidRPr="007305D2" w:rsidRDefault="00646F9F" w:rsidP="007305D2">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Mục đích: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7847D1" w14:textId="082BE1C2" w:rsidR="007B6473" w:rsidRPr="007305D2" w:rsidRDefault="00895917" w:rsidP="007305D2">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Thống kê được doanh thu của cửa hàng </w:t>
            </w:r>
            <w:r w:rsidR="00BB7AFA" w:rsidRPr="007305D2">
              <w:rPr>
                <w:rFonts w:ascii="Times New Roman" w:eastAsia="Times New Roman" w:hAnsi="Times New Roman" w:cs="Times New Roman"/>
                <w:sz w:val="24"/>
                <w:szCs w:val="24"/>
              </w:rPr>
              <w:t>trong một khoảng thời gian nhất định để đưa ra các quyết định về quản lý, kế hoạch kinh doanh, và cải thiện hiệu suất kinh doanh</w:t>
            </w:r>
            <w:r w:rsidR="00EB2B5F" w:rsidRPr="007305D2">
              <w:rPr>
                <w:rFonts w:ascii="Times New Roman" w:eastAsia="Times New Roman" w:hAnsi="Times New Roman" w:cs="Times New Roman"/>
                <w:sz w:val="24"/>
                <w:szCs w:val="24"/>
              </w:rPr>
              <w:t>.</w:t>
            </w:r>
          </w:p>
        </w:tc>
      </w:tr>
      <w:tr w:rsidR="007B6473" w14:paraId="50FD083B" w14:textId="77777777" w:rsidTr="00A4672A">
        <w:trPr>
          <w:trHeight w:val="134"/>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B4295F" w14:textId="77777777" w:rsidR="007B6473" w:rsidRPr="007305D2" w:rsidRDefault="00646F9F" w:rsidP="007305D2">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Mô tả sơ lược:</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A3F50E" w14:textId="6A32F439" w:rsidR="007B6473" w:rsidRPr="007305D2" w:rsidRDefault="00AA74E9" w:rsidP="007305D2">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Thực hiện chọn thống kê doanh thu bán quần áo của cửa hàng</w:t>
            </w:r>
            <w:r w:rsidR="0063044A" w:rsidRPr="007305D2">
              <w:rPr>
                <w:rFonts w:ascii="Times New Roman" w:eastAsia="Times New Roman" w:hAnsi="Times New Roman" w:cs="Times New Roman"/>
                <w:sz w:val="24"/>
                <w:szCs w:val="24"/>
              </w:rPr>
              <w:t xml:space="preserve"> theo các mốc thời gian được lựa chọn</w:t>
            </w:r>
            <w:r w:rsidR="004D5CDE" w:rsidRPr="007305D2">
              <w:rPr>
                <w:rFonts w:ascii="Times New Roman" w:eastAsia="Times New Roman" w:hAnsi="Times New Roman" w:cs="Times New Roman"/>
                <w:sz w:val="24"/>
                <w:szCs w:val="24"/>
              </w:rPr>
              <w:t>,  thống kê theo ngày, theo tháng, theo năm.</w:t>
            </w:r>
          </w:p>
        </w:tc>
      </w:tr>
      <w:tr w:rsidR="007B6473" w14:paraId="0C5BE1F7" w14:textId="77777777" w:rsidTr="007305D2">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3199E0" w14:textId="77777777" w:rsidR="007B6473" w:rsidRPr="007305D2" w:rsidRDefault="00646F9F" w:rsidP="007305D2">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chính: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E8E312" w14:textId="77777777" w:rsidR="007B6473" w:rsidRPr="007305D2" w:rsidRDefault="00646F9F" w:rsidP="007305D2">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 Nhân Viên Bán Hàng</w:t>
            </w:r>
          </w:p>
        </w:tc>
      </w:tr>
      <w:tr w:rsidR="007B6473" w14:paraId="0C9C5A10" w14:textId="77777777" w:rsidTr="007305D2">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BF86B97" w14:textId="77777777" w:rsidR="007B6473" w:rsidRPr="007305D2" w:rsidRDefault="00646F9F" w:rsidP="007305D2">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phụ:</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4455CC" w14:textId="77777777" w:rsidR="007B6473" w:rsidRPr="007305D2" w:rsidRDefault="00646F9F" w:rsidP="007305D2">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Không</w:t>
            </w:r>
          </w:p>
        </w:tc>
      </w:tr>
      <w:tr w:rsidR="007B6473" w14:paraId="42CC67D5" w14:textId="77777777" w:rsidTr="007305D2">
        <w:trPr>
          <w:trHeight w:val="38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537E151" w14:textId="77777777" w:rsidR="007B6473" w:rsidRPr="007305D2" w:rsidRDefault="00646F9F" w:rsidP="007305D2">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Tiền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CBC189" w14:textId="5708C34F" w:rsidR="007B6473" w:rsidRPr="007305D2" w:rsidRDefault="00646F9F" w:rsidP="007305D2">
            <w:pPr>
              <w:spacing w:before="120" w:after="0" w:line="276" w:lineRule="auto"/>
              <w:ind w:right="-120"/>
              <w:jc w:val="both"/>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Đăng nhập thành công vào hệ thống</w:t>
            </w:r>
            <w:r w:rsidR="008871D4" w:rsidRPr="007305D2">
              <w:rPr>
                <w:rFonts w:ascii="Times New Roman" w:eastAsia="Times New Roman" w:hAnsi="Times New Roman" w:cs="Times New Roman"/>
                <w:sz w:val="24"/>
                <w:szCs w:val="24"/>
              </w:rPr>
              <w:t xml:space="preserve">, </w:t>
            </w:r>
            <w:r w:rsidR="0007514E" w:rsidRPr="007305D2">
              <w:rPr>
                <w:rFonts w:ascii="Times New Roman" w:eastAsia="Times New Roman" w:hAnsi="Times New Roman" w:cs="Times New Roman"/>
                <w:sz w:val="24"/>
                <w:szCs w:val="24"/>
              </w:rPr>
              <w:t>chọn chức năng thống kê doanh thu</w:t>
            </w:r>
            <w:r w:rsidR="00E3161B" w:rsidRPr="007305D2">
              <w:rPr>
                <w:rFonts w:ascii="Times New Roman" w:eastAsia="Times New Roman" w:hAnsi="Times New Roman" w:cs="Times New Roman"/>
                <w:sz w:val="24"/>
                <w:szCs w:val="24"/>
              </w:rPr>
              <w:t>,</w:t>
            </w:r>
            <w:r w:rsidR="00341AEE" w:rsidRPr="007305D2">
              <w:rPr>
                <w:rFonts w:ascii="Times New Roman" w:eastAsia="Times New Roman" w:hAnsi="Times New Roman" w:cs="Times New Roman"/>
                <w:sz w:val="24"/>
                <w:szCs w:val="24"/>
              </w:rPr>
              <w:t xml:space="preserve"> dữ liệu về doanh thu bán hàng </w:t>
            </w:r>
            <w:r w:rsidR="004733B9" w:rsidRPr="007305D2">
              <w:rPr>
                <w:rFonts w:ascii="Times New Roman" w:eastAsia="Times New Roman" w:hAnsi="Times New Roman" w:cs="Times New Roman"/>
                <w:sz w:val="24"/>
                <w:szCs w:val="24"/>
              </w:rPr>
              <w:t>đã có</w:t>
            </w:r>
            <w:r w:rsidR="00341AEE" w:rsidRPr="007305D2">
              <w:rPr>
                <w:rFonts w:ascii="Times New Roman" w:eastAsia="Times New Roman" w:hAnsi="Times New Roman" w:cs="Times New Roman"/>
                <w:sz w:val="24"/>
                <w:szCs w:val="24"/>
              </w:rPr>
              <w:t xml:space="preserve"> trong CSDL</w:t>
            </w:r>
            <w:r w:rsidR="000C7AE9" w:rsidRPr="007305D2">
              <w:rPr>
                <w:rFonts w:ascii="Times New Roman" w:eastAsia="Times New Roman" w:hAnsi="Times New Roman" w:cs="Times New Roman"/>
                <w:sz w:val="24"/>
                <w:szCs w:val="24"/>
              </w:rPr>
              <w:t xml:space="preserve"> và đã chọn </w:t>
            </w:r>
            <w:r w:rsidR="00C10E76" w:rsidRPr="007305D2">
              <w:rPr>
                <w:rFonts w:ascii="Times New Roman" w:eastAsia="Times New Roman" w:hAnsi="Times New Roman" w:cs="Times New Roman"/>
                <w:sz w:val="24"/>
                <w:szCs w:val="24"/>
              </w:rPr>
              <w:t>mốc thời gian thống kê</w:t>
            </w:r>
          </w:p>
        </w:tc>
      </w:tr>
      <w:tr w:rsidR="007B6473" w14:paraId="270A5702" w14:textId="77777777" w:rsidTr="007305D2">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6B81FA9" w14:textId="77777777" w:rsidR="007B6473" w:rsidRPr="007305D2" w:rsidRDefault="00646F9F" w:rsidP="007305D2">
            <w:pPr>
              <w:spacing w:before="120" w:after="0" w:line="276" w:lineRule="auto"/>
              <w:ind w:right="-4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Hậu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A36299" w14:textId="29108268" w:rsidR="007B6473" w:rsidRPr="007305D2" w:rsidRDefault="00D41331" w:rsidP="007305D2">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Thống kê được doanh thu của cửa hàng theo các mốc thời gian</w:t>
            </w:r>
          </w:p>
        </w:tc>
      </w:tr>
      <w:tr w:rsidR="007B6473" w14:paraId="124047DF" w14:textId="77777777" w:rsidTr="007305D2">
        <w:trPr>
          <w:trHeight w:val="56"/>
        </w:trPr>
        <w:tc>
          <w:tcPr>
            <w:tcW w:w="10260"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52B8AFE2" w14:textId="77777777" w:rsidR="007B6473" w:rsidRPr="007305D2" w:rsidRDefault="00646F9F" w:rsidP="007305D2">
            <w:pPr>
              <w:spacing w:before="120" w:after="0" w:line="276" w:lineRule="auto"/>
              <w:rPr>
                <w:rFonts w:ascii="Times New Roman" w:eastAsia="Times New Roman" w:hAnsi="Times New Roman" w:cs="Times New Roman"/>
                <w:b/>
                <w:sz w:val="24"/>
                <w:szCs w:val="24"/>
              </w:rPr>
            </w:pPr>
            <w:r w:rsidRPr="007305D2">
              <w:rPr>
                <w:rFonts w:ascii="Times New Roman" w:eastAsia="Times New Roman" w:hAnsi="Times New Roman" w:cs="Times New Roman"/>
                <w:b/>
                <w:sz w:val="24"/>
                <w:szCs w:val="24"/>
              </w:rPr>
              <w:t>Luồng sự kiện chính:</w:t>
            </w:r>
          </w:p>
        </w:tc>
      </w:tr>
      <w:tr w:rsidR="009D20DD" w14:paraId="756521FE"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11F686" w14:textId="77777777" w:rsidR="009D20DD" w:rsidRPr="007305D2" w:rsidRDefault="009D20DD" w:rsidP="007305D2">
            <w:pPr>
              <w:spacing w:before="120" w:after="0" w:line="276" w:lineRule="auto"/>
              <w:jc w:val="center"/>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Nhân Viên Bán Hàng</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2B5B95" w14:textId="77777777" w:rsidR="009D20DD" w:rsidRPr="007305D2" w:rsidRDefault="009D20DD" w:rsidP="007305D2">
            <w:pPr>
              <w:spacing w:before="120" w:after="0" w:line="276" w:lineRule="auto"/>
              <w:jc w:val="center"/>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Hệ Thống</w:t>
            </w:r>
          </w:p>
        </w:tc>
      </w:tr>
      <w:tr w:rsidR="009D20DD" w14:paraId="75E62330"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D5F653" w14:textId="3E5B04A4" w:rsidR="009D20DD" w:rsidRPr="007305D2" w:rsidRDefault="00A67530" w:rsidP="007305D2">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1. </w:t>
            </w:r>
            <w:r w:rsidR="003D62A3" w:rsidRPr="007305D2">
              <w:rPr>
                <w:rFonts w:ascii="Times New Roman" w:eastAsia="Times New Roman" w:hAnsi="Times New Roman" w:cs="Times New Roman"/>
                <w:sz w:val="24"/>
                <w:szCs w:val="24"/>
              </w:rPr>
              <w:t>Chọn t</w:t>
            </w:r>
            <w:r w:rsidR="009D20DD" w:rsidRPr="007305D2">
              <w:rPr>
                <w:rFonts w:ascii="Times New Roman" w:eastAsia="Times New Roman" w:hAnsi="Times New Roman" w:cs="Times New Roman"/>
                <w:sz w:val="24"/>
                <w:szCs w:val="24"/>
              </w:rPr>
              <w:t xml:space="preserve">hống kê </w:t>
            </w:r>
            <w:r w:rsidR="00794D21" w:rsidRPr="007305D2">
              <w:rPr>
                <w:rFonts w:ascii="Times New Roman" w:eastAsia="Times New Roman" w:hAnsi="Times New Roman" w:cs="Times New Roman"/>
                <w:sz w:val="24"/>
                <w:szCs w:val="24"/>
              </w:rPr>
              <w:t>doanh thu</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579B1C" w14:textId="5705C40C" w:rsidR="009D20DD" w:rsidRPr="007305D2" w:rsidRDefault="009D20DD" w:rsidP="007305D2">
            <w:pPr>
              <w:spacing w:before="120" w:after="0" w:line="276" w:lineRule="auto"/>
              <w:ind w:left="43"/>
              <w:rPr>
                <w:rFonts w:ascii="Times New Roman" w:eastAsia="Times New Roman" w:hAnsi="Times New Roman" w:cs="Times New Roman"/>
                <w:sz w:val="24"/>
                <w:szCs w:val="24"/>
              </w:rPr>
            </w:pPr>
          </w:p>
        </w:tc>
      </w:tr>
      <w:tr w:rsidR="009D20DD" w14:paraId="2C9D6BE5"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E0D41D" w14:textId="1054B46D" w:rsidR="009D20DD" w:rsidRPr="007305D2" w:rsidRDefault="009D20DD" w:rsidP="007305D2">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3627B1" w14:textId="3FD007A9" w:rsidR="009D20DD" w:rsidRPr="007305D2" w:rsidRDefault="00A67530" w:rsidP="007305D2">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2. </w:t>
            </w:r>
            <w:r w:rsidR="009D20DD" w:rsidRPr="007305D2">
              <w:rPr>
                <w:rFonts w:ascii="Times New Roman" w:eastAsia="Times New Roman" w:hAnsi="Times New Roman" w:cs="Times New Roman"/>
                <w:sz w:val="24"/>
                <w:szCs w:val="24"/>
              </w:rPr>
              <w:t xml:space="preserve">Lấy dữ liệu </w:t>
            </w:r>
            <w:r w:rsidRPr="007305D2">
              <w:rPr>
                <w:rFonts w:ascii="Times New Roman" w:eastAsia="Times New Roman" w:hAnsi="Times New Roman" w:cs="Times New Roman"/>
                <w:sz w:val="24"/>
                <w:szCs w:val="24"/>
              </w:rPr>
              <w:t>doanh thu</w:t>
            </w:r>
            <w:r w:rsidR="009D20DD" w:rsidRPr="007305D2">
              <w:rPr>
                <w:rFonts w:ascii="Times New Roman" w:eastAsia="Times New Roman" w:hAnsi="Times New Roman" w:cs="Times New Roman"/>
                <w:sz w:val="24"/>
                <w:szCs w:val="24"/>
              </w:rPr>
              <w:t xml:space="preserve"> từ CSDL </w:t>
            </w:r>
          </w:p>
        </w:tc>
      </w:tr>
      <w:tr w:rsidR="009D20DD" w14:paraId="31FC1637"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139D00" w14:textId="77777777" w:rsidR="009D20DD" w:rsidRPr="007305D2" w:rsidRDefault="009D20DD" w:rsidP="007305D2">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7AC59D" w14:textId="013765A5" w:rsidR="009D20DD" w:rsidRPr="007305D2" w:rsidRDefault="00A67530" w:rsidP="007305D2">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3. </w:t>
            </w:r>
            <w:r w:rsidR="009D20DD" w:rsidRPr="007305D2">
              <w:rPr>
                <w:rFonts w:ascii="Times New Roman" w:eastAsia="Times New Roman" w:hAnsi="Times New Roman" w:cs="Times New Roman"/>
                <w:sz w:val="24"/>
                <w:szCs w:val="24"/>
              </w:rPr>
              <w:t xml:space="preserve">Tính toán thống kê </w:t>
            </w:r>
            <w:r w:rsidRPr="007305D2">
              <w:rPr>
                <w:rFonts w:ascii="Times New Roman" w:eastAsia="Times New Roman" w:hAnsi="Times New Roman" w:cs="Times New Roman"/>
                <w:sz w:val="24"/>
                <w:szCs w:val="24"/>
              </w:rPr>
              <w:t>doanh thu</w:t>
            </w:r>
            <w:r w:rsidR="001316D6" w:rsidRPr="007305D2">
              <w:rPr>
                <w:rFonts w:ascii="Times New Roman" w:eastAsia="Times New Roman" w:hAnsi="Times New Roman" w:cs="Times New Roman"/>
                <w:sz w:val="24"/>
                <w:szCs w:val="24"/>
              </w:rPr>
              <w:t xml:space="preserve"> theo mốc thời gian đã chọn</w:t>
            </w:r>
          </w:p>
        </w:tc>
      </w:tr>
      <w:tr w:rsidR="009D20DD" w14:paraId="4043E751"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ED1153" w14:textId="77777777" w:rsidR="009D20DD" w:rsidRPr="007305D2" w:rsidRDefault="009D20DD" w:rsidP="007305D2">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BE72B8" w14:textId="499484FB" w:rsidR="009D20DD" w:rsidRPr="007305D2" w:rsidRDefault="00A67530" w:rsidP="007305D2">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4. </w:t>
            </w:r>
            <w:r w:rsidR="009D20DD" w:rsidRPr="007305D2">
              <w:rPr>
                <w:rFonts w:ascii="Times New Roman" w:eastAsia="Times New Roman" w:hAnsi="Times New Roman" w:cs="Times New Roman"/>
                <w:sz w:val="24"/>
                <w:szCs w:val="24"/>
              </w:rPr>
              <w:t>Hiển thị kết quả thống kê</w:t>
            </w:r>
          </w:p>
        </w:tc>
      </w:tr>
      <w:tr w:rsidR="009D20DD" w14:paraId="19A3B209" w14:textId="77777777" w:rsidTr="007305D2">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0DEC8A" w14:textId="77777777" w:rsidR="009D20DD" w:rsidRPr="007305D2" w:rsidRDefault="009D20DD" w:rsidP="007305D2">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382302" w14:textId="073BCFB3" w:rsidR="009D20DD" w:rsidRPr="007305D2" w:rsidRDefault="00A67530" w:rsidP="00607083">
            <w:pPr>
              <w:keepNext/>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5. </w:t>
            </w:r>
            <w:r w:rsidR="009D20DD" w:rsidRPr="007305D2">
              <w:rPr>
                <w:rFonts w:ascii="Times New Roman" w:eastAsia="Times New Roman" w:hAnsi="Times New Roman" w:cs="Times New Roman"/>
                <w:sz w:val="24"/>
                <w:szCs w:val="24"/>
              </w:rPr>
              <w:t>Xuất file thống kê dưới dạng PDF</w:t>
            </w:r>
          </w:p>
        </w:tc>
      </w:tr>
    </w:tbl>
    <w:p w14:paraId="45D38FFF" w14:textId="02D09401" w:rsidR="007B6473" w:rsidRDefault="002B6047" w:rsidP="00607083">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26</w:t>
      </w:r>
      <w:r w:rsidR="00E56A17">
        <w:rPr>
          <w:noProof/>
        </w:rPr>
        <w:fldChar w:fldCharType="end"/>
      </w:r>
      <w:r w:rsidR="00607083">
        <w:t>.</w:t>
      </w:r>
      <w:r>
        <w:t xml:space="preserve"> Đặc tả Usecase Thống Kê Doanh Thu</w:t>
      </w:r>
    </w:p>
    <w:p w14:paraId="21DAE142" w14:textId="77777777" w:rsidR="007305D2" w:rsidRDefault="007305D2">
      <w:pPr>
        <w:rPr>
          <w:rFonts w:ascii="Times New Roman" w:eastAsia="Times New Roman" w:hAnsi="Times New Roman" w:cs="Times New Roman"/>
          <w:b/>
          <w:sz w:val="26"/>
          <w:szCs w:val="26"/>
        </w:rPr>
      </w:pPr>
      <w:bookmarkStart w:id="307" w:name="_Toc146233592"/>
      <w:r>
        <w:br w:type="page"/>
      </w:r>
    </w:p>
    <w:p w14:paraId="6047F29D" w14:textId="3A531F0C" w:rsidR="007B6473" w:rsidRDefault="00646F9F" w:rsidP="007305D2">
      <w:pPr>
        <w:pStyle w:val="Top3"/>
      </w:pPr>
      <w:bookmarkStart w:id="308" w:name="_Toc146318045"/>
      <w:bookmarkStart w:id="309" w:name="_Toc152431191"/>
      <w:bookmarkStart w:id="310" w:name="_Toc153383778"/>
      <w:r>
        <w:lastRenderedPageBreak/>
        <w:t>Biểu đồ</w:t>
      </w:r>
      <w:bookmarkEnd w:id="307"/>
      <w:bookmarkEnd w:id="308"/>
      <w:bookmarkEnd w:id="309"/>
      <w:bookmarkEnd w:id="310"/>
    </w:p>
    <w:p w14:paraId="29C81F5D" w14:textId="278973EF" w:rsidR="007B6473" w:rsidRDefault="00646F9F" w:rsidP="007305D2">
      <w:pPr>
        <w:spacing w:after="120" w:line="240" w:lineRule="auto"/>
        <w:rPr>
          <w:rFonts w:ascii="Times New Roman" w:eastAsia="Times New Roman" w:hAnsi="Times New Roman" w:cs="Times New Roman"/>
          <w:b/>
          <w:i/>
          <w:sz w:val="26"/>
          <w:szCs w:val="26"/>
        </w:rPr>
      </w:pPr>
      <w:r w:rsidRPr="008E43C9">
        <w:rPr>
          <w:rFonts w:ascii="Times New Roman" w:eastAsia="Times New Roman" w:hAnsi="Times New Roman" w:cs="Times New Roman"/>
          <w:b/>
          <w:i/>
          <w:sz w:val="26"/>
          <w:szCs w:val="26"/>
        </w:rPr>
        <w:t>Activity</w:t>
      </w:r>
    </w:p>
    <w:p w14:paraId="24F92C22" w14:textId="77777777" w:rsidR="002A3922" w:rsidRDefault="008E43C9" w:rsidP="005A085B">
      <w:r>
        <w:rPr>
          <w:noProof/>
        </w:rPr>
        <w:drawing>
          <wp:inline distT="0" distB="0" distL="0" distR="0" wp14:anchorId="3D0FDECB" wp14:editId="19E7EED3">
            <wp:extent cx="6511925" cy="3358515"/>
            <wp:effectExtent l="0" t="0" r="3175" b="0"/>
            <wp:docPr id="384029234" name="Picture 38402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29234" name="Picture 384029234"/>
                    <pic:cNvPicPr/>
                  </pic:nvPicPr>
                  <pic:blipFill>
                    <a:blip r:embed="rId56">
                      <a:extLst>
                        <a:ext uri="{28A0092B-C50C-407E-A947-70E740481C1C}">
                          <a14:useLocalDpi xmlns:a14="http://schemas.microsoft.com/office/drawing/2010/main" val="0"/>
                        </a:ext>
                      </a:extLst>
                    </a:blip>
                    <a:stretch>
                      <a:fillRect/>
                    </a:stretch>
                  </pic:blipFill>
                  <pic:spPr>
                    <a:xfrm>
                      <a:off x="0" y="0"/>
                      <a:ext cx="6511925" cy="3358515"/>
                    </a:xfrm>
                    <a:prstGeom prst="rect">
                      <a:avLst/>
                    </a:prstGeom>
                  </pic:spPr>
                </pic:pic>
              </a:graphicData>
            </a:graphic>
          </wp:inline>
        </w:drawing>
      </w:r>
    </w:p>
    <w:p w14:paraId="7E800C77" w14:textId="0F5B6598" w:rsidR="008E43C9" w:rsidRDefault="002A3922" w:rsidP="00E02D71">
      <w:pPr>
        <w:pStyle w:val="Caption"/>
        <w:jc w:val="center"/>
        <w:rPr>
          <w:rFonts w:ascii="Times New Roman" w:eastAsia="Times New Roman" w:hAnsi="Times New Roman" w:cs="Times New Roman"/>
          <w:b/>
          <w:i w:val="0"/>
          <w:sz w:val="26"/>
          <w:szCs w:val="26"/>
        </w:rPr>
      </w:pPr>
      <w:r>
        <w:t xml:space="preserve">Hình </w:t>
      </w:r>
      <w:r w:rsidR="00E56A17">
        <w:fldChar w:fldCharType="begin"/>
      </w:r>
      <w:r w:rsidR="00E56A17">
        <w:instrText xml:space="preserve"> SEQ Hình \* ARABIC </w:instrText>
      </w:r>
      <w:r w:rsidR="00E56A17">
        <w:fldChar w:fldCharType="separate"/>
      </w:r>
      <w:r w:rsidR="00917ED5">
        <w:rPr>
          <w:noProof/>
        </w:rPr>
        <w:t>44</w:t>
      </w:r>
      <w:r w:rsidR="00E56A17">
        <w:rPr>
          <w:noProof/>
        </w:rPr>
        <w:fldChar w:fldCharType="end"/>
      </w:r>
      <w:r w:rsidRPr="00B770AE">
        <w:t>. Activity Thống Kê Doanh Thu</w:t>
      </w:r>
    </w:p>
    <w:p w14:paraId="7D67F146" w14:textId="250A77BD" w:rsidR="007B6473" w:rsidRDefault="008561F7" w:rsidP="005A085B">
      <w:pPr>
        <w:rPr>
          <w:rFonts w:ascii="Times New Roman" w:eastAsia="Times New Roman" w:hAnsi="Times New Roman" w:cs="Times New Roman"/>
          <w:b/>
          <w:i/>
          <w:sz w:val="26"/>
          <w:szCs w:val="26"/>
        </w:rPr>
      </w:pPr>
      <w:r>
        <w:rPr>
          <w:noProof/>
        </w:rPr>
        <mc:AlternateContent>
          <mc:Choice Requires="wps">
            <w:drawing>
              <wp:anchor distT="0" distB="0" distL="114300" distR="114300" simplePos="0" relativeHeight="251658251" behindDoc="0" locked="0" layoutInCell="1" allowOverlap="1" wp14:anchorId="1DA05AEA" wp14:editId="305FF835">
                <wp:simplePos x="0" y="0"/>
                <wp:positionH relativeFrom="column">
                  <wp:posOffset>-270510</wp:posOffset>
                </wp:positionH>
                <wp:positionV relativeFrom="paragraph">
                  <wp:posOffset>2484120</wp:posOffset>
                </wp:positionV>
                <wp:extent cx="7053580" cy="635"/>
                <wp:effectExtent l="0" t="0" r="0" b="0"/>
                <wp:wrapTopAndBottom/>
                <wp:docPr id="481413331" name="Text Box 481413331"/>
                <wp:cNvGraphicFramePr/>
                <a:graphic xmlns:a="http://schemas.openxmlformats.org/drawingml/2006/main">
                  <a:graphicData uri="http://schemas.microsoft.com/office/word/2010/wordprocessingShape">
                    <wps:wsp>
                      <wps:cNvSpPr txBox="1"/>
                      <wps:spPr>
                        <a:xfrm>
                          <a:off x="0" y="0"/>
                          <a:ext cx="7053580" cy="635"/>
                        </a:xfrm>
                        <a:prstGeom prst="rect">
                          <a:avLst/>
                        </a:prstGeom>
                        <a:solidFill>
                          <a:prstClr val="white"/>
                        </a:solidFill>
                        <a:ln>
                          <a:noFill/>
                        </a:ln>
                      </wps:spPr>
                      <wps:txbx>
                        <w:txbxContent>
                          <w:p w14:paraId="5C9C7487" w14:textId="75ABDD30" w:rsidR="008561F7" w:rsidRPr="00034A6D" w:rsidRDefault="008561F7" w:rsidP="00C17913">
                            <w:pPr>
                              <w:pStyle w:val="Caption"/>
                              <w:jc w:val="center"/>
                              <w:rPr>
                                <w:noProof/>
                              </w:rPr>
                            </w:pPr>
                            <w:r>
                              <w:t xml:space="preserve">Hình </w:t>
                            </w:r>
                            <w:r w:rsidR="00E56A17">
                              <w:fldChar w:fldCharType="begin"/>
                            </w:r>
                            <w:r w:rsidR="00E56A17">
                              <w:instrText xml:space="preserve"> SEQ Hình \* ARABIC </w:instrText>
                            </w:r>
                            <w:r w:rsidR="00E56A17">
                              <w:fldChar w:fldCharType="separate"/>
                            </w:r>
                            <w:r w:rsidR="00917ED5">
                              <w:rPr>
                                <w:noProof/>
                              </w:rPr>
                              <w:t>45</w:t>
                            </w:r>
                            <w:r w:rsidR="00E56A17">
                              <w:rPr>
                                <w:noProof/>
                              </w:rPr>
                              <w:fldChar w:fldCharType="end"/>
                            </w:r>
                            <w:r w:rsidRPr="00C43ADB">
                              <w:t>. Sequence Thống Kê Doanh Thu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05AEA" id="Text Box 481413331" o:spid="_x0000_s1032" type="#_x0000_t202" style="position:absolute;margin-left:-21.3pt;margin-top:195.6pt;width:555.4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MuGQIAAD8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1+ns6v57fkkuS7uZ7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" stroked="f">
                <v:textbox style="mso-fit-shape-to-text:t" inset="0,0,0,0">
                  <w:txbxContent>
                    <w:p w14:paraId="5C9C7487" w14:textId="75ABDD30" w:rsidR="008561F7" w:rsidRPr="00034A6D" w:rsidRDefault="008561F7" w:rsidP="00C17913">
                      <w:pPr>
                        <w:pStyle w:val="Caption"/>
                        <w:jc w:val="center"/>
                        <w:rPr>
                          <w:noProof/>
                        </w:rPr>
                      </w:pPr>
                      <w:r>
                        <w:t xml:space="preserve">Hình </w:t>
                      </w:r>
                      <w:r w:rsidR="00E56A17">
                        <w:fldChar w:fldCharType="begin"/>
                      </w:r>
                      <w:r w:rsidR="00E56A17">
                        <w:instrText xml:space="preserve"> SEQ Hình \* ARABIC </w:instrText>
                      </w:r>
                      <w:r w:rsidR="00E56A17">
                        <w:fldChar w:fldCharType="separate"/>
                      </w:r>
                      <w:r w:rsidR="00917ED5">
                        <w:rPr>
                          <w:noProof/>
                        </w:rPr>
                        <w:t>45</w:t>
                      </w:r>
                      <w:r w:rsidR="00E56A17">
                        <w:rPr>
                          <w:noProof/>
                        </w:rPr>
                        <w:fldChar w:fldCharType="end"/>
                      </w:r>
                      <w:r w:rsidRPr="00C43ADB">
                        <w:t>. Sequence Thống Kê Doanh Thu</w:t>
                      </w:r>
                    </w:p>
                  </w:txbxContent>
                </v:textbox>
                <w10:wrap type="topAndBottom"/>
              </v:shape>
            </w:pict>
          </mc:Fallback>
        </mc:AlternateContent>
      </w:r>
      <w:r w:rsidR="00EF080D" w:rsidRPr="005A085B">
        <w:rPr>
          <w:noProof/>
        </w:rPr>
        <w:drawing>
          <wp:anchor distT="0" distB="0" distL="114300" distR="114300" simplePos="0" relativeHeight="251658244" behindDoc="0" locked="0" layoutInCell="1" allowOverlap="1" wp14:anchorId="35C2E314" wp14:editId="1B56B5E2">
            <wp:simplePos x="0" y="0"/>
            <wp:positionH relativeFrom="margin">
              <wp:align>center</wp:align>
            </wp:positionH>
            <wp:positionV relativeFrom="paragraph">
              <wp:posOffset>445135</wp:posOffset>
            </wp:positionV>
            <wp:extent cx="7054027" cy="1982419"/>
            <wp:effectExtent l="0" t="0" r="0" b="0"/>
            <wp:wrapTopAndBottom/>
            <wp:docPr id="444234239" name="Picture 44423423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34239" name="Picture 24" descr="A diagram of a diagram&#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54027" cy="1982419"/>
                    </a:xfrm>
                    <a:prstGeom prst="rect">
                      <a:avLst/>
                    </a:prstGeom>
                    <a:noFill/>
                    <a:ln>
                      <a:noFill/>
                    </a:ln>
                  </pic:spPr>
                </pic:pic>
              </a:graphicData>
            </a:graphic>
          </wp:anchor>
        </w:drawing>
      </w:r>
      <w:r w:rsidR="00646F9F" w:rsidRPr="008E43C9">
        <w:rPr>
          <w:rFonts w:ascii="Times New Roman" w:eastAsia="Times New Roman" w:hAnsi="Times New Roman" w:cs="Times New Roman"/>
          <w:b/>
          <w:i/>
          <w:sz w:val="26"/>
          <w:szCs w:val="26"/>
        </w:rPr>
        <w:t>Sequence</w:t>
      </w:r>
    </w:p>
    <w:p w14:paraId="48535532" w14:textId="21DCEA86" w:rsidR="005A17FD" w:rsidRDefault="005A17FD" w:rsidP="00AD79CB">
      <w:pPr>
        <w:spacing w:after="120" w:line="240" w:lineRule="auto"/>
        <w:jc w:val="center"/>
        <w:rPr>
          <w:rFonts w:ascii="Times New Roman" w:eastAsia="Times New Roman" w:hAnsi="Times New Roman" w:cs="Times New Roman"/>
          <w:b/>
          <w:i/>
          <w:sz w:val="26"/>
          <w:szCs w:val="26"/>
        </w:rPr>
      </w:pPr>
    </w:p>
    <w:p w14:paraId="7D3AB2C9" w14:textId="671A635C" w:rsidR="00560C00" w:rsidRPr="001C2836" w:rsidRDefault="00560C00" w:rsidP="00560C00">
      <w:pPr>
        <w:pStyle w:val="Top2"/>
      </w:pPr>
      <w:bookmarkStart w:id="311" w:name="_Toc152431192"/>
      <w:bookmarkStart w:id="312" w:name="_Toc153383779"/>
      <w:r w:rsidRPr="001C2836">
        <w:t>UC02</w:t>
      </w:r>
      <w:r w:rsidR="00806A83">
        <w:t>3</w:t>
      </w:r>
      <w:r w:rsidRPr="001C2836">
        <w:t xml:space="preserve">_Thống Kê </w:t>
      </w:r>
      <w:r w:rsidR="00746F34">
        <w:t>Khách Hàng</w:t>
      </w:r>
      <w:bookmarkEnd w:id="311"/>
      <w:bookmarkEnd w:id="312"/>
    </w:p>
    <w:p w14:paraId="420644C7" w14:textId="2ACD428A" w:rsidR="00746F34" w:rsidRDefault="00746F34" w:rsidP="00746F34">
      <w:pPr>
        <w:pStyle w:val="Top3"/>
      </w:pPr>
      <w:bookmarkStart w:id="313" w:name="_Toc152431193"/>
      <w:bookmarkStart w:id="314" w:name="_Toc153383780"/>
      <w:r>
        <w:t>Mô tả use case UC02</w:t>
      </w:r>
      <w:r w:rsidR="00FD4802">
        <w:t>3</w:t>
      </w:r>
      <w:bookmarkEnd w:id="313"/>
      <w:bookmarkEnd w:id="314"/>
    </w:p>
    <w:tbl>
      <w:tblPr>
        <w:tblW w:w="102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0"/>
        <w:gridCol w:w="1567"/>
        <w:gridCol w:w="6863"/>
      </w:tblGrid>
      <w:tr w:rsidR="003C4F26" w14:paraId="20C3B893" w14:textId="77777777" w:rsidTr="008E741A">
        <w:trPr>
          <w:trHeight w:val="288"/>
        </w:trPr>
        <w:tc>
          <w:tcPr>
            <w:tcW w:w="10260" w:type="dxa"/>
            <w:gridSpan w:val="3"/>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2981E01" w14:textId="77777777" w:rsidR="003C4F26" w:rsidRPr="007305D2" w:rsidRDefault="003C4F26" w:rsidP="008E741A">
            <w:pPr>
              <w:spacing w:before="120" w:after="0" w:line="276" w:lineRule="auto"/>
              <w:ind w:right="-920"/>
              <w:rPr>
                <w:rFonts w:ascii="Times New Roman" w:eastAsia="Times New Roman" w:hAnsi="Times New Roman" w:cs="Times New Roman"/>
                <w:sz w:val="24"/>
                <w:szCs w:val="24"/>
              </w:rPr>
            </w:pPr>
            <w:r w:rsidRPr="007305D2">
              <w:rPr>
                <w:rFonts w:ascii="Times New Roman" w:eastAsia="Times New Roman" w:hAnsi="Times New Roman" w:cs="Times New Roman"/>
                <w:b/>
                <w:sz w:val="24"/>
                <w:szCs w:val="24"/>
              </w:rPr>
              <w:t xml:space="preserve">Use case: </w:t>
            </w:r>
            <w:r w:rsidRPr="007305D2">
              <w:rPr>
                <w:rFonts w:ascii="Times New Roman" w:eastAsia="Times New Roman" w:hAnsi="Times New Roman" w:cs="Times New Roman"/>
                <w:sz w:val="24"/>
                <w:szCs w:val="24"/>
              </w:rPr>
              <w:t>UC02</w:t>
            </w:r>
            <w:r>
              <w:rPr>
                <w:rFonts w:ascii="Times New Roman" w:eastAsia="Times New Roman" w:hAnsi="Times New Roman" w:cs="Times New Roman"/>
                <w:sz w:val="24"/>
                <w:szCs w:val="24"/>
              </w:rPr>
              <w:t>3</w:t>
            </w:r>
            <w:r w:rsidRPr="007305D2">
              <w:rPr>
                <w:rFonts w:ascii="Times New Roman" w:eastAsia="Times New Roman" w:hAnsi="Times New Roman" w:cs="Times New Roman"/>
                <w:sz w:val="24"/>
                <w:szCs w:val="24"/>
              </w:rPr>
              <w:t xml:space="preserve">_Thống Kê </w:t>
            </w:r>
            <w:r>
              <w:rPr>
                <w:rFonts w:ascii="Times New Roman" w:eastAsia="Times New Roman" w:hAnsi="Times New Roman" w:cs="Times New Roman"/>
                <w:sz w:val="24"/>
                <w:szCs w:val="24"/>
              </w:rPr>
              <w:t>Khách Hàng</w:t>
            </w:r>
          </w:p>
        </w:tc>
      </w:tr>
      <w:tr w:rsidR="003C4F26" w14:paraId="5D9D076D" w14:textId="77777777" w:rsidTr="008E741A">
        <w:trPr>
          <w:trHeight w:val="55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F8C9954" w14:textId="77777777" w:rsidR="003C4F26" w:rsidRPr="007305D2" w:rsidRDefault="003C4F26" w:rsidP="008E741A">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Mục đích: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E2DF4B" w14:textId="77777777" w:rsidR="003C4F26" w:rsidRPr="007305D2" w:rsidRDefault="003C4F26" w:rsidP="008E741A">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Thống kê được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của cửa hàng trong một khoảng thời gian nhất định để đưa ra các quyết định về quản lý, kế hoạch kinh doanh, và cải thiện hiệu suất kinh doanh.</w:t>
            </w:r>
          </w:p>
        </w:tc>
      </w:tr>
      <w:tr w:rsidR="003C4F26" w14:paraId="3987EB8B" w14:textId="77777777" w:rsidTr="008E741A">
        <w:trPr>
          <w:trHeight w:val="134"/>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C32CFDD" w14:textId="77777777" w:rsidR="003C4F26" w:rsidRPr="007305D2" w:rsidRDefault="003C4F26" w:rsidP="008E741A">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lastRenderedPageBreak/>
              <w:t>Mô tả sơ lược:</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5D475F" w14:textId="77777777" w:rsidR="003C4F26" w:rsidRPr="007305D2" w:rsidRDefault="003C4F26" w:rsidP="008E741A">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Thực hiện chọn thống kê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của cửa hàng theo các mốc thời gian được lựa chọn, thống kê theo ngày, theo tháng, theo năm</w:t>
            </w:r>
            <w:r>
              <w:rPr>
                <w:rFonts w:ascii="Times New Roman" w:eastAsia="Times New Roman" w:hAnsi="Times New Roman" w:cs="Times New Roman"/>
                <w:sz w:val="24"/>
                <w:szCs w:val="24"/>
              </w:rPr>
              <w:t>, tất cả khoảng thời gian, theo mốc đã chọn.</w:t>
            </w:r>
          </w:p>
        </w:tc>
      </w:tr>
      <w:tr w:rsidR="003C4F26" w14:paraId="41E1F7D3" w14:textId="77777777" w:rsidTr="008E741A">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63F9DB" w14:textId="77777777" w:rsidR="003C4F26" w:rsidRPr="007305D2" w:rsidRDefault="003C4F26" w:rsidP="008E741A">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chính: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750F8A" w14:textId="77777777" w:rsidR="003C4F26" w:rsidRPr="007305D2" w:rsidRDefault="003C4F26" w:rsidP="008E741A">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 Nhân Viên Bán Hàng</w:t>
            </w:r>
          </w:p>
        </w:tc>
      </w:tr>
      <w:tr w:rsidR="003C4F26" w14:paraId="285F81F3" w14:textId="77777777" w:rsidTr="008E741A">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4ED3990"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phụ:</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BC60FF8" w14:textId="77777777" w:rsidR="003C4F26" w:rsidRPr="007305D2" w:rsidRDefault="003C4F26" w:rsidP="008E741A">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Không</w:t>
            </w:r>
          </w:p>
        </w:tc>
      </w:tr>
      <w:tr w:rsidR="003C4F26" w14:paraId="31512802" w14:textId="77777777" w:rsidTr="008E741A">
        <w:trPr>
          <w:trHeight w:val="38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3090DA2" w14:textId="77777777" w:rsidR="003C4F26" w:rsidRPr="007305D2" w:rsidRDefault="003C4F26" w:rsidP="008E741A">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Tiền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D5CEF32" w14:textId="77777777" w:rsidR="003C4F26" w:rsidRPr="007305D2" w:rsidRDefault="003C4F26" w:rsidP="008E741A">
            <w:pPr>
              <w:spacing w:before="120" w:after="0" w:line="276" w:lineRule="auto"/>
              <w:ind w:right="-120"/>
              <w:jc w:val="both"/>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Đăng nhập thành công vào hệ thống, chọn chức năng thống kê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dữ liệu về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đã có trong CSDL và đã chọn mốc thời gian thống kê</w:t>
            </w:r>
          </w:p>
        </w:tc>
      </w:tr>
      <w:tr w:rsidR="003C4F26" w14:paraId="30425283" w14:textId="77777777" w:rsidTr="008E741A">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789C36" w14:textId="77777777" w:rsidR="003C4F26" w:rsidRPr="007305D2" w:rsidRDefault="003C4F26" w:rsidP="008E741A">
            <w:pPr>
              <w:spacing w:before="120" w:after="0" w:line="276" w:lineRule="auto"/>
              <w:ind w:right="-4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Hậu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0D8208" w14:textId="77777777" w:rsidR="003C4F26" w:rsidRPr="007305D2" w:rsidRDefault="003C4F26" w:rsidP="008E741A">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Thống kê được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của cửa hàng theo các mốc thời gian</w:t>
            </w:r>
          </w:p>
        </w:tc>
      </w:tr>
      <w:tr w:rsidR="003C4F26" w14:paraId="4CC90CAC" w14:textId="77777777" w:rsidTr="008E741A">
        <w:trPr>
          <w:trHeight w:val="56"/>
        </w:trPr>
        <w:tc>
          <w:tcPr>
            <w:tcW w:w="10260"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B642AC0" w14:textId="77777777" w:rsidR="003C4F26" w:rsidRPr="007305D2" w:rsidRDefault="003C4F26" w:rsidP="008E741A">
            <w:pPr>
              <w:spacing w:before="120" w:after="0" w:line="276" w:lineRule="auto"/>
              <w:rPr>
                <w:rFonts w:ascii="Times New Roman" w:eastAsia="Times New Roman" w:hAnsi="Times New Roman" w:cs="Times New Roman"/>
                <w:b/>
                <w:sz w:val="24"/>
                <w:szCs w:val="24"/>
              </w:rPr>
            </w:pPr>
            <w:r w:rsidRPr="007305D2">
              <w:rPr>
                <w:rFonts w:ascii="Times New Roman" w:eastAsia="Times New Roman" w:hAnsi="Times New Roman" w:cs="Times New Roman"/>
                <w:b/>
                <w:sz w:val="24"/>
                <w:szCs w:val="24"/>
              </w:rPr>
              <w:t>Luồng sự kiện chính:</w:t>
            </w:r>
          </w:p>
        </w:tc>
      </w:tr>
      <w:tr w:rsidR="003C4F26" w14:paraId="0EC193ED"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F80550" w14:textId="77777777" w:rsidR="003C4F26" w:rsidRPr="007305D2" w:rsidRDefault="003C4F26" w:rsidP="008E741A">
            <w:pPr>
              <w:spacing w:before="120" w:after="0" w:line="276" w:lineRule="auto"/>
              <w:jc w:val="center"/>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Nhân Viên Bán Hàng</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F0BE4E" w14:textId="77777777" w:rsidR="003C4F26" w:rsidRPr="007305D2" w:rsidRDefault="003C4F26" w:rsidP="008E741A">
            <w:pPr>
              <w:spacing w:before="120" w:after="0" w:line="276" w:lineRule="auto"/>
              <w:jc w:val="center"/>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Hệ Thống</w:t>
            </w:r>
          </w:p>
        </w:tc>
      </w:tr>
      <w:tr w:rsidR="003C4F26" w14:paraId="6E96DE9D"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54998E"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1. Chọn thống kê </w:t>
            </w:r>
            <w:r>
              <w:rPr>
                <w:rFonts w:ascii="Times New Roman" w:eastAsia="Times New Roman" w:hAnsi="Times New Roman" w:cs="Times New Roman"/>
                <w:sz w:val="24"/>
                <w:szCs w:val="24"/>
              </w:rPr>
              <w:t>khách hàng</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93A7BD" w14:textId="77777777" w:rsidR="003C4F26" w:rsidRPr="007305D2" w:rsidRDefault="003C4F26" w:rsidP="008E741A">
            <w:pPr>
              <w:spacing w:before="120" w:after="0" w:line="276" w:lineRule="auto"/>
              <w:ind w:left="43"/>
              <w:rPr>
                <w:rFonts w:ascii="Times New Roman" w:eastAsia="Times New Roman" w:hAnsi="Times New Roman" w:cs="Times New Roman"/>
                <w:sz w:val="24"/>
                <w:szCs w:val="24"/>
              </w:rPr>
            </w:pPr>
          </w:p>
        </w:tc>
      </w:tr>
      <w:tr w:rsidR="003C4F26" w14:paraId="2F50143C"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E72EE3"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FE8C10" w14:textId="77777777" w:rsidR="003C4F26" w:rsidRPr="007305D2" w:rsidRDefault="003C4F26" w:rsidP="008E741A">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2. Lấy dữ liệu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từ CSDL </w:t>
            </w:r>
          </w:p>
        </w:tc>
      </w:tr>
      <w:tr w:rsidR="003C4F26" w14:paraId="307A39CA"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251425"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829AD1" w14:textId="77777777" w:rsidR="003C4F26" w:rsidRPr="007305D2" w:rsidRDefault="003C4F26" w:rsidP="008E741A">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3. Tính toán thống kê </w:t>
            </w:r>
            <w:r>
              <w:rPr>
                <w:rFonts w:ascii="Times New Roman" w:eastAsia="Times New Roman" w:hAnsi="Times New Roman" w:cs="Times New Roman"/>
                <w:sz w:val="24"/>
                <w:szCs w:val="24"/>
              </w:rPr>
              <w:t>khách hàng</w:t>
            </w:r>
            <w:r w:rsidRPr="007305D2">
              <w:rPr>
                <w:rFonts w:ascii="Times New Roman" w:eastAsia="Times New Roman" w:hAnsi="Times New Roman" w:cs="Times New Roman"/>
                <w:sz w:val="24"/>
                <w:szCs w:val="24"/>
              </w:rPr>
              <w:t xml:space="preserve"> theo mốc thời gian đã chọn</w:t>
            </w:r>
          </w:p>
        </w:tc>
      </w:tr>
      <w:tr w:rsidR="003C4F26" w14:paraId="39DA1C43"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07C981"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CA52E0" w14:textId="77777777" w:rsidR="003C4F26" w:rsidRPr="007305D2" w:rsidRDefault="003C4F26" w:rsidP="008E741A">
            <w:pPr>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4. Hiển thị kết quả thống kê</w:t>
            </w:r>
          </w:p>
        </w:tc>
      </w:tr>
      <w:tr w:rsidR="003C4F26" w14:paraId="1713EA28" w14:textId="77777777" w:rsidTr="008E741A">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7B1BB7" w14:textId="77777777" w:rsidR="003C4F26" w:rsidRPr="007305D2" w:rsidRDefault="003C4F26" w:rsidP="008E741A">
            <w:pPr>
              <w:spacing w:before="120" w:after="0" w:line="276" w:lineRule="auto"/>
              <w:rPr>
                <w:rFonts w:ascii="Times New Roman" w:eastAsia="Times New Roman" w:hAnsi="Times New Roman" w:cs="Times New Roman"/>
                <w:sz w:val="24"/>
                <w:szCs w:val="24"/>
              </w:rPr>
            </w:pP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E33278" w14:textId="77777777" w:rsidR="003C4F26" w:rsidRPr="007305D2" w:rsidRDefault="003C4F26" w:rsidP="00BA1FEF">
            <w:pPr>
              <w:keepNext/>
              <w:spacing w:before="120" w:after="0" w:line="276" w:lineRule="auto"/>
              <w:ind w:left="43"/>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5. Xuất file thống kê dưới dạng PDF</w:t>
            </w:r>
          </w:p>
        </w:tc>
      </w:tr>
    </w:tbl>
    <w:p w14:paraId="7C2C1790" w14:textId="3C55E807" w:rsidR="00C937DF" w:rsidRDefault="00BA1FEF" w:rsidP="00BA1FEF">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27</w:t>
      </w:r>
      <w:r w:rsidR="00E56A17">
        <w:rPr>
          <w:noProof/>
        </w:rPr>
        <w:fldChar w:fldCharType="end"/>
      </w:r>
      <w:r>
        <w:t>. Đặc tả Usecase Thống Kê Khách Hàng</w:t>
      </w:r>
    </w:p>
    <w:p w14:paraId="725FBBC5" w14:textId="77777777" w:rsidR="00FD4802" w:rsidRDefault="00FD4802" w:rsidP="00FD4802">
      <w:pPr>
        <w:pStyle w:val="Top3"/>
      </w:pPr>
      <w:bookmarkStart w:id="315" w:name="_Toc152431194"/>
      <w:bookmarkStart w:id="316" w:name="_Toc153383781"/>
      <w:r>
        <w:t>Biểu đồ</w:t>
      </w:r>
      <w:bookmarkEnd w:id="315"/>
      <w:bookmarkEnd w:id="316"/>
    </w:p>
    <w:p w14:paraId="41A37A58" w14:textId="77777777" w:rsidR="00C35340" w:rsidRDefault="001957E8" w:rsidP="00C35340">
      <w:pPr>
        <w:pStyle w:val="H1"/>
        <w:numPr>
          <w:ilvl w:val="0"/>
          <w:numId w:val="0"/>
        </w:numPr>
        <w:rPr>
          <w:i/>
          <w:iCs/>
        </w:rPr>
      </w:pPr>
      <w:r w:rsidRPr="005037E0">
        <w:rPr>
          <w:i/>
          <w:iCs/>
        </w:rPr>
        <w:t>Activity</w:t>
      </w:r>
    </w:p>
    <w:p w14:paraId="72E06AAE" w14:textId="77777777" w:rsidR="004C4966" w:rsidRDefault="00A905D6" w:rsidP="005A085B">
      <w:r w:rsidRPr="00724750">
        <w:rPr>
          <w:noProof/>
        </w:rPr>
        <w:drawing>
          <wp:inline distT="0" distB="0" distL="0" distR="0" wp14:anchorId="6FCD2368" wp14:editId="2BD43216">
            <wp:extent cx="5943600" cy="3101340"/>
            <wp:effectExtent l="0" t="0" r="0" b="0"/>
            <wp:docPr id="1193140480" name="Picture 119314048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40480" name="Picture 1" descr="A screenshot of a diagram&#10;&#10;Description automatically generated"/>
                    <pic:cNvPicPr/>
                  </pic:nvPicPr>
                  <pic:blipFill>
                    <a:blip r:embed="rId58"/>
                    <a:stretch>
                      <a:fillRect/>
                    </a:stretch>
                  </pic:blipFill>
                  <pic:spPr>
                    <a:xfrm>
                      <a:off x="0" y="0"/>
                      <a:ext cx="5943600" cy="3101340"/>
                    </a:xfrm>
                    <a:prstGeom prst="rect">
                      <a:avLst/>
                    </a:prstGeom>
                  </pic:spPr>
                </pic:pic>
              </a:graphicData>
            </a:graphic>
          </wp:inline>
        </w:drawing>
      </w:r>
    </w:p>
    <w:p w14:paraId="00309FDC" w14:textId="1FAA1C22" w:rsidR="00A905D6" w:rsidRDefault="004C4966" w:rsidP="004C4966">
      <w:pPr>
        <w:pStyle w:val="Caption"/>
        <w:jc w:val="center"/>
        <w:rPr>
          <w:i w:val="0"/>
        </w:rPr>
      </w:pPr>
      <w:r>
        <w:t xml:space="preserve">Hình </w:t>
      </w:r>
      <w:r w:rsidR="00E56A17">
        <w:fldChar w:fldCharType="begin"/>
      </w:r>
      <w:r w:rsidR="00E56A17">
        <w:instrText xml:space="preserve"> SEQ Hình \* ARABIC </w:instrText>
      </w:r>
      <w:r w:rsidR="00E56A17">
        <w:fldChar w:fldCharType="separate"/>
      </w:r>
      <w:r w:rsidR="00917ED5">
        <w:rPr>
          <w:noProof/>
        </w:rPr>
        <w:t>46</w:t>
      </w:r>
      <w:r w:rsidR="00E56A17">
        <w:rPr>
          <w:noProof/>
        </w:rPr>
        <w:fldChar w:fldCharType="end"/>
      </w:r>
      <w:r>
        <w:t>. Activity Thống Kê Khách Hàng</w:t>
      </w:r>
    </w:p>
    <w:p w14:paraId="2411F5DA" w14:textId="77777777" w:rsidR="00E854B8" w:rsidRDefault="00C35340" w:rsidP="00C35340">
      <w:pPr>
        <w:pStyle w:val="H1"/>
        <w:numPr>
          <w:ilvl w:val="0"/>
          <w:numId w:val="0"/>
        </w:numPr>
        <w:rPr>
          <w:i/>
          <w:iCs/>
        </w:rPr>
      </w:pPr>
      <w:r>
        <w:rPr>
          <w:i/>
          <w:iCs/>
        </w:rPr>
        <w:lastRenderedPageBreak/>
        <w:t xml:space="preserve">Sequence </w:t>
      </w:r>
    </w:p>
    <w:p w14:paraId="32942228" w14:textId="77777777" w:rsidR="00EA1005" w:rsidRDefault="00E854B8" w:rsidP="005A085B">
      <w:r w:rsidRPr="00724750">
        <w:rPr>
          <w:noProof/>
        </w:rPr>
        <w:drawing>
          <wp:inline distT="0" distB="0" distL="0" distR="0" wp14:anchorId="17D7A0E8" wp14:editId="46449EBA">
            <wp:extent cx="5943600" cy="2028190"/>
            <wp:effectExtent l="0" t="0" r="0" b="0"/>
            <wp:docPr id="140443831" name="Picture 1404438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831" name="Picture 1" descr="A screen shot of a computer&#10;&#10;Description automatically generated"/>
                    <pic:cNvPicPr/>
                  </pic:nvPicPr>
                  <pic:blipFill>
                    <a:blip r:embed="rId59"/>
                    <a:stretch>
                      <a:fillRect/>
                    </a:stretch>
                  </pic:blipFill>
                  <pic:spPr>
                    <a:xfrm>
                      <a:off x="0" y="0"/>
                      <a:ext cx="5943600" cy="2028190"/>
                    </a:xfrm>
                    <a:prstGeom prst="rect">
                      <a:avLst/>
                    </a:prstGeom>
                  </pic:spPr>
                </pic:pic>
              </a:graphicData>
            </a:graphic>
          </wp:inline>
        </w:drawing>
      </w:r>
    </w:p>
    <w:p w14:paraId="4140A44E" w14:textId="2D41ACE9" w:rsidR="004C78DA" w:rsidRPr="00720DC3" w:rsidRDefault="00EA1005" w:rsidP="00720DC3">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47</w:t>
      </w:r>
      <w:r w:rsidR="00E56A17">
        <w:rPr>
          <w:noProof/>
        </w:rPr>
        <w:fldChar w:fldCharType="end"/>
      </w:r>
      <w:r>
        <w:t>. Sequence Thống Kê Khách Hàng</w:t>
      </w:r>
    </w:p>
    <w:p w14:paraId="240836B3" w14:textId="48C82502" w:rsidR="00FD4802" w:rsidRPr="001C2836" w:rsidRDefault="00FD4802" w:rsidP="00FD4802">
      <w:pPr>
        <w:pStyle w:val="Top2"/>
      </w:pPr>
      <w:bookmarkStart w:id="317" w:name="_Toc152431195"/>
      <w:bookmarkStart w:id="318" w:name="_Toc153383782"/>
      <w:r w:rsidRPr="001C2836">
        <w:t>UC02</w:t>
      </w:r>
      <w:r w:rsidR="005B11EB">
        <w:t>4</w:t>
      </w:r>
      <w:r w:rsidRPr="001C2836">
        <w:t>_</w:t>
      </w:r>
      <w:r w:rsidR="005B11EB">
        <w:t>Thêm Mới Chương Trình Khuyến Mãi</w:t>
      </w:r>
      <w:bookmarkEnd w:id="317"/>
      <w:bookmarkEnd w:id="318"/>
    </w:p>
    <w:p w14:paraId="6A273728" w14:textId="34D04239" w:rsidR="00FD4802" w:rsidRDefault="00FD4802" w:rsidP="00FD4802">
      <w:pPr>
        <w:pStyle w:val="Top3"/>
      </w:pPr>
      <w:bookmarkStart w:id="319" w:name="_Toc152431196"/>
      <w:bookmarkStart w:id="320" w:name="_Toc153383783"/>
      <w:r>
        <w:t>Mô tả use case UC02</w:t>
      </w:r>
      <w:r w:rsidR="005B11EB">
        <w:t>4</w:t>
      </w:r>
      <w:bookmarkEnd w:id="319"/>
      <w:bookmarkEnd w:id="320"/>
    </w:p>
    <w:tbl>
      <w:tblPr>
        <w:tblW w:w="102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0"/>
        <w:gridCol w:w="1567"/>
        <w:gridCol w:w="6863"/>
      </w:tblGrid>
      <w:tr w:rsidR="00C07BF5" w14:paraId="23F6DFD2" w14:textId="77777777" w:rsidTr="00C07BF5">
        <w:trPr>
          <w:trHeight w:val="288"/>
        </w:trPr>
        <w:tc>
          <w:tcPr>
            <w:tcW w:w="10260" w:type="dxa"/>
            <w:gridSpan w:val="3"/>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3B9A4E0" w14:textId="3ACA387E" w:rsidR="00C07BF5" w:rsidRPr="007305D2" w:rsidRDefault="00C07BF5" w:rsidP="00C07BF5">
            <w:pPr>
              <w:spacing w:before="120" w:after="0" w:line="276" w:lineRule="auto"/>
              <w:ind w:right="-920"/>
              <w:rPr>
                <w:rFonts w:ascii="Times New Roman" w:eastAsia="Times New Roman" w:hAnsi="Times New Roman" w:cs="Times New Roman"/>
                <w:sz w:val="24"/>
                <w:szCs w:val="24"/>
              </w:rPr>
            </w:pPr>
            <w:r w:rsidRPr="007305D2">
              <w:rPr>
                <w:rFonts w:ascii="Times New Roman" w:eastAsia="Times New Roman" w:hAnsi="Times New Roman" w:cs="Times New Roman"/>
                <w:b/>
                <w:sz w:val="24"/>
                <w:szCs w:val="24"/>
              </w:rPr>
              <w:t xml:space="preserve">Use case: </w:t>
            </w:r>
            <w:r w:rsidRPr="007305D2">
              <w:rPr>
                <w:rFonts w:ascii="Times New Roman" w:eastAsia="Times New Roman" w:hAnsi="Times New Roman" w:cs="Times New Roman"/>
                <w:sz w:val="24"/>
                <w:szCs w:val="24"/>
              </w:rPr>
              <w:t>UC02</w:t>
            </w:r>
            <w:r>
              <w:rPr>
                <w:rFonts w:ascii="Times New Roman" w:eastAsia="Times New Roman" w:hAnsi="Times New Roman" w:cs="Times New Roman"/>
                <w:sz w:val="24"/>
                <w:szCs w:val="24"/>
              </w:rPr>
              <w:t>4</w:t>
            </w:r>
            <w:r w:rsidRPr="007305D2">
              <w:rPr>
                <w:rFonts w:ascii="Times New Roman" w:eastAsia="Times New Roman" w:hAnsi="Times New Roman" w:cs="Times New Roman"/>
                <w:sz w:val="24"/>
                <w:szCs w:val="24"/>
              </w:rPr>
              <w:t>_</w:t>
            </w:r>
            <w:r>
              <w:rPr>
                <w:rFonts w:ascii="Times New Roman" w:eastAsia="Times New Roman" w:hAnsi="Times New Roman" w:cs="Times New Roman"/>
                <w:sz w:val="24"/>
                <w:szCs w:val="24"/>
              </w:rPr>
              <w:t xml:space="preserve">Thêm Mới Chương Trình Khuyến Mãi </w:t>
            </w:r>
          </w:p>
        </w:tc>
      </w:tr>
      <w:tr w:rsidR="00C07BF5" w14:paraId="09D0EAB8" w14:textId="77777777" w:rsidTr="00C07BF5">
        <w:trPr>
          <w:trHeight w:val="55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F548D7" w14:textId="77777777" w:rsidR="00C07BF5" w:rsidRPr="007305D2" w:rsidRDefault="00C07BF5" w:rsidP="00C07BF5">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Mục đích: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CF839DE" w14:textId="54F48919" w:rsidR="00C07BF5" w:rsidRPr="007305D2" w:rsidRDefault="00713F22" w:rsidP="00C07BF5">
            <w:pPr>
              <w:spacing w:before="120" w:after="0" w:line="276" w:lineRule="auto"/>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ra các </w:t>
            </w:r>
            <w:r w:rsidR="002E685A">
              <w:rPr>
                <w:rFonts w:ascii="Times New Roman" w:eastAsia="Times New Roman" w:hAnsi="Times New Roman" w:cs="Times New Roman"/>
                <w:sz w:val="24"/>
                <w:szCs w:val="24"/>
              </w:rPr>
              <w:t>chương trình khuyến mãi</w:t>
            </w:r>
            <w:r w:rsidR="000E18B9">
              <w:rPr>
                <w:rFonts w:ascii="Times New Roman" w:eastAsia="Times New Roman" w:hAnsi="Times New Roman" w:cs="Times New Roman"/>
                <w:sz w:val="24"/>
                <w:szCs w:val="24"/>
              </w:rPr>
              <w:t xml:space="preserve"> giảm giá quần áo thu hút người dùng hơn.</w:t>
            </w:r>
          </w:p>
        </w:tc>
      </w:tr>
      <w:tr w:rsidR="00C07BF5" w14:paraId="45318DCA" w14:textId="77777777" w:rsidTr="00C07BF5">
        <w:trPr>
          <w:trHeight w:val="134"/>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C94C11" w14:textId="77777777" w:rsidR="00C07BF5" w:rsidRPr="007305D2" w:rsidRDefault="00C07BF5" w:rsidP="00C07BF5">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Mô tả sơ lược:</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B77FCFE" w14:textId="00BB889F" w:rsidR="00C07BF5" w:rsidRPr="007305D2" w:rsidRDefault="000E18B9" w:rsidP="00C07BF5">
            <w:pPr>
              <w:spacing w:before="120" w:after="0" w:line="276" w:lineRule="auto"/>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ra các chương trình khuyến mãi </w:t>
            </w:r>
            <w:r w:rsidR="006B0A87">
              <w:rPr>
                <w:rFonts w:ascii="Times New Roman" w:eastAsia="Times New Roman" w:hAnsi="Times New Roman" w:cs="Times New Roman"/>
                <w:sz w:val="24"/>
                <w:szCs w:val="24"/>
              </w:rPr>
              <w:t xml:space="preserve">theo </w:t>
            </w:r>
            <w:r w:rsidR="00813FD0">
              <w:rPr>
                <w:rFonts w:ascii="Times New Roman" w:eastAsia="Times New Roman" w:hAnsi="Times New Roman" w:cs="Times New Roman"/>
                <w:sz w:val="24"/>
                <w:szCs w:val="24"/>
              </w:rPr>
              <w:t xml:space="preserve">thời gian được đặt, số lượng mã áp dụng </w:t>
            </w:r>
            <w:r w:rsidR="00D206AA">
              <w:rPr>
                <w:rFonts w:ascii="Times New Roman" w:eastAsia="Times New Roman" w:hAnsi="Times New Roman" w:cs="Times New Roman"/>
                <w:sz w:val="24"/>
                <w:szCs w:val="24"/>
              </w:rPr>
              <w:t xml:space="preserve">và </w:t>
            </w:r>
            <w:r w:rsidR="00F01F47">
              <w:rPr>
                <w:rFonts w:ascii="Times New Roman" w:eastAsia="Times New Roman" w:hAnsi="Times New Roman" w:cs="Times New Roman"/>
                <w:sz w:val="24"/>
                <w:szCs w:val="24"/>
              </w:rPr>
              <w:t>mã chương trình khuyến mãi thì được tự phát sinh theo quy tắc thứ tự tang dần mã không trùng lặp.</w:t>
            </w:r>
          </w:p>
        </w:tc>
      </w:tr>
      <w:tr w:rsidR="00C07BF5" w14:paraId="0ACB9C23" w14:textId="77777777" w:rsidTr="00C07BF5">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195F6B" w14:textId="77777777" w:rsidR="00C07BF5" w:rsidRPr="007305D2" w:rsidRDefault="00C07BF5" w:rsidP="00C07BF5">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chính:</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6E47F6" w14:textId="61CB33E1" w:rsidR="00C07BF5" w:rsidRPr="007305D2" w:rsidRDefault="00C07BF5" w:rsidP="00C07BF5">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 Nhân Viên </w:t>
            </w:r>
            <w:r w:rsidR="00304950">
              <w:rPr>
                <w:rFonts w:ascii="Times New Roman" w:eastAsia="Times New Roman" w:hAnsi="Times New Roman" w:cs="Times New Roman"/>
                <w:sz w:val="24"/>
                <w:szCs w:val="24"/>
              </w:rPr>
              <w:t>Quản Lý</w:t>
            </w:r>
          </w:p>
        </w:tc>
      </w:tr>
      <w:tr w:rsidR="00C07BF5" w14:paraId="3AF9FEAF" w14:textId="77777777" w:rsidTr="00C07BF5">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319041" w14:textId="77777777" w:rsidR="00C07BF5" w:rsidRPr="007305D2" w:rsidRDefault="00C07BF5" w:rsidP="00C07BF5">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Actor phụ:</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877E787" w14:textId="77777777" w:rsidR="00C07BF5" w:rsidRPr="007305D2" w:rsidRDefault="00C07BF5" w:rsidP="00C07BF5">
            <w:pPr>
              <w:spacing w:before="120" w:after="0" w:line="276" w:lineRule="auto"/>
              <w:ind w:right="-12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Không</w:t>
            </w:r>
          </w:p>
        </w:tc>
      </w:tr>
      <w:tr w:rsidR="00C07BF5" w14:paraId="1778C7C6" w14:textId="77777777" w:rsidTr="00C07BF5">
        <w:trPr>
          <w:trHeight w:val="385"/>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AC54D8" w14:textId="77777777" w:rsidR="00C07BF5" w:rsidRPr="007305D2" w:rsidRDefault="00C07BF5" w:rsidP="00C07BF5">
            <w:pPr>
              <w:spacing w:before="120" w:after="0" w:line="276" w:lineRule="auto"/>
              <w:ind w:right="-6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Tiền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53FB112" w14:textId="7511F1C2" w:rsidR="00C07BF5" w:rsidRPr="007305D2" w:rsidRDefault="00C07BF5" w:rsidP="00C07BF5">
            <w:pPr>
              <w:spacing w:before="120" w:after="0" w:line="276" w:lineRule="auto"/>
              <w:ind w:right="-120"/>
              <w:jc w:val="both"/>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Đăng nhập thành công vào hệ thống, chọn chức năng </w:t>
            </w:r>
            <w:r w:rsidR="00F01F47">
              <w:rPr>
                <w:rFonts w:ascii="Times New Roman" w:eastAsia="Times New Roman" w:hAnsi="Times New Roman" w:cs="Times New Roman"/>
                <w:sz w:val="24"/>
                <w:szCs w:val="24"/>
              </w:rPr>
              <w:t>thêm mới chương trình khuyến mã</w:t>
            </w:r>
            <w:r w:rsidR="00CB184D">
              <w:rPr>
                <w:rFonts w:ascii="Times New Roman" w:eastAsia="Times New Roman" w:hAnsi="Times New Roman" w:cs="Times New Roman"/>
                <w:sz w:val="24"/>
                <w:szCs w:val="24"/>
              </w:rPr>
              <w:t>i</w:t>
            </w:r>
          </w:p>
        </w:tc>
      </w:tr>
      <w:tr w:rsidR="00C07BF5" w14:paraId="6542A2D8" w14:textId="77777777" w:rsidTr="00C07BF5">
        <w:trPr>
          <w:trHeight w:val="56"/>
        </w:trPr>
        <w:tc>
          <w:tcPr>
            <w:tcW w:w="183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F94AE4E" w14:textId="77777777" w:rsidR="00C07BF5" w:rsidRPr="007305D2" w:rsidRDefault="00C07BF5" w:rsidP="00C07BF5">
            <w:pPr>
              <w:spacing w:before="120" w:after="0" w:line="276" w:lineRule="auto"/>
              <w:ind w:right="-40"/>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Hậu điều kiện:</w:t>
            </w:r>
          </w:p>
        </w:tc>
        <w:tc>
          <w:tcPr>
            <w:tcW w:w="843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5EFA2BA" w14:textId="001E2FA8" w:rsidR="00C07BF5" w:rsidRPr="007305D2" w:rsidRDefault="00713F22" w:rsidP="00C07BF5">
            <w:pPr>
              <w:spacing w:before="120" w:after="0" w:line="276" w:lineRule="auto"/>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Tạo mới thành công một chương trình khuyến mãi</w:t>
            </w:r>
            <w:r w:rsidR="00BD4EA0">
              <w:rPr>
                <w:rFonts w:ascii="Times New Roman" w:eastAsia="Times New Roman" w:hAnsi="Times New Roman" w:cs="Times New Roman"/>
                <w:sz w:val="24"/>
                <w:szCs w:val="24"/>
              </w:rPr>
              <w:t xml:space="preserve"> và gửi email thông báo dến khách hàng thành công.</w:t>
            </w:r>
          </w:p>
        </w:tc>
      </w:tr>
      <w:tr w:rsidR="00C07BF5" w14:paraId="42EF04CB" w14:textId="77777777" w:rsidTr="00C07BF5">
        <w:trPr>
          <w:trHeight w:val="56"/>
        </w:trPr>
        <w:tc>
          <w:tcPr>
            <w:tcW w:w="10260" w:type="dxa"/>
            <w:gridSpan w:val="3"/>
            <w:tcBorders>
              <w:top w:val="single" w:sz="4" w:space="0" w:color="auto"/>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486E1A2D" w14:textId="77777777" w:rsidR="00C07BF5" w:rsidRPr="007305D2" w:rsidRDefault="00C07BF5" w:rsidP="00C07BF5">
            <w:pPr>
              <w:spacing w:before="120" w:after="0" w:line="276" w:lineRule="auto"/>
              <w:rPr>
                <w:rFonts w:ascii="Times New Roman" w:eastAsia="Times New Roman" w:hAnsi="Times New Roman" w:cs="Times New Roman"/>
                <w:b/>
                <w:sz w:val="24"/>
                <w:szCs w:val="24"/>
              </w:rPr>
            </w:pPr>
            <w:r w:rsidRPr="007305D2">
              <w:rPr>
                <w:rFonts w:ascii="Times New Roman" w:eastAsia="Times New Roman" w:hAnsi="Times New Roman" w:cs="Times New Roman"/>
                <w:b/>
                <w:sz w:val="24"/>
                <w:szCs w:val="24"/>
              </w:rPr>
              <w:t>Luồng sự kiện chính:</w:t>
            </w:r>
          </w:p>
        </w:tc>
      </w:tr>
      <w:tr w:rsidR="00C07BF5" w14:paraId="1CE75FF1" w14:textId="77777777" w:rsidTr="00C07BF5">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97AE6B" w14:textId="2A13DFD6" w:rsidR="00C07BF5" w:rsidRPr="007305D2" w:rsidRDefault="00A44AD9" w:rsidP="00C07BF5">
            <w:pPr>
              <w:spacing w:before="120"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NVQL</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0B346F" w14:textId="77777777" w:rsidR="00C07BF5" w:rsidRPr="007305D2" w:rsidRDefault="00C07BF5" w:rsidP="00C07BF5">
            <w:pPr>
              <w:spacing w:before="120" w:after="0" w:line="276" w:lineRule="auto"/>
              <w:jc w:val="center"/>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Hệ Thống</w:t>
            </w:r>
          </w:p>
        </w:tc>
      </w:tr>
      <w:tr w:rsidR="00C07BF5" w14:paraId="5A8BFBF6" w14:textId="77777777" w:rsidTr="00C07BF5">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585D51" w14:textId="1639E4EB" w:rsidR="00C07BF5" w:rsidRPr="007305D2" w:rsidRDefault="00C07BF5" w:rsidP="00C07BF5">
            <w:pPr>
              <w:spacing w:before="120" w:after="0" w:line="276" w:lineRule="auto"/>
              <w:rPr>
                <w:rFonts w:ascii="Times New Roman" w:eastAsia="Times New Roman" w:hAnsi="Times New Roman" w:cs="Times New Roman"/>
                <w:sz w:val="24"/>
                <w:szCs w:val="24"/>
              </w:rPr>
            </w:pPr>
            <w:r w:rsidRPr="007305D2">
              <w:rPr>
                <w:rFonts w:ascii="Times New Roman" w:eastAsia="Times New Roman" w:hAnsi="Times New Roman" w:cs="Times New Roman"/>
                <w:sz w:val="24"/>
                <w:szCs w:val="24"/>
              </w:rPr>
              <w:t xml:space="preserve">1. </w:t>
            </w:r>
            <w:r w:rsidR="00EC1940">
              <w:rPr>
                <w:rFonts w:ascii="Times New Roman" w:eastAsia="Times New Roman" w:hAnsi="Times New Roman" w:cs="Times New Roman"/>
                <w:sz w:val="24"/>
                <w:szCs w:val="24"/>
              </w:rPr>
              <w:t>Nhập thông tin</w:t>
            </w:r>
            <w:r w:rsidR="00FA79C8">
              <w:rPr>
                <w:rFonts w:ascii="Times New Roman" w:eastAsia="Times New Roman" w:hAnsi="Times New Roman" w:cs="Times New Roman"/>
                <w:sz w:val="24"/>
                <w:szCs w:val="24"/>
              </w:rPr>
              <w:t xml:space="preserve"> chương trình khuyến mãi</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00D22E" w14:textId="20DA1997" w:rsidR="00C07BF5" w:rsidRPr="007305D2" w:rsidRDefault="00664B64" w:rsidP="00C07BF5">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r>
      <w:tr w:rsidR="00C07BF5" w14:paraId="7FB9EC49" w14:textId="77777777" w:rsidTr="00C07BF5">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4DF09F" w14:textId="6A147205" w:rsidR="00C07BF5" w:rsidRPr="007305D2" w:rsidRDefault="00664B64" w:rsidP="00C07BF5">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14DEF4" w14:textId="68F1FCED" w:rsidR="00C07BF5" w:rsidRPr="007305D2" w:rsidRDefault="00664B64" w:rsidP="00C07BF5">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      Kiểm tra định dạng</w:t>
            </w:r>
            <w:r>
              <w:rPr>
                <w:rFonts w:ascii="Times New Roman" w:eastAsia="Times New Roman" w:hAnsi="Times New Roman" w:cs="Times New Roman"/>
                <w:sz w:val="24"/>
                <w:szCs w:val="24"/>
              </w:rPr>
              <w:t xml:space="preserve"> dữ liệu</w:t>
            </w:r>
          </w:p>
        </w:tc>
      </w:tr>
      <w:tr w:rsidR="00C07BF5" w14:paraId="521833F0" w14:textId="77777777" w:rsidTr="00C07BF5">
        <w:trPr>
          <w:trHeight w:val="51"/>
        </w:trPr>
        <w:tc>
          <w:tcPr>
            <w:tcW w:w="339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AAAED3" w14:textId="268109C8" w:rsidR="00C07BF5" w:rsidRPr="007305D2" w:rsidRDefault="00664B64" w:rsidP="00C07BF5">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3.      Chọn Lưu</w:t>
            </w:r>
          </w:p>
        </w:tc>
        <w:tc>
          <w:tcPr>
            <w:tcW w:w="686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018356" w14:textId="3F6116E5" w:rsidR="00C07BF5" w:rsidRPr="007305D2" w:rsidRDefault="00C07BF5" w:rsidP="00C07BF5">
            <w:pPr>
              <w:spacing w:before="120" w:after="0" w:line="276" w:lineRule="auto"/>
              <w:ind w:left="43"/>
              <w:rPr>
                <w:rFonts w:ascii="Times New Roman" w:eastAsia="Times New Roman" w:hAnsi="Times New Roman" w:cs="Times New Roman"/>
                <w:sz w:val="24"/>
                <w:szCs w:val="24"/>
              </w:rPr>
            </w:pPr>
          </w:p>
        </w:tc>
      </w:tr>
      <w:tr w:rsidR="00C07BF5" w14:paraId="34C3E106" w14:textId="77777777" w:rsidTr="007E59FF">
        <w:trPr>
          <w:trHeight w:val="51"/>
        </w:trPr>
        <w:tc>
          <w:tcPr>
            <w:tcW w:w="3397"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058D52C9" w14:textId="0AB835D9" w:rsidR="00C07BF5" w:rsidRPr="007305D2" w:rsidRDefault="00664B64" w:rsidP="00C07BF5">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863"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19AD9F45" w14:textId="24B86776" w:rsidR="00C07BF5" w:rsidRPr="007305D2" w:rsidRDefault="00664B64" w:rsidP="00C07BF5">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 Lưu thông tin vào CSDL và hiển thị trên danh sách</w:t>
            </w:r>
          </w:p>
        </w:tc>
      </w:tr>
      <w:tr w:rsidR="00C07BF5" w14:paraId="1DA74C09"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99C7D8B" w14:textId="77777777" w:rsidR="00C07BF5" w:rsidRPr="007305D2" w:rsidRDefault="00C07BF5" w:rsidP="00C07BF5">
            <w:pPr>
              <w:spacing w:before="120" w:after="0" w:line="276" w:lineRule="auto"/>
              <w:rPr>
                <w:rFonts w:ascii="Times New Roman" w:eastAsia="Times New Roman" w:hAnsi="Times New Roman" w:cs="Times New Roman"/>
                <w:sz w:val="24"/>
                <w:szCs w:val="24"/>
              </w:rPr>
            </w:pP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3891995" w14:textId="4B9FE254" w:rsidR="00C07BF5" w:rsidRPr="007305D2" w:rsidRDefault="00664B64" w:rsidP="00C07BF5">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5. Thông báo thêm thành công</w:t>
            </w:r>
          </w:p>
        </w:tc>
      </w:tr>
      <w:tr w:rsidR="007E59FF" w14:paraId="18670B2F"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3EE7E25" w14:textId="24FE9D4C" w:rsidR="007E59FF" w:rsidRPr="007305D2" w:rsidRDefault="007E59FF" w:rsidP="00F85680">
            <w:pPr>
              <w:spacing w:before="120" w:after="0" w:line="276" w:lineRule="auto"/>
              <w:rPr>
                <w:rFonts w:ascii="Times New Roman" w:eastAsia="Times New Roman" w:hAnsi="Times New Roman" w:cs="Times New Roman"/>
                <w:sz w:val="24"/>
                <w:szCs w:val="24"/>
              </w:rPr>
            </w:pP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F6A3459" w14:textId="52DBD635" w:rsidR="007E59FF" w:rsidRPr="007305D2" w:rsidRDefault="00AB4CD6">
            <w:pPr>
              <w:spacing w:before="120" w:after="0" w:line="276" w:lineRule="auto"/>
              <w:ind w:left="43"/>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F85680" w:rsidRPr="00AB4CD6">
              <w:rPr>
                <w:rFonts w:ascii="Times New Roman" w:eastAsia="Times New Roman" w:hAnsi="Times New Roman" w:cs="Times New Roman"/>
                <w:sz w:val="24"/>
                <w:szCs w:val="24"/>
              </w:rPr>
              <w:t xml:space="preserve">Xử lý gửi email </w:t>
            </w:r>
            <w:r w:rsidR="005E2D24" w:rsidRPr="00AB4CD6">
              <w:rPr>
                <w:rFonts w:ascii="Times New Roman" w:eastAsia="Times New Roman" w:hAnsi="Times New Roman" w:cs="Times New Roman"/>
                <w:sz w:val="24"/>
                <w:szCs w:val="24"/>
              </w:rPr>
              <w:t>thông báo chương trình khuyến mãi cho khách hàng.</w:t>
            </w:r>
          </w:p>
        </w:tc>
      </w:tr>
      <w:tr w:rsidR="007E59FF" w14:paraId="7C716820"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24BD2D" w14:textId="77777777" w:rsidR="007E59FF" w:rsidRPr="007305D2" w:rsidRDefault="007E59FF">
            <w:pPr>
              <w:spacing w:before="120" w:after="0" w:line="276" w:lineRule="auto"/>
              <w:rPr>
                <w:rFonts w:ascii="Times New Roman" w:eastAsia="Times New Roman" w:hAnsi="Times New Roman" w:cs="Times New Roman"/>
                <w:sz w:val="24"/>
                <w:szCs w:val="24"/>
              </w:rPr>
            </w:pP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7A3C8A" w14:textId="1350F12C" w:rsidR="007E59FF" w:rsidRPr="007305D2" w:rsidRDefault="00664B64">
            <w:pPr>
              <w:spacing w:before="120" w:after="0" w:line="276" w:lineRule="auto"/>
              <w:ind w:left="4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754B48">
              <w:rPr>
                <w:rFonts w:ascii="Times New Roman" w:eastAsia="Times New Roman" w:hAnsi="Times New Roman" w:cs="Times New Roman"/>
                <w:sz w:val="24"/>
                <w:szCs w:val="24"/>
              </w:rPr>
              <w:t>Kết thúc</w:t>
            </w:r>
          </w:p>
        </w:tc>
      </w:tr>
      <w:tr w:rsidR="007E59FF" w14:paraId="276C8DE1" w14:textId="77777777" w:rsidTr="00664B64">
        <w:trPr>
          <w:trHeight w:val="51"/>
        </w:trPr>
        <w:tc>
          <w:tcPr>
            <w:tcW w:w="10260"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1992950B" w14:textId="39C71C96" w:rsidR="007E59FF" w:rsidRPr="007305D2" w:rsidRDefault="00664B64" w:rsidP="00664B64">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b/>
                <w:sz w:val="24"/>
                <w:szCs w:val="24"/>
              </w:rPr>
              <w:t>Luồng sự kiện thay thế:</w:t>
            </w:r>
          </w:p>
        </w:tc>
      </w:tr>
      <w:tr w:rsidR="007E59FF" w14:paraId="4EEA4C7B"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A8BC423" w14:textId="1050D1E3" w:rsidR="007E59FF" w:rsidRPr="007305D2" w:rsidRDefault="00664B64">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F02C90" w14:textId="0790B308" w:rsidR="007E59FF" w:rsidRPr="007305D2" w:rsidRDefault="00664B64">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2.1. Thông báo nhập sai định </w:t>
            </w:r>
            <w:r>
              <w:rPr>
                <w:rFonts w:ascii="Times New Roman" w:eastAsia="Times New Roman" w:hAnsi="Times New Roman" w:cs="Times New Roman"/>
                <w:sz w:val="24"/>
                <w:szCs w:val="24"/>
              </w:rPr>
              <w:t>dạng. Yêu cầu nhập lại.</w:t>
            </w:r>
          </w:p>
        </w:tc>
      </w:tr>
      <w:tr w:rsidR="007E59FF" w14:paraId="3BC8B611"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84DF0E" w14:textId="5530EAE9" w:rsidR="007E59FF" w:rsidRPr="007305D2" w:rsidRDefault="00664B64">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2.2. Chọn OK</w:t>
            </w: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D6DE3CB" w14:textId="50B0BE8A" w:rsidR="007E59FF" w:rsidRPr="007305D2" w:rsidRDefault="00664B64">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r>
      <w:tr w:rsidR="007E59FF" w14:paraId="35060B5B"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6D6695" w14:textId="278AA26E" w:rsidR="007E59FF" w:rsidRPr="007305D2" w:rsidRDefault="00664B64">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 xml:space="preserve"> </w:t>
            </w: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4052916" w14:textId="7A1B68BB" w:rsidR="007E59FF" w:rsidRPr="007305D2" w:rsidRDefault="00664B64">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2.3. Quay lại bước 1</w:t>
            </w:r>
          </w:p>
        </w:tc>
      </w:tr>
      <w:tr w:rsidR="007E59FF" w14:paraId="49C12934"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55E8833" w14:textId="77777777" w:rsidR="007E59FF" w:rsidRPr="007305D2" w:rsidRDefault="007E59FF">
            <w:pPr>
              <w:spacing w:before="120" w:after="0" w:line="276" w:lineRule="auto"/>
              <w:rPr>
                <w:rFonts w:ascii="Times New Roman" w:eastAsia="Times New Roman" w:hAnsi="Times New Roman" w:cs="Times New Roman"/>
                <w:sz w:val="24"/>
                <w:szCs w:val="24"/>
              </w:rPr>
            </w:pP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69C0038" w14:textId="0F4CC688" w:rsidR="007E59FF" w:rsidRPr="007305D2" w:rsidRDefault="00664B64">
            <w:pPr>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4.1. Thông báo thông tin đã tồn tại trong CSDL</w:t>
            </w:r>
          </w:p>
        </w:tc>
      </w:tr>
      <w:tr w:rsidR="007E59FF" w14:paraId="18CD71BF"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25686F6" w14:textId="0F6910D2" w:rsidR="007E59FF" w:rsidRPr="007305D2" w:rsidRDefault="00664B64">
            <w:pPr>
              <w:spacing w:before="120" w:after="0" w:line="276" w:lineRule="auto"/>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4.2. Chọn OK</w:t>
            </w: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844165" w14:textId="77777777" w:rsidR="007E59FF" w:rsidRPr="007305D2" w:rsidRDefault="007E59FF">
            <w:pPr>
              <w:spacing w:before="120" w:after="0" w:line="276" w:lineRule="auto"/>
              <w:ind w:left="43"/>
              <w:rPr>
                <w:rFonts w:ascii="Times New Roman" w:eastAsia="Times New Roman" w:hAnsi="Times New Roman" w:cs="Times New Roman"/>
                <w:sz w:val="24"/>
                <w:szCs w:val="24"/>
              </w:rPr>
            </w:pPr>
          </w:p>
        </w:tc>
      </w:tr>
      <w:tr w:rsidR="007E59FF" w14:paraId="05F11F97" w14:textId="77777777" w:rsidTr="007E59FF">
        <w:trPr>
          <w:trHeight w:val="51"/>
        </w:trPr>
        <w:tc>
          <w:tcPr>
            <w:tcW w:w="3397"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916CC1" w14:textId="77777777" w:rsidR="007E59FF" w:rsidRPr="007305D2" w:rsidRDefault="007E59FF">
            <w:pPr>
              <w:spacing w:before="120" w:after="0" w:line="276" w:lineRule="auto"/>
              <w:rPr>
                <w:rFonts w:ascii="Times New Roman" w:eastAsia="Times New Roman" w:hAnsi="Times New Roman" w:cs="Times New Roman"/>
                <w:sz w:val="24"/>
                <w:szCs w:val="24"/>
              </w:rPr>
            </w:pPr>
          </w:p>
        </w:tc>
        <w:tc>
          <w:tcPr>
            <w:tcW w:w="686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205DCB7" w14:textId="4CB711B8" w:rsidR="007E59FF" w:rsidRPr="007305D2" w:rsidRDefault="00664B64" w:rsidP="00D24F49">
            <w:pPr>
              <w:keepNext/>
              <w:spacing w:before="120" w:after="0" w:line="276" w:lineRule="auto"/>
              <w:ind w:left="43"/>
              <w:rPr>
                <w:rFonts w:ascii="Times New Roman" w:eastAsia="Times New Roman" w:hAnsi="Times New Roman" w:cs="Times New Roman"/>
                <w:sz w:val="24"/>
                <w:szCs w:val="24"/>
              </w:rPr>
            </w:pPr>
            <w:r w:rsidRPr="001D4B8F">
              <w:rPr>
                <w:rFonts w:ascii="Times New Roman" w:eastAsia="Times New Roman" w:hAnsi="Times New Roman" w:cs="Times New Roman"/>
                <w:sz w:val="24"/>
                <w:szCs w:val="24"/>
              </w:rPr>
              <w:t>4.3. Quay lại bước 1</w:t>
            </w:r>
          </w:p>
        </w:tc>
      </w:tr>
    </w:tbl>
    <w:p w14:paraId="04BF4C0A" w14:textId="3B74B6C2" w:rsidR="00D24F49" w:rsidRDefault="00D24F49" w:rsidP="00D24F49">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28</w:t>
      </w:r>
      <w:r w:rsidR="00E56A17">
        <w:rPr>
          <w:noProof/>
        </w:rPr>
        <w:fldChar w:fldCharType="end"/>
      </w:r>
      <w:r>
        <w:t xml:space="preserve">. Đặc tả Usecase </w:t>
      </w:r>
      <w:r w:rsidRPr="000B4D93">
        <w:t>Thêm Mới Chương Trình Khuyến Mãi</w:t>
      </w:r>
    </w:p>
    <w:p w14:paraId="7D7BFA54" w14:textId="77777777" w:rsidR="00FD4802" w:rsidRDefault="00FD4802" w:rsidP="00FD4802">
      <w:pPr>
        <w:pStyle w:val="Top3"/>
      </w:pPr>
      <w:bookmarkStart w:id="321" w:name="_Toc152431197"/>
      <w:bookmarkStart w:id="322" w:name="_Toc153383784"/>
      <w:r>
        <w:lastRenderedPageBreak/>
        <w:t>Biểu đồ</w:t>
      </w:r>
      <w:bookmarkEnd w:id="321"/>
      <w:bookmarkEnd w:id="322"/>
    </w:p>
    <w:p w14:paraId="31D9CD09" w14:textId="5C835F25" w:rsidR="006E7176" w:rsidRDefault="006E7176" w:rsidP="006E7176">
      <w:pPr>
        <w:pStyle w:val="Top3"/>
        <w:numPr>
          <w:ilvl w:val="0"/>
          <w:numId w:val="0"/>
        </w:numPr>
        <w:ind w:left="709"/>
      </w:pPr>
      <w:bookmarkStart w:id="323" w:name="_Toc152431198"/>
      <w:bookmarkStart w:id="324" w:name="_Toc152432094"/>
      <w:bookmarkStart w:id="325" w:name="_Toc153383785"/>
      <w:r>
        <w:t>Activity</w:t>
      </w:r>
      <w:bookmarkEnd w:id="323"/>
      <w:bookmarkEnd w:id="324"/>
      <w:bookmarkEnd w:id="325"/>
    </w:p>
    <w:p w14:paraId="57E8D17D" w14:textId="77777777" w:rsidR="001735B1" w:rsidRDefault="006404C0" w:rsidP="005A085B">
      <w:bookmarkStart w:id="326" w:name="_Toc152431199"/>
      <w:r>
        <w:rPr>
          <w:noProof/>
        </w:rPr>
        <w:drawing>
          <wp:inline distT="0" distB="0" distL="0" distR="0" wp14:anchorId="6307E497" wp14:editId="36EA1520">
            <wp:extent cx="6227075" cy="6015355"/>
            <wp:effectExtent l="0" t="0" r="2540" b="4445"/>
            <wp:docPr id="577215933" name="Picture 57721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15933" name="Picture 577215933"/>
                    <pic:cNvPicPr/>
                  </pic:nvPicPr>
                  <pic:blipFill>
                    <a:blip r:embed="rId60">
                      <a:extLst>
                        <a:ext uri="{28A0092B-C50C-407E-A947-70E740481C1C}">
                          <a14:useLocalDpi xmlns:a14="http://schemas.microsoft.com/office/drawing/2010/main" val="0"/>
                        </a:ext>
                      </a:extLst>
                    </a:blip>
                    <a:stretch>
                      <a:fillRect/>
                    </a:stretch>
                  </pic:blipFill>
                  <pic:spPr>
                    <a:xfrm>
                      <a:off x="0" y="0"/>
                      <a:ext cx="6227075" cy="6015355"/>
                    </a:xfrm>
                    <a:prstGeom prst="rect">
                      <a:avLst/>
                    </a:prstGeom>
                  </pic:spPr>
                </pic:pic>
              </a:graphicData>
            </a:graphic>
          </wp:inline>
        </w:drawing>
      </w:r>
      <w:bookmarkEnd w:id="326"/>
    </w:p>
    <w:p w14:paraId="51432FBF" w14:textId="08DEEA23" w:rsidR="006404C0" w:rsidRDefault="001735B1" w:rsidP="001735B1">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48</w:t>
      </w:r>
      <w:r w:rsidR="00E56A17">
        <w:rPr>
          <w:noProof/>
        </w:rPr>
        <w:fldChar w:fldCharType="end"/>
      </w:r>
      <w:r>
        <w:t xml:space="preserve">. Activity </w:t>
      </w:r>
      <w:r w:rsidRPr="00EE0371">
        <w:t>Thêm Mới Chương Trình Khuyến Mãi</w:t>
      </w:r>
    </w:p>
    <w:p w14:paraId="2F06CD11" w14:textId="617800F5" w:rsidR="006E7176" w:rsidRDefault="006E7176" w:rsidP="006E7176">
      <w:pPr>
        <w:pStyle w:val="Top3"/>
        <w:numPr>
          <w:ilvl w:val="0"/>
          <w:numId w:val="0"/>
        </w:numPr>
        <w:ind w:left="709"/>
      </w:pPr>
      <w:bookmarkStart w:id="327" w:name="_Toc152431200"/>
      <w:bookmarkStart w:id="328" w:name="_Toc152432095"/>
      <w:bookmarkStart w:id="329" w:name="_Toc153383786"/>
      <w:r>
        <w:lastRenderedPageBreak/>
        <w:t>Sequence</w:t>
      </w:r>
      <w:bookmarkEnd w:id="327"/>
      <w:bookmarkEnd w:id="328"/>
      <w:bookmarkEnd w:id="329"/>
    </w:p>
    <w:p w14:paraId="5A4B2959" w14:textId="77777777" w:rsidR="002B0178" w:rsidRDefault="00BE3C29" w:rsidP="005A085B">
      <w:bookmarkStart w:id="330" w:name="_Toc152431201"/>
      <w:r>
        <w:rPr>
          <w:noProof/>
        </w:rPr>
        <w:drawing>
          <wp:inline distT="0" distB="0" distL="0" distR="0" wp14:anchorId="2D96A268" wp14:editId="2D1B145E">
            <wp:extent cx="6511925" cy="3483473"/>
            <wp:effectExtent l="0" t="0" r="3175" b="3175"/>
            <wp:docPr id="1362512467" name="Picture 136251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12467" name="Picture 136251246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11925" cy="3483473"/>
                    </a:xfrm>
                    <a:prstGeom prst="rect">
                      <a:avLst/>
                    </a:prstGeom>
                  </pic:spPr>
                </pic:pic>
              </a:graphicData>
            </a:graphic>
          </wp:inline>
        </w:drawing>
      </w:r>
      <w:bookmarkEnd w:id="330"/>
    </w:p>
    <w:p w14:paraId="55BB2FA2" w14:textId="32170C0F" w:rsidR="00BE3C29" w:rsidRDefault="002B0178" w:rsidP="002B0178">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49</w:t>
      </w:r>
      <w:r w:rsidR="00E56A17">
        <w:rPr>
          <w:noProof/>
        </w:rPr>
        <w:fldChar w:fldCharType="end"/>
      </w:r>
      <w:r>
        <w:t xml:space="preserve">. Sequence </w:t>
      </w:r>
      <w:r w:rsidRPr="000125B8">
        <w:t>Thêm Mới Chương Trình Khuyến Mãi</w:t>
      </w:r>
    </w:p>
    <w:p w14:paraId="348942E6" w14:textId="7133B4B5" w:rsidR="005B11EB" w:rsidRPr="001C2836" w:rsidRDefault="005B11EB" w:rsidP="005B11EB">
      <w:pPr>
        <w:pStyle w:val="Top2"/>
      </w:pPr>
      <w:bookmarkStart w:id="331" w:name="_Toc152431202"/>
      <w:bookmarkStart w:id="332" w:name="_Toc153383787"/>
      <w:r w:rsidRPr="001C2836">
        <w:t>UC02</w:t>
      </w:r>
      <w:r>
        <w:t>5</w:t>
      </w:r>
      <w:r w:rsidRPr="001C2836">
        <w:t>_</w:t>
      </w:r>
      <w:r w:rsidR="00DE12DB">
        <w:t>Xem Chương Trình Khuyến Mãi</w:t>
      </w:r>
      <w:bookmarkEnd w:id="331"/>
      <w:bookmarkEnd w:id="332"/>
    </w:p>
    <w:p w14:paraId="2B4E924C" w14:textId="12154EBF" w:rsidR="005B11EB" w:rsidRDefault="005B11EB" w:rsidP="005B11EB">
      <w:pPr>
        <w:pStyle w:val="Top3"/>
      </w:pPr>
      <w:bookmarkStart w:id="333" w:name="_Toc152431203"/>
      <w:bookmarkStart w:id="334" w:name="_Toc153383788"/>
      <w:r>
        <w:t>Mô tả use case UC025</w:t>
      </w:r>
      <w:bookmarkEnd w:id="333"/>
      <w:bookmarkEnd w:id="334"/>
    </w:p>
    <w:tbl>
      <w:tblPr>
        <w:tblW w:w="10632" w:type="dxa"/>
        <w:tblInd w:w="-1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702"/>
        <w:gridCol w:w="3597"/>
        <w:gridCol w:w="5333"/>
      </w:tblGrid>
      <w:tr w:rsidR="00E14FD8" w14:paraId="7A35F250" w14:textId="77777777" w:rsidTr="00BE3C29">
        <w:trPr>
          <w:trHeight w:val="51"/>
        </w:trPr>
        <w:tc>
          <w:tcPr>
            <w:tcW w:w="10632"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4F3878" w14:textId="3149ACDE" w:rsidR="00E14FD8" w:rsidRPr="00134A6C" w:rsidRDefault="00E14FD8" w:rsidP="00E14FD8">
            <w:pPr>
              <w:spacing w:before="120" w:after="0" w:line="276" w:lineRule="auto"/>
              <w:ind w:right="-920"/>
              <w:rPr>
                <w:rFonts w:ascii="Times New Roman" w:eastAsia="Times New Roman" w:hAnsi="Times New Roman" w:cs="Times New Roman"/>
                <w:sz w:val="24"/>
                <w:szCs w:val="24"/>
              </w:rPr>
            </w:pPr>
            <w:r w:rsidRPr="00134A6C">
              <w:rPr>
                <w:rFonts w:ascii="Times New Roman" w:eastAsia="Times New Roman" w:hAnsi="Times New Roman" w:cs="Times New Roman"/>
                <w:b/>
                <w:sz w:val="24"/>
                <w:szCs w:val="24"/>
              </w:rPr>
              <w:t xml:space="preserve">Use case: </w:t>
            </w:r>
            <w:r w:rsidRPr="00134A6C">
              <w:rPr>
                <w:rFonts w:ascii="Times New Roman" w:eastAsia="Times New Roman" w:hAnsi="Times New Roman" w:cs="Times New Roman"/>
                <w:sz w:val="24"/>
                <w:szCs w:val="24"/>
              </w:rPr>
              <w:t>UC0</w:t>
            </w:r>
            <w:r w:rsidR="00C2297E">
              <w:rPr>
                <w:rFonts w:ascii="Times New Roman" w:eastAsia="Times New Roman" w:hAnsi="Times New Roman" w:cs="Times New Roman"/>
                <w:sz w:val="24"/>
                <w:szCs w:val="24"/>
              </w:rPr>
              <w:t>25</w:t>
            </w:r>
            <w:r w:rsidRPr="00134A6C">
              <w:rPr>
                <w:rFonts w:ascii="Times New Roman" w:eastAsia="Times New Roman" w:hAnsi="Times New Roman" w:cs="Times New Roman"/>
                <w:sz w:val="24"/>
                <w:szCs w:val="24"/>
              </w:rPr>
              <w:t xml:space="preserve">_Xem </w:t>
            </w:r>
            <w:r w:rsidR="00C2297E">
              <w:rPr>
                <w:rFonts w:ascii="Times New Roman" w:eastAsia="Times New Roman" w:hAnsi="Times New Roman" w:cs="Times New Roman"/>
                <w:sz w:val="24"/>
                <w:szCs w:val="24"/>
              </w:rPr>
              <w:t>Chương Trình Khuyến Mãi</w:t>
            </w:r>
          </w:p>
        </w:tc>
      </w:tr>
      <w:tr w:rsidR="00E14FD8" w14:paraId="0B2F6DD5" w14:textId="77777777" w:rsidTr="00BE3C29">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9DD30A" w14:textId="77777777" w:rsidR="00E14FD8" w:rsidRPr="00134A6C" w:rsidRDefault="00E14FD8" w:rsidP="00E14FD8">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Mục đích:</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B5DEC0" w14:textId="4CD7F920" w:rsidR="00E14FD8" w:rsidRPr="00134A6C" w:rsidRDefault="00E14FD8" w:rsidP="00E14FD8">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Giúp Nhân Viên Quản Lý xem thông tin </w:t>
            </w:r>
            <w:r w:rsidR="000C0153">
              <w:rPr>
                <w:rFonts w:ascii="Times New Roman" w:eastAsia="Times New Roman" w:hAnsi="Times New Roman" w:cs="Times New Roman"/>
                <w:sz w:val="24"/>
                <w:szCs w:val="24"/>
              </w:rPr>
              <w:t>chương trình khuyến mãi</w:t>
            </w:r>
          </w:p>
        </w:tc>
      </w:tr>
      <w:tr w:rsidR="00E14FD8" w14:paraId="03B832C3" w14:textId="77777777" w:rsidTr="00BE3C29">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953528" w14:textId="77777777" w:rsidR="00E14FD8" w:rsidRPr="00134A6C" w:rsidRDefault="00E14FD8" w:rsidP="00E14FD8">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Mô tả sơ lược:</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2522E3" w14:textId="6CBF5643" w:rsidR="00E14FD8" w:rsidRPr="00134A6C" w:rsidRDefault="00E14FD8" w:rsidP="00E14FD8">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Giúp NVQL xem các thông tin của </w:t>
            </w:r>
            <w:r w:rsidR="00772469">
              <w:rPr>
                <w:rFonts w:ascii="Times New Roman" w:eastAsia="Times New Roman" w:hAnsi="Times New Roman" w:cs="Times New Roman"/>
                <w:sz w:val="24"/>
                <w:szCs w:val="24"/>
              </w:rPr>
              <w:t>CTKM</w:t>
            </w:r>
          </w:p>
        </w:tc>
      </w:tr>
      <w:tr w:rsidR="00E14FD8" w14:paraId="70FE161E" w14:textId="77777777" w:rsidTr="00BE3C29">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802394" w14:textId="77777777" w:rsidR="00E14FD8" w:rsidRPr="00134A6C" w:rsidRDefault="00E14FD8" w:rsidP="00E14FD8">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Actor chính:</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E1BC34" w14:textId="77777777" w:rsidR="00E14FD8" w:rsidRPr="00134A6C" w:rsidRDefault="00E14FD8" w:rsidP="00E14FD8">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Nhân Viên Quản Lý</w:t>
            </w:r>
          </w:p>
        </w:tc>
      </w:tr>
      <w:tr w:rsidR="00E14FD8" w14:paraId="67A61015" w14:textId="77777777" w:rsidTr="00BE3C29">
        <w:trPr>
          <w:trHeight w:val="51"/>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A36738" w14:textId="77777777" w:rsidR="00E14FD8" w:rsidRPr="00134A6C" w:rsidRDefault="00E14FD8" w:rsidP="00E14FD8">
            <w:pPr>
              <w:spacing w:before="120" w:after="0" w:line="276" w:lineRule="auto"/>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Actor phụ:</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BBC5F5" w14:textId="77777777" w:rsidR="00E14FD8" w:rsidRPr="00134A6C" w:rsidRDefault="00E14FD8" w:rsidP="00E14FD8">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Không</w:t>
            </w:r>
          </w:p>
        </w:tc>
      </w:tr>
      <w:tr w:rsidR="00E14FD8" w14:paraId="1E3E64C4" w14:textId="77777777" w:rsidTr="00BE3C29">
        <w:trPr>
          <w:trHeight w:val="247"/>
        </w:trPr>
        <w:tc>
          <w:tcPr>
            <w:tcW w:w="17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C3EBCA" w14:textId="77777777" w:rsidR="00E14FD8" w:rsidRPr="00134A6C" w:rsidRDefault="00E14FD8" w:rsidP="00E14FD8">
            <w:pPr>
              <w:spacing w:before="120" w:after="0" w:line="276" w:lineRule="auto"/>
              <w:ind w:right="-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Tiền điều kiện:</w:t>
            </w:r>
          </w:p>
        </w:tc>
        <w:tc>
          <w:tcPr>
            <w:tcW w:w="89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398F61" w14:textId="3FBE59C6" w:rsidR="00E14FD8" w:rsidRPr="00134A6C" w:rsidRDefault="00E14FD8" w:rsidP="00E14FD8">
            <w:pPr>
              <w:spacing w:before="120" w:after="0" w:line="276" w:lineRule="auto"/>
              <w:ind w:right="-120"/>
              <w:jc w:val="both"/>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Đăng nhập thành công vào hệ thống, </w:t>
            </w:r>
            <w:r w:rsidR="00963F3B">
              <w:rPr>
                <w:rFonts w:ascii="Times New Roman" w:eastAsia="Times New Roman" w:hAnsi="Times New Roman" w:cs="Times New Roman"/>
                <w:sz w:val="24"/>
                <w:szCs w:val="24"/>
              </w:rPr>
              <w:t>các CTKM đã</w:t>
            </w:r>
            <w:r w:rsidRPr="00134A6C">
              <w:rPr>
                <w:rFonts w:ascii="Times New Roman" w:eastAsia="Times New Roman" w:hAnsi="Times New Roman" w:cs="Times New Roman"/>
                <w:sz w:val="24"/>
                <w:szCs w:val="24"/>
              </w:rPr>
              <w:t xml:space="preserve"> tồn tại trong CSDL</w:t>
            </w:r>
          </w:p>
        </w:tc>
      </w:tr>
      <w:tr w:rsidR="00E14FD8" w14:paraId="098DF1BD" w14:textId="77777777" w:rsidTr="00BE3C29">
        <w:trPr>
          <w:trHeight w:val="174"/>
        </w:trPr>
        <w:tc>
          <w:tcPr>
            <w:tcW w:w="1702"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5AAC7597" w14:textId="77777777" w:rsidR="00E14FD8" w:rsidRPr="00134A6C" w:rsidRDefault="00E14FD8" w:rsidP="00E14FD8">
            <w:pPr>
              <w:spacing w:before="120" w:after="0" w:line="276" w:lineRule="auto"/>
              <w:ind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Pr="00134A6C">
              <w:rPr>
                <w:rFonts w:ascii="Times New Roman" w:eastAsia="Times New Roman" w:hAnsi="Times New Roman" w:cs="Times New Roman"/>
                <w:sz w:val="24"/>
                <w:szCs w:val="24"/>
              </w:rPr>
              <w:t>ậu điều kiện:</w:t>
            </w:r>
          </w:p>
        </w:tc>
        <w:tc>
          <w:tcPr>
            <w:tcW w:w="8930" w:type="dxa"/>
            <w:gridSpan w:val="2"/>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2527F926" w14:textId="197B9A90" w:rsidR="00E14FD8" w:rsidRPr="00134A6C" w:rsidRDefault="00E14FD8" w:rsidP="00E14FD8">
            <w:pPr>
              <w:spacing w:before="120" w:after="0" w:line="276" w:lineRule="auto"/>
              <w:ind w:right="-12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Xem thành công thông tin </w:t>
            </w:r>
            <w:r w:rsidR="00D452E0">
              <w:rPr>
                <w:rFonts w:ascii="Times New Roman" w:eastAsia="Times New Roman" w:hAnsi="Times New Roman" w:cs="Times New Roman"/>
                <w:sz w:val="24"/>
                <w:szCs w:val="24"/>
              </w:rPr>
              <w:t>CTKM</w:t>
            </w:r>
          </w:p>
        </w:tc>
      </w:tr>
      <w:tr w:rsidR="00E14FD8" w14:paraId="282B8F2F" w14:textId="77777777" w:rsidTr="00BE3C29">
        <w:trPr>
          <w:trHeight w:val="122"/>
        </w:trPr>
        <w:tc>
          <w:tcPr>
            <w:tcW w:w="10632"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257F855A" w14:textId="77777777" w:rsidR="00E14FD8" w:rsidRPr="00134A6C" w:rsidRDefault="00E14FD8" w:rsidP="00E14FD8">
            <w:pPr>
              <w:spacing w:before="120" w:after="0" w:line="276" w:lineRule="auto"/>
              <w:rPr>
                <w:rFonts w:ascii="Times New Roman" w:eastAsia="Times New Roman" w:hAnsi="Times New Roman" w:cs="Times New Roman"/>
                <w:b/>
                <w:sz w:val="24"/>
                <w:szCs w:val="24"/>
              </w:rPr>
            </w:pPr>
            <w:r w:rsidRPr="00134A6C">
              <w:rPr>
                <w:rFonts w:ascii="Times New Roman" w:eastAsia="Times New Roman" w:hAnsi="Times New Roman" w:cs="Times New Roman"/>
                <w:b/>
                <w:sz w:val="24"/>
                <w:szCs w:val="24"/>
              </w:rPr>
              <w:t>Luồng sự kiện chính:</w:t>
            </w:r>
          </w:p>
        </w:tc>
      </w:tr>
      <w:tr w:rsidR="00E14FD8" w14:paraId="0BF3B761" w14:textId="77777777" w:rsidTr="00BE3C29">
        <w:trPr>
          <w:trHeight w:val="130"/>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A20CE79" w14:textId="77777777" w:rsidR="00E14FD8" w:rsidRPr="00134A6C" w:rsidRDefault="00E14FD8" w:rsidP="00E14FD8">
            <w:pPr>
              <w:spacing w:before="120" w:after="0" w:line="276" w:lineRule="auto"/>
              <w:jc w:val="center"/>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NVQL</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79DCDF9" w14:textId="77777777" w:rsidR="00E14FD8" w:rsidRPr="00134A6C" w:rsidRDefault="00E14FD8" w:rsidP="00E14FD8">
            <w:pPr>
              <w:spacing w:before="120" w:after="0" w:line="276" w:lineRule="auto"/>
              <w:jc w:val="center"/>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Hệ Thống</w:t>
            </w:r>
          </w:p>
        </w:tc>
      </w:tr>
      <w:tr w:rsidR="00E14FD8" w14:paraId="050AC26E" w14:textId="77777777" w:rsidTr="00BE3C29">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CEC9A0" w14:textId="5467BB84" w:rsidR="00E14FD8" w:rsidRPr="00134A6C" w:rsidRDefault="00E14FD8" w:rsidP="00E14FD8">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1. Chọn </w:t>
            </w:r>
            <w:r w:rsidR="00385116">
              <w:rPr>
                <w:rFonts w:ascii="Times New Roman" w:eastAsia="Times New Roman" w:hAnsi="Times New Roman" w:cs="Times New Roman"/>
                <w:sz w:val="24"/>
                <w:szCs w:val="24"/>
              </w:rPr>
              <w:t>CTKM</w:t>
            </w:r>
            <w:r w:rsidRPr="00134A6C">
              <w:rPr>
                <w:rFonts w:ascii="Times New Roman" w:eastAsia="Times New Roman" w:hAnsi="Times New Roman" w:cs="Times New Roman"/>
                <w:sz w:val="24"/>
                <w:szCs w:val="24"/>
              </w:rPr>
              <w:t xml:space="preserve"> cần xem thông tin </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19BA3E" w14:textId="77777777" w:rsidR="00E14FD8" w:rsidRPr="00134A6C" w:rsidRDefault="00E14FD8" w:rsidP="00E14FD8">
            <w:pPr>
              <w:spacing w:before="120" w:after="0" w:line="276" w:lineRule="auto"/>
              <w:ind w:left="454"/>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w:t>
            </w:r>
          </w:p>
        </w:tc>
      </w:tr>
      <w:tr w:rsidR="00E14FD8" w14:paraId="0B80E411" w14:textId="77777777" w:rsidTr="00BE3C29">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8D1AAA4" w14:textId="77777777" w:rsidR="00E14FD8" w:rsidRPr="00134A6C" w:rsidRDefault="00E14FD8" w:rsidP="00E14FD8">
            <w:pPr>
              <w:spacing w:before="120" w:after="0" w:line="276" w:lineRule="auto"/>
              <w:ind w:left="454"/>
              <w:rPr>
                <w:rFonts w:ascii="Times New Roman" w:eastAsia="Times New Roman" w:hAnsi="Times New Roman" w:cs="Times New Roman"/>
                <w:sz w:val="24"/>
                <w:szCs w:val="24"/>
              </w:rPr>
            </w:pP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E8BFD4A" w14:textId="704F7FAF" w:rsidR="00E14FD8" w:rsidRPr="00134A6C" w:rsidRDefault="00E14FD8" w:rsidP="00E14FD8">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2. Lấy dữ liệu </w:t>
            </w:r>
            <w:r w:rsidR="00385116">
              <w:rPr>
                <w:rFonts w:ascii="Times New Roman" w:eastAsia="Times New Roman" w:hAnsi="Times New Roman" w:cs="Times New Roman"/>
                <w:sz w:val="24"/>
                <w:szCs w:val="24"/>
              </w:rPr>
              <w:t>CTKM</w:t>
            </w:r>
            <w:r w:rsidRPr="00134A6C">
              <w:rPr>
                <w:rFonts w:ascii="Times New Roman" w:eastAsia="Times New Roman" w:hAnsi="Times New Roman" w:cs="Times New Roman"/>
                <w:sz w:val="24"/>
                <w:szCs w:val="24"/>
              </w:rPr>
              <w:t xml:space="preserve"> từ CSDL</w:t>
            </w:r>
          </w:p>
        </w:tc>
      </w:tr>
      <w:tr w:rsidR="00E14FD8" w14:paraId="0EAEAA17" w14:textId="77777777" w:rsidTr="00BE3C29">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BA0E1B" w14:textId="77777777" w:rsidR="00E14FD8" w:rsidRPr="00134A6C" w:rsidRDefault="00E14FD8" w:rsidP="00E14FD8">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 </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EBC08E8" w14:textId="7F963316" w:rsidR="00E14FD8" w:rsidRPr="00134A6C" w:rsidRDefault="00E14FD8" w:rsidP="00E14FD8">
            <w:pPr>
              <w:spacing w:before="120" w:after="0" w:line="276" w:lineRule="auto"/>
              <w:ind w:left="454" w:hanging="337"/>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3. Hiển thị chi tiết thông tin </w:t>
            </w:r>
            <w:r w:rsidR="001C2639">
              <w:rPr>
                <w:rFonts w:ascii="Times New Roman" w:eastAsia="Times New Roman" w:hAnsi="Times New Roman" w:cs="Times New Roman"/>
                <w:sz w:val="24"/>
                <w:szCs w:val="24"/>
              </w:rPr>
              <w:t>CTKM</w:t>
            </w:r>
          </w:p>
        </w:tc>
      </w:tr>
      <w:tr w:rsidR="00E14FD8" w14:paraId="1547DD6D" w14:textId="77777777" w:rsidTr="00BE3C29">
        <w:trPr>
          <w:trHeight w:val="56"/>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DBFE6EE" w14:textId="28334C87" w:rsidR="00E14FD8" w:rsidRPr="00134A6C" w:rsidRDefault="00E14FD8" w:rsidP="00E14FD8">
            <w:pPr>
              <w:spacing w:before="120" w:after="0" w:line="276" w:lineRule="auto"/>
              <w:ind w:left="454" w:hanging="360"/>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t xml:space="preserve">4. Chọn xem </w:t>
            </w:r>
            <w:r w:rsidR="00DD0CDE">
              <w:rPr>
                <w:rFonts w:ascii="Times New Roman" w:eastAsia="Times New Roman" w:hAnsi="Times New Roman" w:cs="Times New Roman"/>
                <w:sz w:val="24"/>
                <w:szCs w:val="24"/>
              </w:rPr>
              <w:t>CTKM</w:t>
            </w:r>
            <w:r w:rsidRPr="00134A6C">
              <w:rPr>
                <w:rFonts w:ascii="Times New Roman" w:eastAsia="Times New Roman" w:hAnsi="Times New Roman" w:cs="Times New Roman"/>
                <w:sz w:val="24"/>
                <w:szCs w:val="24"/>
              </w:rPr>
              <w:t xml:space="preserve"> khác</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60B299B" w14:textId="77777777" w:rsidR="00E14FD8" w:rsidRPr="00134A6C" w:rsidRDefault="00E14FD8" w:rsidP="00E14FD8">
            <w:pPr>
              <w:spacing w:before="120" w:after="0" w:line="276" w:lineRule="auto"/>
              <w:ind w:left="454" w:hanging="337"/>
              <w:rPr>
                <w:rFonts w:ascii="Times New Roman" w:eastAsia="Times New Roman" w:hAnsi="Times New Roman" w:cs="Times New Roman"/>
                <w:sz w:val="24"/>
                <w:szCs w:val="24"/>
              </w:rPr>
            </w:pPr>
          </w:p>
        </w:tc>
      </w:tr>
      <w:tr w:rsidR="00E14FD8" w14:paraId="6DDD2E29" w14:textId="77777777" w:rsidTr="00BE3C29">
        <w:trPr>
          <w:trHeight w:val="134"/>
        </w:trPr>
        <w:tc>
          <w:tcPr>
            <w:tcW w:w="10632" w:type="dxa"/>
            <w:gridSpan w:val="3"/>
            <w:tcBorders>
              <w:top w:val="single" w:sz="4" w:space="0" w:color="auto"/>
              <w:left w:val="single" w:sz="4" w:space="0" w:color="auto"/>
              <w:bottom w:val="single" w:sz="4" w:space="0" w:color="auto"/>
              <w:right w:val="single" w:sz="4" w:space="0" w:color="auto"/>
            </w:tcBorders>
            <w:shd w:val="clear" w:color="auto" w:fill="BFBFBF"/>
            <w:tcMar>
              <w:top w:w="0" w:type="dxa"/>
              <w:left w:w="100" w:type="dxa"/>
              <w:bottom w:w="0" w:type="dxa"/>
              <w:right w:w="100" w:type="dxa"/>
            </w:tcMar>
          </w:tcPr>
          <w:p w14:paraId="01066855" w14:textId="77777777" w:rsidR="00E14FD8" w:rsidRPr="00134A6C" w:rsidRDefault="00E14FD8" w:rsidP="00E14FD8">
            <w:pPr>
              <w:spacing w:before="120" w:after="0" w:line="276" w:lineRule="auto"/>
              <w:rPr>
                <w:rFonts w:ascii="Times New Roman" w:eastAsia="Times New Roman" w:hAnsi="Times New Roman" w:cs="Times New Roman"/>
                <w:b/>
                <w:sz w:val="24"/>
                <w:szCs w:val="24"/>
              </w:rPr>
            </w:pPr>
            <w:r w:rsidRPr="00134A6C">
              <w:rPr>
                <w:rFonts w:ascii="Times New Roman" w:eastAsia="Times New Roman" w:hAnsi="Times New Roman" w:cs="Times New Roman"/>
                <w:b/>
                <w:bCs/>
                <w:sz w:val="24"/>
                <w:szCs w:val="24"/>
              </w:rPr>
              <w:t>Luồng sự kiện thay thế:</w:t>
            </w:r>
          </w:p>
        </w:tc>
      </w:tr>
      <w:tr w:rsidR="00E14FD8" w14:paraId="47B77DE3" w14:textId="77777777" w:rsidTr="00BE3C29">
        <w:trPr>
          <w:trHeight w:val="128"/>
        </w:trPr>
        <w:tc>
          <w:tcPr>
            <w:tcW w:w="529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940DE52" w14:textId="77777777" w:rsidR="00E14FD8" w:rsidRPr="00134A6C" w:rsidRDefault="00E14FD8" w:rsidP="00E14FD8">
            <w:pPr>
              <w:spacing w:before="120" w:after="0" w:line="276" w:lineRule="auto"/>
              <w:rPr>
                <w:rFonts w:ascii="Times New Roman" w:eastAsia="Times New Roman" w:hAnsi="Times New Roman" w:cs="Times New Roman"/>
                <w:sz w:val="24"/>
                <w:szCs w:val="24"/>
              </w:rPr>
            </w:pPr>
            <w:r w:rsidRPr="00134A6C">
              <w:rPr>
                <w:rFonts w:ascii="Times New Roman" w:eastAsia="Times New Roman" w:hAnsi="Times New Roman" w:cs="Times New Roman"/>
                <w:sz w:val="24"/>
                <w:szCs w:val="24"/>
              </w:rPr>
              <w:lastRenderedPageBreak/>
              <w:t xml:space="preserve"> 4.1. Chọn kết thúc</w:t>
            </w:r>
          </w:p>
        </w:tc>
        <w:tc>
          <w:tcPr>
            <w:tcW w:w="533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89DC5BC" w14:textId="77777777" w:rsidR="00E14FD8" w:rsidRPr="00134A6C" w:rsidRDefault="00E14FD8" w:rsidP="003F3DE6">
            <w:pPr>
              <w:keepNext/>
              <w:spacing w:before="120" w:after="0" w:line="276" w:lineRule="auto"/>
              <w:rPr>
                <w:rFonts w:ascii="Times New Roman" w:eastAsia="Times New Roman" w:hAnsi="Times New Roman" w:cs="Times New Roman"/>
                <w:sz w:val="24"/>
                <w:szCs w:val="24"/>
              </w:rPr>
            </w:pPr>
          </w:p>
        </w:tc>
      </w:tr>
    </w:tbl>
    <w:p w14:paraId="4038103E" w14:textId="05EE0838" w:rsidR="003F3DE6" w:rsidRDefault="003F3DE6" w:rsidP="003F3DE6">
      <w:pPr>
        <w:pStyle w:val="Caption"/>
        <w:jc w:val="center"/>
      </w:pPr>
      <w:r>
        <w:t xml:space="preserve">Bảng </w:t>
      </w:r>
      <w:r w:rsidR="00E56A17">
        <w:fldChar w:fldCharType="begin"/>
      </w:r>
      <w:r w:rsidR="00E56A17">
        <w:instrText xml:space="preserve"> SEQ Bảng \* ARABIC </w:instrText>
      </w:r>
      <w:r w:rsidR="00E56A17">
        <w:fldChar w:fldCharType="separate"/>
      </w:r>
      <w:r w:rsidR="00900AFA">
        <w:rPr>
          <w:noProof/>
        </w:rPr>
        <w:t>29</w:t>
      </w:r>
      <w:r w:rsidR="00E56A17">
        <w:rPr>
          <w:noProof/>
        </w:rPr>
        <w:fldChar w:fldCharType="end"/>
      </w:r>
      <w:r>
        <w:t xml:space="preserve">. </w:t>
      </w:r>
      <w:r w:rsidRPr="00635FF7">
        <w:t>Đặc tả Usecase Xem Chương Trình Khuyến Mãi</w:t>
      </w:r>
    </w:p>
    <w:p w14:paraId="53728324" w14:textId="77777777" w:rsidR="005B11EB" w:rsidRDefault="005B11EB" w:rsidP="005B11EB">
      <w:pPr>
        <w:pStyle w:val="Top3"/>
      </w:pPr>
      <w:bookmarkStart w:id="335" w:name="_Toc152431204"/>
      <w:bookmarkStart w:id="336" w:name="_Toc153383789"/>
      <w:r>
        <w:t>Biểu đồ</w:t>
      </w:r>
      <w:bookmarkEnd w:id="335"/>
      <w:bookmarkEnd w:id="336"/>
    </w:p>
    <w:p w14:paraId="0F9F18F4" w14:textId="1D7B083F" w:rsidR="001102F2" w:rsidRDefault="001102F2" w:rsidP="001102F2">
      <w:pPr>
        <w:pStyle w:val="H1"/>
        <w:numPr>
          <w:ilvl w:val="0"/>
          <w:numId w:val="0"/>
        </w:numPr>
      </w:pPr>
      <w:r>
        <w:t>Activity</w:t>
      </w:r>
    </w:p>
    <w:p w14:paraId="042D3DB1" w14:textId="77777777" w:rsidR="003F3DE6" w:rsidRDefault="00215F0A" w:rsidP="005A085B">
      <w:r>
        <w:rPr>
          <w:noProof/>
        </w:rPr>
        <w:drawing>
          <wp:inline distT="0" distB="0" distL="0" distR="0" wp14:anchorId="6983D889" wp14:editId="1C5D2AD0">
            <wp:extent cx="6511925" cy="3923030"/>
            <wp:effectExtent l="0" t="0" r="3175" b="1270"/>
            <wp:docPr id="1117257452" name="Picture 11172574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57452" name="Picture 2" descr="A diagram of a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511925" cy="3923030"/>
                    </a:xfrm>
                    <a:prstGeom prst="rect">
                      <a:avLst/>
                    </a:prstGeom>
                  </pic:spPr>
                </pic:pic>
              </a:graphicData>
            </a:graphic>
          </wp:inline>
        </w:drawing>
      </w:r>
    </w:p>
    <w:p w14:paraId="7F4068C5" w14:textId="76F16318" w:rsidR="00DF53D5" w:rsidRDefault="003F3DE6" w:rsidP="00294071">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50</w:t>
      </w:r>
      <w:r w:rsidR="00E56A17">
        <w:rPr>
          <w:noProof/>
        </w:rPr>
        <w:fldChar w:fldCharType="end"/>
      </w:r>
      <w:r>
        <w:t xml:space="preserve">. Activity </w:t>
      </w:r>
      <w:r w:rsidRPr="005B51F2">
        <w:t>Xem Chương Trình Khuyến Mãi</w:t>
      </w:r>
    </w:p>
    <w:p w14:paraId="2DBFE04E" w14:textId="761936CF" w:rsidR="001102F2" w:rsidRDefault="001102F2" w:rsidP="001102F2">
      <w:pPr>
        <w:pStyle w:val="H1"/>
        <w:numPr>
          <w:ilvl w:val="0"/>
          <w:numId w:val="0"/>
        </w:numPr>
      </w:pPr>
      <w:r>
        <w:t>Sequence</w:t>
      </w:r>
    </w:p>
    <w:p w14:paraId="39158EDE" w14:textId="77777777" w:rsidR="002B1C90" w:rsidRDefault="00BE3C29" w:rsidP="005A085B">
      <w:r>
        <w:rPr>
          <w:noProof/>
        </w:rPr>
        <w:drawing>
          <wp:inline distT="0" distB="0" distL="0" distR="0" wp14:anchorId="3FAD7813" wp14:editId="4E372FDE">
            <wp:extent cx="6511925" cy="1932940"/>
            <wp:effectExtent l="0" t="0" r="3175" b="0"/>
            <wp:docPr id="1450719351" name="Picture 1450719351" descr="A white paper with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9351" name="Picture 5" descr="A white paper with text and blue circl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11925" cy="1932940"/>
                    </a:xfrm>
                    <a:prstGeom prst="rect">
                      <a:avLst/>
                    </a:prstGeom>
                  </pic:spPr>
                </pic:pic>
              </a:graphicData>
            </a:graphic>
          </wp:inline>
        </w:drawing>
      </w:r>
    </w:p>
    <w:p w14:paraId="125ACD6E" w14:textId="14B86F05" w:rsidR="00BE3C29" w:rsidRDefault="002B1C90" w:rsidP="00900AFA">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51</w:t>
      </w:r>
      <w:r w:rsidR="00E56A17">
        <w:rPr>
          <w:noProof/>
        </w:rPr>
        <w:fldChar w:fldCharType="end"/>
      </w:r>
      <w:r>
        <w:t>.</w:t>
      </w:r>
      <w:r w:rsidRPr="00253DA1">
        <w:t>Xem Chương Trình Khuyến Mãi</w:t>
      </w:r>
    </w:p>
    <w:p w14:paraId="67A8811B" w14:textId="6C4AA1ED" w:rsidR="00DE12DB" w:rsidRPr="001C2836" w:rsidRDefault="00DE12DB" w:rsidP="00DE12DB">
      <w:pPr>
        <w:pStyle w:val="Top2"/>
      </w:pPr>
      <w:bookmarkStart w:id="337" w:name="_Toc152431205"/>
      <w:bookmarkStart w:id="338" w:name="_Toc153383790"/>
      <w:r w:rsidRPr="001C2836">
        <w:lastRenderedPageBreak/>
        <w:t>UC02</w:t>
      </w:r>
      <w:r>
        <w:t>6</w:t>
      </w:r>
      <w:r w:rsidRPr="001C2836">
        <w:t>_</w:t>
      </w:r>
      <w:r>
        <w:t>Cập Nhật Chương Trình Khuyến Mãi</w:t>
      </w:r>
      <w:bookmarkEnd w:id="337"/>
      <w:bookmarkEnd w:id="338"/>
    </w:p>
    <w:p w14:paraId="74022E84" w14:textId="1011C3A3" w:rsidR="001E2088" w:rsidRDefault="00DE12DB" w:rsidP="001E2088">
      <w:pPr>
        <w:pStyle w:val="Top3"/>
      </w:pPr>
      <w:bookmarkStart w:id="339" w:name="_Toc152431206"/>
      <w:bookmarkStart w:id="340" w:name="_Toc153383791"/>
      <w:r>
        <w:t>Mô tả use case UC026</w:t>
      </w:r>
      <w:bookmarkEnd w:id="339"/>
      <w:bookmarkEnd w:id="340"/>
    </w:p>
    <w:tbl>
      <w:tblPr>
        <w:tblW w:w="10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5"/>
        <w:gridCol w:w="2268"/>
        <w:gridCol w:w="6152"/>
      </w:tblGrid>
      <w:tr w:rsidR="001E2088" w14:paraId="55AB499F" w14:textId="77777777" w:rsidTr="001E2088">
        <w:trPr>
          <w:trHeight w:val="141"/>
        </w:trPr>
        <w:tc>
          <w:tcPr>
            <w:tcW w:w="1025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BF72FF" w14:textId="64522B66" w:rsidR="001E2088" w:rsidRPr="00BD10BF" w:rsidRDefault="001E2088" w:rsidP="001E2088">
            <w:pPr>
              <w:spacing w:after="120" w:line="276" w:lineRule="auto"/>
              <w:ind w:right="-920"/>
              <w:rPr>
                <w:rFonts w:ascii="Times New Roman" w:eastAsia="Times New Roman" w:hAnsi="Times New Roman" w:cs="Times New Roman"/>
                <w:sz w:val="24"/>
                <w:szCs w:val="24"/>
              </w:rPr>
            </w:pPr>
            <w:r w:rsidRPr="00BD10BF">
              <w:rPr>
                <w:rFonts w:ascii="Times New Roman" w:eastAsia="Times New Roman" w:hAnsi="Times New Roman" w:cs="Times New Roman"/>
                <w:b/>
                <w:sz w:val="24"/>
                <w:szCs w:val="24"/>
              </w:rPr>
              <w:t xml:space="preserve">Use case: </w:t>
            </w:r>
            <w:r w:rsidRPr="00BD10BF">
              <w:rPr>
                <w:rFonts w:ascii="Times New Roman" w:eastAsia="Times New Roman" w:hAnsi="Times New Roman" w:cs="Times New Roman"/>
                <w:sz w:val="24"/>
                <w:szCs w:val="24"/>
              </w:rPr>
              <w:t>UC02</w:t>
            </w:r>
            <w:r w:rsidR="00D0241E">
              <w:rPr>
                <w:rFonts w:ascii="Times New Roman" w:eastAsia="Times New Roman" w:hAnsi="Times New Roman" w:cs="Times New Roman"/>
                <w:sz w:val="24"/>
                <w:szCs w:val="24"/>
              </w:rPr>
              <w:t>6</w:t>
            </w:r>
            <w:r w:rsidRPr="00BD10BF">
              <w:rPr>
                <w:rFonts w:ascii="Times New Roman" w:eastAsia="Times New Roman" w:hAnsi="Times New Roman" w:cs="Times New Roman"/>
                <w:sz w:val="24"/>
                <w:szCs w:val="24"/>
              </w:rPr>
              <w:t xml:space="preserve">_Cập Nhật </w:t>
            </w:r>
            <w:r w:rsidR="00584543">
              <w:rPr>
                <w:rFonts w:ascii="Times New Roman" w:eastAsia="Times New Roman" w:hAnsi="Times New Roman" w:cs="Times New Roman"/>
                <w:sz w:val="24"/>
                <w:szCs w:val="24"/>
              </w:rPr>
              <w:t>Chương Trình Khuyến Mãi</w:t>
            </w:r>
          </w:p>
        </w:tc>
      </w:tr>
      <w:tr w:rsidR="001E2088" w14:paraId="3E67ABC8" w14:textId="77777777" w:rsidTr="001E2088">
        <w:trPr>
          <w:trHeight w:val="104"/>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344051" w14:textId="77777777" w:rsidR="001E2088" w:rsidRPr="00BD10BF" w:rsidRDefault="001E2088" w:rsidP="001E2088">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Mục đích: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9417F4" w14:textId="2E5D5F8B"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Cập nhật thông tin của </w:t>
            </w:r>
            <w:r w:rsidR="006B13BC">
              <w:rPr>
                <w:rFonts w:ascii="Times New Roman" w:eastAsia="Times New Roman" w:hAnsi="Times New Roman" w:cs="Times New Roman"/>
                <w:sz w:val="24"/>
                <w:szCs w:val="24"/>
              </w:rPr>
              <w:t>chương trình khuyến mãi</w:t>
            </w:r>
          </w:p>
        </w:tc>
      </w:tr>
      <w:tr w:rsidR="001E2088" w14:paraId="3D9DB974" w14:textId="77777777" w:rsidTr="001E208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35DDB7" w14:textId="77777777" w:rsidR="001E2088" w:rsidRPr="00BD10BF" w:rsidRDefault="001E2088" w:rsidP="001E2088">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Mô tả sơ lược:</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788F3" w14:textId="5C1523D7"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Cập nhật các thông tin cần thay đổi của </w:t>
            </w:r>
            <w:r w:rsidR="000B77DC">
              <w:rPr>
                <w:rFonts w:ascii="Times New Roman" w:eastAsia="Times New Roman" w:hAnsi="Times New Roman" w:cs="Times New Roman"/>
                <w:sz w:val="24"/>
                <w:szCs w:val="24"/>
              </w:rPr>
              <w:t>chương trình khuyến mãi giúp thông tin chính xác hơn thu hút người tiêu dùng hơn</w:t>
            </w:r>
          </w:p>
        </w:tc>
      </w:tr>
      <w:tr w:rsidR="001E2088" w14:paraId="36C9362C" w14:textId="77777777" w:rsidTr="001E208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E075A0" w14:textId="77777777" w:rsidR="001E2088" w:rsidRPr="00BD10BF" w:rsidRDefault="001E2088" w:rsidP="001E2088">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Actor chính:</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0D56D6" w14:textId="77777777"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Nhân Viên Quản Lý</w:t>
            </w:r>
          </w:p>
        </w:tc>
      </w:tr>
      <w:tr w:rsidR="001E2088" w14:paraId="7C7B1592" w14:textId="77777777" w:rsidTr="001E208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2FF513"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Actor phụ:</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D9B17F" w14:textId="77777777"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Không</w:t>
            </w:r>
          </w:p>
        </w:tc>
      </w:tr>
      <w:tr w:rsidR="001E2088" w14:paraId="134B219E" w14:textId="77777777" w:rsidTr="001E208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F78A56" w14:textId="77777777" w:rsidR="001E2088" w:rsidRPr="00BD10BF" w:rsidRDefault="001E2088" w:rsidP="001E2088">
            <w:pPr>
              <w:spacing w:after="120" w:line="276" w:lineRule="auto"/>
              <w:ind w:right="-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Tiền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82C84D" w14:textId="2B16DFBE"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Đăng nhập thành công vào hệ thống, thông tin </w:t>
            </w:r>
            <w:r w:rsidR="00992EF3">
              <w:rPr>
                <w:rFonts w:ascii="Times New Roman" w:eastAsia="Times New Roman" w:hAnsi="Times New Roman" w:cs="Times New Roman"/>
                <w:sz w:val="24"/>
                <w:szCs w:val="24"/>
              </w:rPr>
              <w:t>chương trình khuyến mãi</w:t>
            </w:r>
            <w:r w:rsidRPr="00BD10BF">
              <w:rPr>
                <w:rFonts w:ascii="Times New Roman" w:eastAsia="Times New Roman" w:hAnsi="Times New Roman" w:cs="Times New Roman"/>
                <w:sz w:val="24"/>
                <w:szCs w:val="24"/>
              </w:rPr>
              <w:t xml:space="preserve"> phải tồn tại trong CSDL</w:t>
            </w:r>
            <w:r w:rsidR="00992EF3">
              <w:rPr>
                <w:rFonts w:ascii="Times New Roman" w:eastAsia="Times New Roman" w:hAnsi="Times New Roman" w:cs="Times New Roman"/>
                <w:sz w:val="24"/>
                <w:szCs w:val="24"/>
              </w:rPr>
              <w:t>, chương trình khuyến mãi đã được đổ dữ liệu lên table</w:t>
            </w:r>
          </w:p>
        </w:tc>
      </w:tr>
      <w:tr w:rsidR="001E2088" w14:paraId="709AF572" w14:textId="77777777" w:rsidTr="001E2088">
        <w:trPr>
          <w:trHeight w:val="51"/>
        </w:trPr>
        <w:tc>
          <w:tcPr>
            <w:tcW w:w="1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5576C0" w14:textId="77777777" w:rsidR="001E2088" w:rsidRPr="00BD10BF" w:rsidRDefault="001E2088" w:rsidP="001E2088">
            <w:pPr>
              <w:spacing w:after="120" w:line="276" w:lineRule="auto"/>
              <w:ind w:right="-4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Hậu điều kiện:</w:t>
            </w:r>
          </w:p>
        </w:tc>
        <w:tc>
          <w:tcPr>
            <w:tcW w:w="8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9811D" w14:textId="0DDE85AB" w:rsidR="001E2088" w:rsidRPr="00BD10BF" w:rsidRDefault="001E2088" w:rsidP="001E2088">
            <w:pPr>
              <w:spacing w:after="120" w:line="276" w:lineRule="auto"/>
              <w:ind w:right="-12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Thông tin </w:t>
            </w:r>
            <w:r w:rsidR="00712B05">
              <w:rPr>
                <w:rFonts w:ascii="Times New Roman" w:eastAsia="Times New Roman" w:hAnsi="Times New Roman" w:cs="Times New Roman"/>
                <w:sz w:val="24"/>
                <w:szCs w:val="24"/>
              </w:rPr>
              <w:t>chương trình khuyến mãi</w:t>
            </w:r>
            <w:r w:rsidRPr="00BD10BF">
              <w:rPr>
                <w:rFonts w:ascii="Times New Roman" w:eastAsia="Times New Roman" w:hAnsi="Times New Roman" w:cs="Times New Roman"/>
                <w:sz w:val="24"/>
                <w:szCs w:val="24"/>
              </w:rPr>
              <w:t xml:space="preserve"> được cập nhật thành công</w:t>
            </w:r>
          </w:p>
        </w:tc>
      </w:tr>
      <w:tr w:rsidR="001E2088" w14:paraId="07626115" w14:textId="77777777" w:rsidTr="001E2088">
        <w:trPr>
          <w:trHeight w:val="51"/>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03C7144C" w14:textId="77777777" w:rsidR="001E2088" w:rsidRPr="00BD10BF" w:rsidRDefault="001E2088" w:rsidP="001E2088">
            <w:pPr>
              <w:spacing w:after="120" w:line="276" w:lineRule="auto"/>
              <w:rPr>
                <w:rFonts w:ascii="Times New Roman" w:eastAsia="Times New Roman" w:hAnsi="Times New Roman" w:cs="Times New Roman"/>
                <w:b/>
                <w:sz w:val="24"/>
                <w:szCs w:val="24"/>
              </w:rPr>
            </w:pPr>
            <w:r w:rsidRPr="00BD10BF">
              <w:rPr>
                <w:rFonts w:ascii="Times New Roman" w:eastAsia="Times New Roman" w:hAnsi="Times New Roman" w:cs="Times New Roman"/>
                <w:b/>
                <w:sz w:val="24"/>
                <w:szCs w:val="24"/>
              </w:rPr>
              <w:t>Luồng sự kiện chính:</w:t>
            </w:r>
          </w:p>
        </w:tc>
      </w:tr>
      <w:tr w:rsidR="001E2088" w14:paraId="753D4340"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332251" w14:textId="77777777" w:rsidR="001E2088" w:rsidRPr="00BD10BF" w:rsidRDefault="001E2088" w:rsidP="001E2088">
            <w:pPr>
              <w:spacing w:after="120" w:line="276" w:lineRule="auto"/>
              <w:jc w:val="center"/>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NVQL</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B86667" w14:textId="77777777" w:rsidR="001E2088" w:rsidRPr="00BD10BF" w:rsidRDefault="001E2088" w:rsidP="001E2088">
            <w:pPr>
              <w:spacing w:after="120" w:line="276" w:lineRule="auto"/>
              <w:jc w:val="center"/>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Hệ Thống</w:t>
            </w:r>
          </w:p>
        </w:tc>
      </w:tr>
      <w:tr w:rsidR="001E2088" w14:paraId="1F5CB9A0"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49D32E" w14:textId="02E59756" w:rsidR="001E2088" w:rsidRPr="00BD10BF" w:rsidRDefault="001E2088" w:rsidP="001E2088">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1.  </w:t>
            </w:r>
            <w:r w:rsidRPr="00BD10BF">
              <w:rPr>
                <w:rFonts w:ascii="Times New Roman" w:eastAsia="Times New Roman" w:hAnsi="Times New Roman" w:cs="Times New Roman"/>
                <w:sz w:val="24"/>
                <w:szCs w:val="24"/>
              </w:rPr>
              <w:tab/>
              <w:t xml:space="preserve">Chọn </w:t>
            </w:r>
            <w:r w:rsidR="00CF2D20">
              <w:rPr>
                <w:rFonts w:ascii="Times New Roman" w:eastAsia="Times New Roman" w:hAnsi="Times New Roman" w:cs="Times New Roman"/>
                <w:sz w:val="24"/>
                <w:szCs w:val="24"/>
              </w:rPr>
              <w:t>dòng dữ liệu chương trình khuyến mãi</w:t>
            </w:r>
            <w:r w:rsidRPr="00BD10BF">
              <w:rPr>
                <w:rFonts w:ascii="Times New Roman" w:eastAsia="Times New Roman" w:hAnsi="Times New Roman" w:cs="Times New Roman"/>
                <w:sz w:val="24"/>
                <w:szCs w:val="24"/>
              </w:rPr>
              <w:t xml:space="preserve"> cần cập nhật thông tin</w:t>
            </w:r>
            <w:r w:rsidR="00CF2D20">
              <w:rPr>
                <w:rFonts w:ascii="Times New Roman" w:eastAsia="Times New Roman" w:hAnsi="Times New Roman" w:cs="Times New Roman"/>
                <w:sz w:val="24"/>
                <w:szCs w:val="24"/>
              </w:rPr>
              <w:t xml:space="preserve"> trên table</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3758F7"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r>
      <w:tr w:rsidR="001E2088" w14:paraId="0AFC9BD3"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49E3F3" w14:textId="77777777" w:rsidR="001E2088" w:rsidRPr="00BD10BF" w:rsidRDefault="001E2088" w:rsidP="001E2088">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2. Nhập thông tin cập nhật</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BABD4B" w14:textId="77777777" w:rsidR="001E2088" w:rsidRPr="00BD10BF" w:rsidRDefault="001E2088" w:rsidP="001E2088">
            <w:pPr>
              <w:spacing w:after="120" w:line="276" w:lineRule="auto"/>
              <w:rPr>
                <w:rFonts w:ascii="Times New Roman" w:eastAsia="Times New Roman" w:hAnsi="Times New Roman" w:cs="Times New Roman"/>
                <w:sz w:val="24"/>
                <w:szCs w:val="24"/>
              </w:rPr>
            </w:pPr>
          </w:p>
        </w:tc>
      </w:tr>
      <w:tr w:rsidR="001E2088" w14:paraId="210889E5"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F29C43" w14:textId="77777777" w:rsidR="001E2088" w:rsidRPr="00BD10BF" w:rsidRDefault="001E2088" w:rsidP="001E2088">
            <w:pPr>
              <w:spacing w:after="120" w:line="276" w:lineRule="auto"/>
              <w:ind w:left="313"/>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616911" w14:textId="77777777" w:rsidR="001E2088" w:rsidRPr="00BD10BF" w:rsidRDefault="001E2088" w:rsidP="001E2088">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 Kiểm tra định dạng dữ liệu</w:t>
            </w:r>
          </w:p>
        </w:tc>
      </w:tr>
      <w:tr w:rsidR="001E2088" w14:paraId="3AC65FA3"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9ECC10" w14:textId="77777777" w:rsidR="001E2088" w:rsidRPr="00BD10BF" w:rsidRDefault="001E2088" w:rsidP="001E2088">
            <w:pPr>
              <w:spacing w:after="120" w:line="276" w:lineRule="auto"/>
              <w:ind w:left="31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4. Chọn Lưu</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6A0772A7" w14:textId="77777777" w:rsidR="001E2088" w:rsidRPr="00BD10BF" w:rsidRDefault="001E2088" w:rsidP="001E2088">
            <w:pPr>
              <w:spacing w:after="120" w:line="276" w:lineRule="auto"/>
              <w:ind w:left="403" w:hanging="360"/>
              <w:rPr>
                <w:rFonts w:ascii="Times New Roman" w:eastAsia="Times New Roman" w:hAnsi="Times New Roman" w:cs="Times New Roman"/>
                <w:sz w:val="24"/>
                <w:szCs w:val="24"/>
              </w:rPr>
            </w:pPr>
          </w:p>
        </w:tc>
      </w:tr>
      <w:tr w:rsidR="001E2088" w14:paraId="09789953"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4FCA6D" w14:textId="77777777" w:rsidR="001E2088" w:rsidRPr="00BD10BF" w:rsidRDefault="001E2088" w:rsidP="001E2088">
            <w:pPr>
              <w:spacing w:after="120" w:line="276" w:lineRule="auto"/>
              <w:ind w:left="313"/>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7B15AC1C" w14:textId="77777777" w:rsidR="001E2088" w:rsidRPr="00BD10BF" w:rsidRDefault="001E2088" w:rsidP="001E2088">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 Lưu thông tin vừa cập nhật vào CSDL và hiển thị trên danh sách</w:t>
            </w:r>
          </w:p>
        </w:tc>
      </w:tr>
      <w:tr w:rsidR="001E2088" w14:paraId="44AC6E6E" w14:textId="77777777" w:rsidTr="001E2088">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9EAF09" w14:textId="77777777" w:rsidR="001E2088" w:rsidRPr="00BD10BF" w:rsidRDefault="001E2088" w:rsidP="001E2088">
            <w:pPr>
              <w:spacing w:after="120" w:line="276" w:lineRule="auto"/>
              <w:ind w:left="313"/>
              <w:rPr>
                <w:rFonts w:ascii="Times New Roman" w:eastAsia="Times New Roman" w:hAnsi="Times New Roman" w:cs="Times New Roman"/>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4CADDAB7" w14:textId="77777777" w:rsidR="001E2088" w:rsidRPr="00BD10BF" w:rsidRDefault="001E2088" w:rsidP="001E2088">
            <w:pPr>
              <w:spacing w:after="120" w:line="276" w:lineRule="auto"/>
              <w:ind w:left="403" w:hanging="360"/>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6. Thông báo cập nhật thành công</w:t>
            </w:r>
          </w:p>
        </w:tc>
      </w:tr>
      <w:tr w:rsidR="00136E65" w14:paraId="1991E7CF" w14:textId="77777777" w:rsidTr="001E2088">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A94B45" w14:textId="77777777" w:rsidR="00136E65" w:rsidRPr="00BD10BF" w:rsidRDefault="00136E65" w:rsidP="001E2088">
            <w:pPr>
              <w:spacing w:after="120" w:line="276" w:lineRule="auto"/>
              <w:ind w:left="313"/>
              <w:rPr>
                <w:rFonts w:ascii="Times New Roman" w:eastAsia="Times New Roman" w:hAnsi="Times New Roman" w:cs="Times New Roman"/>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02B94B7F" w14:textId="46A06C20" w:rsidR="00136E65" w:rsidRPr="00136E65" w:rsidRDefault="00136E65" w:rsidP="00136E65">
            <w:pPr>
              <w:pStyle w:val="ListParagraph"/>
              <w:numPr>
                <w:ilvl w:val="0"/>
                <w:numId w:val="5"/>
              </w:num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Gửi email thông tin đến khách hàng CTKM</w:t>
            </w:r>
          </w:p>
        </w:tc>
      </w:tr>
      <w:tr w:rsidR="00136E65" w14:paraId="415AE023" w14:textId="77777777" w:rsidTr="001E2088">
        <w:trPr>
          <w:trHeight w:val="55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0EF938E" w14:textId="77777777" w:rsidR="00136E65" w:rsidRPr="00BD10BF" w:rsidRDefault="00136E65" w:rsidP="001E2088">
            <w:pPr>
              <w:spacing w:after="120" w:line="276" w:lineRule="auto"/>
              <w:ind w:left="313"/>
              <w:rPr>
                <w:rFonts w:ascii="Times New Roman" w:eastAsia="Times New Roman" w:hAnsi="Times New Roman" w:cs="Times New Roman"/>
                <w:sz w:val="24"/>
                <w:szCs w:val="24"/>
              </w:rPr>
            </w:pP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31FC9131" w14:textId="5214ED94" w:rsidR="00136E65" w:rsidRDefault="00136E65" w:rsidP="00136E65">
            <w:pPr>
              <w:pStyle w:val="ListParagraph"/>
              <w:numPr>
                <w:ilvl w:val="0"/>
                <w:numId w:val="5"/>
              </w:num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w:t>
            </w:r>
          </w:p>
        </w:tc>
      </w:tr>
      <w:tr w:rsidR="001E2088" w14:paraId="18F2F5B1" w14:textId="77777777" w:rsidTr="001E2088">
        <w:trPr>
          <w:trHeight w:val="51"/>
        </w:trPr>
        <w:tc>
          <w:tcPr>
            <w:tcW w:w="10255" w:type="dxa"/>
            <w:gridSpan w:val="3"/>
            <w:tcBorders>
              <w:top w:val="nil"/>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26154489" w14:textId="77777777" w:rsidR="001E2088" w:rsidRPr="00BD10BF" w:rsidRDefault="001E2088" w:rsidP="001E2088">
            <w:pPr>
              <w:spacing w:after="120" w:line="276" w:lineRule="auto"/>
              <w:rPr>
                <w:rFonts w:ascii="Times New Roman" w:eastAsia="Times New Roman" w:hAnsi="Times New Roman" w:cs="Times New Roman"/>
                <w:b/>
                <w:sz w:val="24"/>
                <w:szCs w:val="24"/>
              </w:rPr>
            </w:pPr>
            <w:r w:rsidRPr="00BD10BF">
              <w:rPr>
                <w:rFonts w:ascii="Times New Roman" w:eastAsia="Times New Roman" w:hAnsi="Times New Roman" w:cs="Times New Roman"/>
                <w:b/>
                <w:sz w:val="24"/>
                <w:szCs w:val="24"/>
              </w:rPr>
              <w:t>Luồng sự kiện thay thế:</w:t>
            </w:r>
          </w:p>
        </w:tc>
      </w:tr>
      <w:tr w:rsidR="001E2088" w14:paraId="5E651144" w14:textId="77777777" w:rsidTr="001E2088">
        <w:trPr>
          <w:trHeight w:val="51"/>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C84A70"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DC7AF0"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3.1. Thông báo nhập sai định dạng, yêu cầu nhập lại</w:t>
            </w:r>
          </w:p>
        </w:tc>
      </w:tr>
      <w:tr w:rsidR="001E2088" w14:paraId="56A322AE" w14:textId="77777777" w:rsidTr="001E2088">
        <w:trPr>
          <w:trHeight w:val="51"/>
        </w:trPr>
        <w:tc>
          <w:tcPr>
            <w:tcW w:w="4103" w:type="dxa"/>
            <w:gridSpan w:val="2"/>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665453DD"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3.2. Chọn OK</w:t>
            </w:r>
          </w:p>
        </w:tc>
        <w:tc>
          <w:tcPr>
            <w:tcW w:w="6152"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4C223048"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r>
      <w:tr w:rsidR="001E2088" w14:paraId="64963F52" w14:textId="77777777" w:rsidTr="001E208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B7655F6"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 xml:space="preserve"> </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5CC95A9"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3.3. Quay lại bước 2</w:t>
            </w:r>
          </w:p>
        </w:tc>
      </w:tr>
      <w:tr w:rsidR="001E2088" w14:paraId="755D4A92" w14:textId="77777777" w:rsidTr="001E208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3081F34" w14:textId="77777777" w:rsidR="001E2088" w:rsidRPr="00BD10BF" w:rsidRDefault="001E2088" w:rsidP="001E2088">
            <w:pPr>
              <w:spacing w:after="12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9A1F5BE"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5.1. Thông báo dữ liệu không hợp lệ</w:t>
            </w:r>
          </w:p>
        </w:tc>
      </w:tr>
      <w:tr w:rsidR="001E2088" w14:paraId="6CBA6D83" w14:textId="77777777" w:rsidTr="001E2088">
        <w:trPr>
          <w:trHeight w:val="56"/>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702A6FF" w14:textId="77777777" w:rsidR="001E2088" w:rsidRPr="00BD10BF" w:rsidRDefault="001E2088" w:rsidP="001E2088">
            <w:pPr>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5.2. Chọn OK</w:t>
            </w: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CD441A" w14:textId="77777777" w:rsidR="001E2088" w:rsidRPr="00BD10BF" w:rsidRDefault="001E2088" w:rsidP="001E2088">
            <w:pPr>
              <w:spacing w:after="120" w:line="276" w:lineRule="auto"/>
              <w:rPr>
                <w:rFonts w:ascii="Times New Roman" w:eastAsia="Times New Roman" w:hAnsi="Times New Roman" w:cs="Times New Roman"/>
                <w:sz w:val="24"/>
                <w:szCs w:val="24"/>
              </w:rPr>
            </w:pPr>
          </w:p>
        </w:tc>
      </w:tr>
      <w:tr w:rsidR="001E2088" w14:paraId="131C4449" w14:textId="77777777" w:rsidTr="001E2088">
        <w:trPr>
          <w:trHeight w:val="108"/>
        </w:trPr>
        <w:tc>
          <w:tcPr>
            <w:tcW w:w="410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7083326" w14:textId="77777777" w:rsidR="001E2088" w:rsidRPr="00BD10BF" w:rsidRDefault="001E2088" w:rsidP="001E2088">
            <w:pPr>
              <w:spacing w:after="120" w:line="276" w:lineRule="auto"/>
              <w:rPr>
                <w:rFonts w:ascii="Times New Roman" w:eastAsia="Times New Roman" w:hAnsi="Times New Roman" w:cs="Times New Roman"/>
                <w:sz w:val="24"/>
                <w:szCs w:val="24"/>
              </w:rPr>
            </w:pPr>
          </w:p>
        </w:tc>
        <w:tc>
          <w:tcPr>
            <w:tcW w:w="6152"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9F1CB0" w14:textId="77777777" w:rsidR="001E2088" w:rsidRPr="00BD10BF" w:rsidRDefault="001E2088" w:rsidP="00900AFA">
            <w:pPr>
              <w:keepNext/>
              <w:spacing w:after="120" w:line="276" w:lineRule="auto"/>
              <w:rPr>
                <w:rFonts w:ascii="Times New Roman" w:eastAsia="Times New Roman" w:hAnsi="Times New Roman" w:cs="Times New Roman"/>
                <w:sz w:val="24"/>
                <w:szCs w:val="24"/>
              </w:rPr>
            </w:pPr>
            <w:r w:rsidRPr="00BD10BF">
              <w:rPr>
                <w:rFonts w:ascii="Times New Roman" w:eastAsia="Times New Roman" w:hAnsi="Times New Roman" w:cs="Times New Roman"/>
                <w:sz w:val="24"/>
                <w:szCs w:val="24"/>
              </w:rPr>
              <w:t>5.3. Quay lại bước 2</w:t>
            </w:r>
          </w:p>
        </w:tc>
      </w:tr>
    </w:tbl>
    <w:p w14:paraId="7B947E96" w14:textId="6AE8C2AA" w:rsidR="00900AFA" w:rsidRDefault="00900AFA" w:rsidP="00900AFA">
      <w:pPr>
        <w:pStyle w:val="Caption"/>
        <w:jc w:val="center"/>
      </w:pPr>
      <w:r>
        <w:t xml:space="preserve">Bảng </w:t>
      </w:r>
      <w:r w:rsidR="00E56A17">
        <w:fldChar w:fldCharType="begin"/>
      </w:r>
      <w:r w:rsidR="00E56A17">
        <w:instrText xml:space="preserve"> SEQ Bảng \* ARABIC </w:instrText>
      </w:r>
      <w:r w:rsidR="00E56A17">
        <w:fldChar w:fldCharType="separate"/>
      </w:r>
      <w:r>
        <w:rPr>
          <w:noProof/>
        </w:rPr>
        <w:t>30</w:t>
      </w:r>
      <w:r w:rsidR="00E56A17">
        <w:rPr>
          <w:noProof/>
        </w:rPr>
        <w:fldChar w:fldCharType="end"/>
      </w:r>
      <w:r>
        <w:t xml:space="preserve">. Đặc tả Usecase </w:t>
      </w:r>
      <w:r w:rsidRPr="00B70986">
        <w:t>Cập Nhật Chương Trình Khuyến Mãi</w:t>
      </w:r>
    </w:p>
    <w:p w14:paraId="412866C7" w14:textId="71A5F2CF" w:rsidR="000A1D82" w:rsidRDefault="00DE12DB" w:rsidP="000A1D82">
      <w:pPr>
        <w:pStyle w:val="Top3"/>
      </w:pPr>
      <w:bookmarkStart w:id="341" w:name="_Toc152431207"/>
      <w:bookmarkStart w:id="342" w:name="_Toc153383792"/>
      <w:r>
        <w:lastRenderedPageBreak/>
        <w:t>Biểu đồ</w:t>
      </w:r>
      <w:bookmarkEnd w:id="341"/>
      <w:bookmarkEnd w:id="342"/>
    </w:p>
    <w:p w14:paraId="50097160" w14:textId="177FB137" w:rsidR="00A26E4B" w:rsidRDefault="00A26E4B" w:rsidP="00E83A78">
      <w:pPr>
        <w:pStyle w:val="H1"/>
        <w:numPr>
          <w:ilvl w:val="0"/>
          <w:numId w:val="0"/>
        </w:numPr>
        <w:rPr>
          <w:b w:val="0"/>
          <w:i/>
        </w:rPr>
      </w:pPr>
      <w:r>
        <w:t>Acti</w:t>
      </w:r>
      <w:r w:rsidRPr="00A26E4B">
        <w:rPr>
          <w:b w:val="0"/>
          <w:i/>
        </w:rPr>
        <w:t>vity</w:t>
      </w:r>
    </w:p>
    <w:p w14:paraId="0E300AB4" w14:textId="77777777" w:rsidR="00917ED5" w:rsidRDefault="003B72E4" w:rsidP="005A085B">
      <w:r>
        <w:rPr>
          <w:noProof/>
        </w:rPr>
        <w:drawing>
          <wp:inline distT="0" distB="0" distL="0" distR="0" wp14:anchorId="31A3C45A" wp14:editId="293AD393">
            <wp:extent cx="5802560" cy="5182870"/>
            <wp:effectExtent l="0" t="0" r="8255" b="0"/>
            <wp:docPr id="452424609" name="Picture 45242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4609" name="Picture 452424609"/>
                    <pic:cNvPicPr/>
                  </pic:nvPicPr>
                  <pic:blipFill>
                    <a:blip r:embed="rId64">
                      <a:extLst>
                        <a:ext uri="{28A0092B-C50C-407E-A947-70E740481C1C}">
                          <a14:useLocalDpi xmlns:a14="http://schemas.microsoft.com/office/drawing/2010/main" val="0"/>
                        </a:ext>
                      </a:extLst>
                    </a:blip>
                    <a:stretch>
                      <a:fillRect/>
                    </a:stretch>
                  </pic:blipFill>
                  <pic:spPr>
                    <a:xfrm>
                      <a:off x="0" y="0"/>
                      <a:ext cx="5802560" cy="5182870"/>
                    </a:xfrm>
                    <a:prstGeom prst="rect">
                      <a:avLst/>
                    </a:prstGeom>
                  </pic:spPr>
                </pic:pic>
              </a:graphicData>
            </a:graphic>
          </wp:inline>
        </w:drawing>
      </w:r>
    </w:p>
    <w:p w14:paraId="77BD5926" w14:textId="0713633C" w:rsidR="00900AFA" w:rsidRDefault="00917ED5" w:rsidP="000F4751">
      <w:pPr>
        <w:pStyle w:val="Caption"/>
        <w:jc w:val="center"/>
      </w:pPr>
      <w:r>
        <w:t xml:space="preserve">Hình </w:t>
      </w:r>
      <w:r w:rsidR="00E56A17">
        <w:fldChar w:fldCharType="begin"/>
      </w:r>
      <w:r w:rsidR="00E56A17">
        <w:instrText xml:space="preserve"> SEQ Hình \* ARABIC </w:instrText>
      </w:r>
      <w:r w:rsidR="00E56A17">
        <w:fldChar w:fldCharType="separate"/>
      </w:r>
      <w:r>
        <w:rPr>
          <w:noProof/>
        </w:rPr>
        <w:t>52</w:t>
      </w:r>
      <w:r w:rsidR="00E56A17">
        <w:rPr>
          <w:noProof/>
        </w:rPr>
        <w:fldChar w:fldCharType="end"/>
      </w:r>
      <w:r>
        <w:t xml:space="preserve">. </w:t>
      </w:r>
      <w:r w:rsidRPr="00F97503">
        <w:t>Activity Cập Nhật Chương Trình Khuyến Mãi</w:t>
      </w:r>
    </w:p>
    <w:p w14:paraId="5682D3C2" w14:textId="2C25B7B8" w:rsidR="007175DA" w:rsidRDefault="007175DA" w:rsidP="00E83A78">
      <w:pPr>
        <w:pStyle w:val="H1"/>
        <w:numPr>
          <w:ilvl w:val="0"/>
          <w:numId w:val="0"/>
        </w:numPr>
        <w:rPr>
          <w:b w:val="0"/>
          <w:i/>
        </w:rPr>
      </w:pPr>
      <w:r>
        <w:lastRenderedPageBreak/>
        <w:t>Sequence</w:t>
      </w:r>
    </w:p>
    <w:p w14:paraId="2F27B688" w14:textId="77777777" w:rsidR="00900AFA" w:rsidRDefault="00BE3C29" w:rsidP="005A085B">
      <w:r>
        <w:rPr>
          <w:noProof/>
        </w:rPr>
        <w:drawing>
          <wp:inline distT="0" distB="0" distL="0" distR="0" wp14:anchorId="052AE3D9" wp14:editId="34EABFB1">
            <wp:extent cx="6511925" cy="3109018"/>
            <wp:effectExtent l="0" t="0" r="3175" b="0"/>
            <wp:docPr id="1642772295" name="Picture 164277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72295" name="Picture 164277229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11925" cy="3109018"/>
                    </a:xfrm>
                    <a:prstGeom prst="rect">
                      <a:avLst/>
                    </a:prstGeom>
                  </pic:spPr>
                </pic:pic>
              </a:graphicData>
            </a:graphic>
          </wp:inline>
        </w:drawing>
      </w:r>
    </w:p>
    <w:p w14:paraId="370ED030" w14:textId="1614FC3C" w:rsidR="00BE3C29" w:rsidRDefault="00900AFA" w:rsidP="00900AFA">
      <w:pPr>
        <w:pStyle w:val="Caption"/>
        <w:jc w:val="center"/>
      </w:pPr>
      <w:r>
        <w:t xml:space="preserve">Hình </w:t>
      </w:r>
      <w:r w:rsidR="00E56A17">
        <w:fldChar w:fldCharType="begin"/>
      </w:r>
      <w:r w:rsidR="00E56A17">
        <w:instrText xml:space="preserve"> SEQ Hình \* ARABIC </w:instrText>
      </w:r>
      <w:r w:rsidR="00E56A17">
        <w:fldChar w:fldCharType="separate"/>
      </w:r>
      <w:r w:rsidR="00917ED5">
        <w:rPr>
          <w:noProof/>
        </w:rPr>
        <w:t>53</w:t>
      </w:r>
      <w:r w:rsidR="00E56A17">
        <w:rPr>
          <w:noProof/>
        </w:rPr>
        <w:fldChar w:fldCharType="end"/>
      </w:r>
      <w:r>
        <w:t xml:space="preserve">. Sequence </w:t>
      </w:r>
      <w:r w:rsidRPr="00C659DC">
        <w:t>Cập Nhật Chương Trình Khuyến Mãi</w:t>
      </w:r>
    </w:p>
    <w:p w14:paraId="77301584" w14:textId="07BA96DC" w:rsidR="00352FCB" w:rsidRPr="001C2836" w:rsidRDefault="00352FCB" w:rsidP="00352FCB">
      <w:pPr>
        <w:pStyle w:val="Top2"/>
      </w:pPr>
      <w:bookmarkStart w:id="343" w:name="_Toc152431208"/>
      <w:bookmarkStart w:id="344" w:name="_Toc153383793"/>
      <w:r w:rsidRPr="001C2836">
        <w:t>UC0</w:t>
      </w:r>
      <w:r w:rsidR="00134C67">
        <w:t>27</w:t>
      </w:r>
      <w:r w:rsidRPr="001C2836">
        <w:t>_</w:t>
      </w:r>
      <w:r w:rsidR="006F0BC1">
        <w:t>Lập</w:t>
      </w:r>
      <w:r w:rsidR="00D44DB6">
        <w:t xml:space="preserve"> Phiếu Đặt</w:t>
      </w:r>
      <w:bookmarkEnd w:id="343"/>
      <w:bookmarkEnd w:id="344"/>
    </w:p>
    <w:p w14:paraId="0AB65022" w14:textId="44902B92" w:rsidR="00352FCB" w:rsidRDefault="00352FCB" w:rsidP="00352FCB">
      <w:pPr>
        <w:pStyle w:val="Top3"/>
      </w:pPr>
      <w:bookmarkStart w:id="345" w:name="_Toc152431209"/>
      <w:bookmarkStart w:id="346" w:name="_Toc153383794"/>
      <w:r>
        <w:t>Mô tả use case UC</w:t>
      </w:r>
      <w:r w:rsidR="00161871">
        <w:t>027</w:t>
      </w:r>
      <w:bookmarkEnd w:id="345"/>
      <w:bookmarkEnd w:id="346"/>
    </w:p>
    <w:tbl>
      <w:tblPr>
        <w:tblpPr w:leftFromText="180" w:rightFromText="180" w:vertAnchor="text" w:tblpY="1"/>
        <w:tblOverlap w:val="never"/>
        <w:tblW w:w="88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1985"/>
        <w:gridCol w:w="5043"/>
      </w:tblGrid>
      <w:tr w:rsidR="008E741A" w:rsidRPr="00724750" w14:paraId="56CCF2FF" w14:textId="77777777" w:rsidTr="008E741A">
        <w:trPr>
          <w:trHeight w:val="540"/>
        </w:trPr>
        <w:tc>
          <w:tcPr>
            <w:tcW w:w="8865" w:type="dxa"/>
            <w:gridSpan w:val="3"/>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F7F0418" w14:textId="15161D84" w:rsidR="008E741A" w:rsidRPr="00724750" w:rsidRDefault="008E741A" w:rsidP="008E741A">
            <w:pPr>
              <w:spacing w:before="120" w:after="120" w:line="276" w:lineRule="auto"/>
              <w:ind w:right="-920"/>
              <w:rPr>
                <w:rFonts w:ascii="Times New Roman" w:eastAsia="Times New Roman" w:hAnsi="Times New Roman" w:cs="Times New Roman"/>
                <w:sz w:val="24"/>
                <w:szCs w:val="24"/>
              </w:rPr>
            </w:pPr>
            <w:r w:rsidRPr="00724750">
              <w:rPr>
                <w:rFonts w:ascii="Times New Roman" w:eastAsia="Times New Roman" w:hAnsi="Times New Roman" w:cs="Times New Roman"/>
                <w:b/>
                <w:sz w:val="24"/>
                <w:szCs w:val="24"/>
              </w:rPr>
              <w:t xml:space="preserve">Use case: </w:t>
            </w:r>
            <w:r w:rsidRPr="00724750">
              <w:rPr>
                <w:rFonts w:ascii="Times New Roman" w:eastAsia="Times New Roman" w:hAnsi="Times New Roman" w:cs="Times New Roman"/>
                <w:sz w:val="24"/>
                <w:szCs w:val="24"/>
              </w:rPr>
              <w:t>UC0</w:t>
            </w:r>
            <w:r w:rsidR="00134C67">
              <w:rPr>
                <w:rFonts w:ascii="Times New Roman" w:eastAsia="Times New Roman" w:hAnsi="Times New Roman" w:cs="Times New Roman"/>
                <w:sz w:val="24"/>
                <w:szCs w:val="24"/>
              </w:rPr>
              <w:t>27</w:t>
            </w:r>
            <w:r w:rsidRPr="00724750">
              <w:rPr>
                <w:rFonts w:ascii="Times New Roman" w:eastAsia="Times New Roman" w:hAnsi="Times New Roman" w:cs="Times New Roman"/>
                <w:sz w:val="24"/>
                <w:szCs w:val="24"/>
              </w:rPr>
              <w:t>_Lập Phiếu Đặt</w:t>
            </w:r>
          </w:p>
        </w:tc>
      </w:tr>
      <w:tr w:rsidR="008E741A" w:rsidRPr="00724750" w14:paraId="7BA6760D" w14:textId="77777777" w:rsidTr="008E741A">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F92F828" w14:textId="77777777" w:rsidR="008E741A" w:rsidRPr="00724750" w:rsidRDefault="008E741A" w:rsidP="008E741A">
            <w:pPr>
              <w:spacing w:before="120" w:after="120" w:line="276" w:lineRule="auto"/>
              <w:ind w:right="-60"/>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Mục đích:</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46D001"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Lập phiếu đặt hàng</w:t>
            </w:r>
          </w:p>
        </w:tc>
      </w:tr>
      <w:tr w:rsidR="008E741A" w:rsidRPr="00724750" w14:paraId="2CEC35B9" w14:textId="77777777" w:rsidTr="008E741A">
        <w:trPr>
          <w:trHeight w:val="81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C0BB9B3" w14:textId="77777777" w:rsidR="008E741A" w:rsidRPr="00724750" w:rsidRDefault="008E741A" w:rsidP="008E741A">
            <w:pPr>
              <w:spacing w:before="120" w:after="120" w:line="276" w:lineRule="auto"/>
              <w:ind w:right="-60"/>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Mô tả sơ lược:</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DFCDF0"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Nhân viên thực hiện lập phiếu đặt hàng, thêm hàng hóa vào phiếu đặt, tính tiền (có thể trả trước hoặc sau), in và lưu phiếu đặt.</w:t>
            </w:r>
          </w:p>
        </w:tc>
      </w:tr>
      <w:tr w:rsidR="008E741A" w:rsidRPr="00724750" w14:paraId="2A9C3EF0" w14:textId="77777777" w:rsidTr="008E741A">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CD5C342" w14:textId="77777777" w:rsidR="008E741A" w:rsidRPr="00724750" w:rsidRDefault="008E741A" w:rsidP="008E741A">
            <w:pPr>
              <w:spacing w:before="120" w:after="120" w:line="276" w:lineRule="auto"/>
              <w:ind w:right="-60"/>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Actor chính:</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B0BF00"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NVBH</w:t>
            </w:r>
          </w:p>
        </w:tc>
      </w:tr>
      <w:tr w:rsidR="008E741A" w:rsidRPr="00724750" w14:paraId="5050297A" w14:textId="77777777" w:rsidTr="008E741A">
        <w:trPr>
          <w:trHeight w:val="540"/>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7275228"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Actor phụ:</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87A19F"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Không</w:t>
            </w:r>
          </w:p>
        </w:tc>
      </w:tr>
      <w:tr w:rsidR="008E741A" w:rsidRPr="00724750" w14:paraId="2C7BAD91" w14:textId="77777777" w:rsidTr="008E741A">
        <w:trPr>
          <w:trHeight w:val="233"/>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54098F" w14:textId="77777777" w:rsidR="008E741A" w:rsidRPr="00724750" w:rsidRDefault="008E741A" w:rsidP="008E741A">
            <w:pPr>
              <w:spacing w:before="120" w:after="120" w:line="276" w:lineRule="auto"/>
              <w:ind w:right="-60"/>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Tiền điều kiện:</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FF7D6D" w14:textId="4D90E5C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NVBH phải có tài khoản và đăng nhập thành công vào hệ thống, chọn chức năng lập phiếu đặt, số lượng quần áo được bán không vượt quá số quần áo trong kho, thông tin khách hàng phải tồn tại trong CSDL</w:t>
            </w:r>
            <w:r w:rsidR="00383D2A">
              <w:rPr>
                <w:rFonts w:ascii="Times New Roman" w:eastAsia="Times New Roman" w:hAnsi="Times New Roman" w:cs="Times New Roman"/>
                <w:sz w:val="24"/>
                <w:szCs w:val="24"/>
              </w:rPr>
              <w:t xml:space="preserve"> để thực hiện đặt hàng</w:t>
            </w:r>
            <w:r w:rsidR="006F6242">
              <w:rPr>
                <w:rFonts w:ascii="Times New Roman" w:eastAsia="Times New Roman" w:hAnsi="Times New Roman" w:cs="Times New Roman"/>
                <w:sz w:val="24"/>
                <w:szCs w:val="24"/>
              </w:rPr>
              <w:t>.</w:t>
            </w:r>
          </w:p>
        </w:tc>
      </w:tr>
      <w:tr w:rsidR="008E741A" w:rsidRPr="00724750" w14:paraId="4A0F0EF8" w14:textId="77777777" w:rsidTr="008E741A">
        <w:trPr>
          <w:trHeight w:val="525"/>
        </w:trPr>
        <w:tc>
          <w:tcPr>
            <w:tcW w:w="1837"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BE6DE4" w14:textId="77777777" w:rsidR="008E741A" w:rsidRPr="00724750" w:rsidRDefault="008E741A" w:rsidP="008E741A">
            <w:pPr>
              <w:spacing w:before="120" w:after="120" w:line="276" w:lineRule="auto"/>
              <w:ind w:right="-40"/>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Hậu điều kiện:</w:t>
            </w:r>
          </w:p>
        </w:tc>
        <w:tc>
          <w:tcPr>
            <w:tcW w:w="7028"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8A91FA" w14:textId="77777777" w:rsidR="008E741A" w:rsidRPr="00724750" w:rsidRDefault="008E741A" w:rsidP="008E741A">
            <w:pPr>
              <w:spacing w:before="120" w:after="120" w:line="276" w:lineRule="auto"/>
              <w:jc w:val="both"/>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Phiếu đặt hàng được lưu thành công vào CSDL</w:t>
            </w:r>
          </w:p>
        </w:tc>
      </w:tr>
      <w:tr w:rsidR="008E741A" w:rsidRPr="00724750" w14:paraId="1C800850" w14:textId="77777777" w:rsidTr="008E741A">
        <w:trPr>
          <w:trHeight w:val="540"/>
        </w:trPr>
        <w:tc>
          <w:tcPr>
            <w:tcW w:w="8865" w:type="dxa"/>
            <w:gridSpan w:val="3"/>
            <w:tcBorders>
              <w:top w:val="nil"/>
              <w:left w:val="single" w:sz="5" w:space="0" w:color="000000"/>
              <w:bottom w:val="single" w:sz="5" w:space="0" w:color="000000"/>
              <w:right w:val="single" w:sz="5" w:space="0" w:color="000000"/>
            </w:tcBorders>
            <w:shd w:val="clear" w:color="auto" w:fill="BFBFBF"/>
            <w:tcMar>
              <w:top w:w="0" w:type="dxa"/>
              <w:left w:w="100" w:type="dxa"/>
              <w:bottom w:w="0" w:type="dxa"/>
              <w:right w:w="100" w:type="dxa"/>
            </w:tcMar>
          </w:tcPr>
          <w:p w14:paraId="3EBE1031" w14:textId="77777777" w:rsidR="008E741A" w:rsidRPr="00724750" w:rsidRDefault="008E741A" w:rsidP="008E741A">
            <w:pPr>
              <w:spacing w:before="120" w:after="120" w:line="276" w:lineRule="auto"/>
              <w:rPr>
                <w:rFonts w:ascii="Times New Roman" w:eastAsia="Times New Roman" w:hAnsi="Times New Roman" w:cs="Times New Roman"/>
                <w:b/>
                <w:sz w:val="24"/>
                <w:szCs w:val="24"/>
              </w:rPr>
            </w:pPr>
            <w:r w:rsidRPr="00724750">
              <w:rPr>
                <w:rFonts w:ascii="Times New Roman" w:eastAsia="Times New Roman" w:hAnsi="Times New Roman" w:cs="Times New Roman"/>
                <w:b/>
                <w:sz w:val="24"/>
                <w:szCs w:val="24"/>
              </w:rPr>
              <w:t>Luồng sự kiện chính:</w:t>
            </w:r>
          </w:p>
        </w:tc>
      </w:tr>
      <w:tr w:rsidR="008E741A" w:rsidRPr="00724750" w14:paraId="15A94601" w14:textId="77777777" w:rsidTr="008E741A">
        <w:trPr>
          <w:trHeight w:val="540"/>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CB96BD" w14:textId="77777777" w:rsidR="008E741A" w:rsidRPr="00724750" w:rsidRDefault="008E741A" w:rsidP="008E741A">
            <w:pPr>
              <w:spacing w:before="120" w:after="120" w:line="276" w:lineRule="auto"/>
              <w:jc w:val="center"/>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NVBH</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2BAE8" w14:textId="77777777" w:rsidR="008E741A" w:rsidRPr="00724750" w:rsidRDefault="008E741A" w:rsidP="008E741A">
            <w:pPr>
              <w:spacing w:before="120" w:after="120" w:line="276" w:lineRule="auto"/>
              <w:jc w:val="center"/>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Hệ thống</w:t>
            </w:r>
          </w:p>
        </w:tc>
      </w:tr>
      <w:tr w:rsidR="008E741A" w:rsidRPr="00724750" w14:paraId="3EF2494E" w14:textId="77777777" w:rsidTr="008E741A">
        <w:trPr>
          <w:trHeight w:val="231"/>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EF413F"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1. Chọn quần áo và số lượng</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A6E029" w14:textId="77777777" w:rsidR="008E741A" w:rsidRPr="00724750" w:rsidRDefault="008E741A" w:rsidP="008E741A">
            <w:pPr>
              <w:rPr>
                <w:rFonts w:ascii="Times New Roman" w:eastAsia="Times New Roman" w:hAnsi="Times New Roman" w:cs="Times New Roman"/>
                <w:sz w:val="24"/>
                <w:szCs w:val="24"/>
              </w:rPr>
            </w:pPr>
          </w:p>
        </w:tc>
      </w:tr>
      <w:tr w:rsidR="008E741A" w:rsidRPr="00724750" w14:paraId="209E5B5C" w14:textId="77777777" w:rsidTr="008E741A">
        <w:trPr>
          <w:trHeight w:val="540"/>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F308F4"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lastRenderedPageBreak/>
              <w:t xml:space="preserve"> </w:t>
            </w: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AB6DC1" w14:textId="77777777" w:rsidR="008E741A" w:rsidRPr="00724750" w:rsidRDefault="008E741A" w:rsidP="008E741A">
            <w:pPr>
              <w:spacing w:before="120" w:after="120" w:line="276" w:lineRule="auto"/>
              <w:ind w:left="60"/>
              <w:rPr>
                <w:rFonts w:ascii="Times New Roman" w:hAnsi="Times New Roman" w:cs="Times New Roman"/>
                <w:sz w:val="24"/>
                <w:szCs w:val="24"/>
              </w:rPr>
            </w:pPr>
            <w:r w:rsidRPr="00724750">
              <w:rPr>
                <w:rFonts w:ascii="Times New Roman" w:eastAsia="Times New Roman" w:hAnsi="Times New Roman" w:cs="Times New Roman"/>
                <w:sz w:val="24"/>
                <w:szCs w:val="24"/>
              </w:rPr>
              <w:t>2. Kiểm tra quần áo và số lượng trong kho</w:t>
            </w:r>
          </w:p>
        </w:tc>
      </w:tr>
      <w:tr w:rsidR="008E741A" w:rsidRPr="00724750" w14:paraId="4840ACB5" w14:textId="77777777" w:rsidTr="008E741A">
        <w:trPr>
          <w:trHeight w:val="58"/>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238E84" w14:textId="77777777" w:rsidR="008E741A" w:rsidRPr="00724750" w:rsidRDefault="008E741A" w:rsidP="008E741A">
            <w:pPr>
              <w:spacing w:before="120" w:after="0" w:line="276" w:lineRule="auto"/>
              <w:rPr>
                <w:rFonts w:ascii="Times New Roman" w:eastAsia="Times New Roman" w:hAnsi="Times New Roman" w:cs="Times New Roman"/>
                <w:sz w:val="24"/>
                <w:szCs w:val="24"/>
              </w:rPr>
            </w:pP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1F63B3" w14:textId="77777777" w:rsidR="008E741A" w:rsidRPr="00724750" w:rsidRDefault="008E741A" w:rsidP="008E741A">
            <w:pPr>
              <w:spacing w:before="120" w:after="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 xml:space="preserve"> 3. Tính tổng thành tiền</w:t>
            </w:r>
          </w:p>
        </w:tc>
      </w:tr>
      <w:tr w:rsidR="008E741A" w:rsidRPr="00724750" w14:paraId="3C9CD6F0" w14:textId="77777777" w:rsidTr="008E741A">
        <w:trPr>
          <w:trHeight w:val="58"/>
        </w:trPr>
        <w:tc>
          <w:tcPr>
            <w:tcW w:w="3822"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2E7E0F" w14:textId="77777777" w:rsidR="008E741A" w:rsidRPr="00724750" w:rsidRDefault="008E741A" w:rsidP="008E741A">
            <w:pPr>
              <w:spacing w:before="120" w:after="0" w:line="276" w:lineRule="auto"/>
              <w:rPr>
                <w:rFonts w:ascii="Times New Roman" w:eastAsia="Times New Roman" w:hAnsi="Times New Roman" w:cs="Times New Roman"/>
                <w:sz w:val="24"/>
                <w:szCs w:val="24"/>
              </w:rPr>
            </w:pPr>
          </w:p>
        </w:tc>
        <w:tc>
          <w:tcPr>
            <w:tcW w:w="504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A6EB47" w14:textId="77777777" w:rsidR="008E741A" w:rsidRPr="00724750" w:rsidRDefault="008E741A" w:rsidP="008E741A">
            <w:pPr>
              <w:spacing w:before="120" w:after="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 xml:space="preserve"> 4. Tính tổng tiền phiếu đặt</w:t>
            </w:r>
          </w:p>
        </w:tc>
      </w:tr>
      <w:tr w:rsidR="008E741A" w:rsidRPr="00724750" w14:paraId="087A4B5C" w14:textId="77777777" w:rsidTr="008E741A">
        <w:trPr>
          <w:trHeight w:val="58"/>
        </w:trPr>
        <w:tc>
          <w:tcPr>
            <w:tcW w:w="3822" w:type="dxa"/>
            <w:gridSpan w:val="2"/>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14:paraId="67EE8E5A"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4. Nhập số điện thoại khách hàng</w:t>
            </w:r>
          </w:p>
        </w:tc>
        <w:tc>
          <w:tcPr>
            <w:tcW w:w="5043"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45D7F261"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38692854"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6A9ACE9"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5B5217"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 Kiểm tra số điện thoại khách hàng</w:t>
            </w:r>
          </w:p>
        </w:tc>
      </w:tr>
      <w:tr w:rsidR="008E741A" w:rsidRPr="00724750" w14:paraId="4AEB8BA5"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53CEE8A"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D97FDAB"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6. Lấy thông tin khách hàng từ CSDL và thêm vào phiếu đặt hàng.</w:t>
            </w:r>
          </w:p>
        </w:tc>
      </w:tr>
      <w:tr w:rsidR="00735436" w:rsidRPr="00724750" w14:paraId="7820E3D9"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660FB43" w14:textId="02524C77" w:rsidR="00735436" w:rsidRPr="00724750" w:rsidRDefault="00F37442" w:rsidP="008E741A">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Chọn ngày nhận hàng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940F70" w14:textId="77777777" w:rsidR="00735436" w:rsidRPr="00724750" w:rsidRDefault="00735436" w:rsidP="008E741A">
            <w:pPr>
              <w:spacing w:before="120" w:after="120" w:line="276" w:lineRule="auto"/>
              <w:rPr>
                <w:rFonts w:ascii="Times New Roman" w:eastAsia="Times New Roman" w:hAnsi="Times New Roman" w:cs="Times New Roman"/>
                <w:sz w:val="24"/>
                <w:szCs w:val="24"/>
              </w:rPr>
            </w:pPr>
          </w:p>
        </w:tc>
      </w:tr>
      <w:tr w:rsidR="008E741A" w:rsidRPr="00724750" w14:paraId="26434C4A"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95922F7" w14:textId="45EF8804" w:rsidR="008E741A" w:rsidRPr="00724750" w:rsidRDefault="00F37442" w:rsidP="008E741A">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8E741A" w:rsidRPr="00724750">
              <w:rPr>
                <w:rFonts w:ascii="Times New Roman" w:eastAsia="Times New Roman" w:hAnsi="Times New Roman" w:cs="Times New Roman"/>
                <w:sz w:val="24"/>
                <w:szCs w:val="24"/>
              </w:rPr>
              <w:t>. Chọn hoàn thành phiếu đặt hàng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B9F3864"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3F1C15D8"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ED28560"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D53B38D" w14:textId="25028F61" w:rsidR="008E741A" w:rsidRPr="00724750" w:rsidRDefault="00F37442" w:rsidP="008E741A">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8E741A" w:rsidRPr="00724750">
              <w:rPr>
                <w:rFonts w:ascii="Times New Roman" w:eastAsia="Times New Roman" w:hAnsi="Times New Roman" w:cs="Times New Roman"/>
                <w:sz w:val="24"/>
                <w:szCs w:val="24"/>
              </w:rPr>
              <w:t>. Lưu phiếu đặt vào CSDL và in phiếu đặt hàng</w:t>
            </w:r>
          </w:p>
        </w:tc>
      </w:tr>
      <w:tr w:rsidR="008E741A" w:rsidRPr="00724750" w14:paraId="3B7EE556" w14:textId="77777777" w:rsidTr="008E741A">
        <w:trPr>
          <w:trHeight w:val="56"/>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37ECF6B"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E80E72" w14:textId="4E61F130" w:rsidR="008E741A" w:rsidRPr="00724750" w:rsidRDefault="00F37442" w:rsidP="008E741A">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8E741A" w:rsidRPr="00724750">
              <w:rPr>
                <w:rFonts w:ascii="Times New Roman" w:eastAsia="Times New Roman" w:hAnsi="Times New Roman" w:cs="Times New Roman"/>
                <w:sz w:val="24"/>
                <w:szCs w:val="24"/>
              </w:rPr>
              <w:t>. Thông báo lập phiếu đặt hàng thành công</w:t>
            </w:r>
          </w:p>
        </w:tc>
      </w:tr>
      <w:tr w:rsidR="008E741A" w:rsidRPr="00724750" w14:paraId="02C3747E" w14:textId="77777777" w:rsidTr="008E741A">
        <w:trPr>
          <w:trHeight w:val="201"/>
        </w:trPr>
        <w:tc>
          <w:tcPr>
            <w:tcW w:w="8865"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0E30D762" w14:textId="77777777" w:rsidR="008E741A" w:rsidRPr="00724750" w:rsidRDefault="008E741A" w:rsidP="008E741A">
            <w:pPr>
              <w:spacing w:before="120" w:after="120" w:line="276" w:lineRule="auto"/>
              <w:rPr>
                <w:rFonts w:ascii="Times New Roman" w:eastAsia="Times New Roman" w:hAnsi="Times New Roman" w:cs="Times New Roman"/>
                <w:b/>
                <w:sz w:val="24"/>
                <w:szCs w:val="24"/>
              </w:rPr>
            </w:pPr>
            <w:r w:rsidRPr="00724750">
              <w:rPr>
                <w:rFonts w:ascii="Times New Roman" w:eastAsia="Times New Roman" w:hAnsi="Times New Roman" w:cs="Times New Roman"/>
                <w:b/>
                <w:sz w:val="24"/>
                <w:szCs w:val="24"/>
              </w:rPr>
              <w:t>Luồng sự kiện thay thế:</w:t>
            </w:r>
          </w:p>
        </w:tc>
      </w:tr>
      <w:tr w:rsidR="008E741A" w:rsidRPr="00724750" w14:paraId="52D24F0A" w14:textId="77777777" w:rsidTr="008E741A">
        <w:trPr>
          <w:trHeight w:val="222"/>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58A77E"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71E5C94"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2.1. Thông báo quần áo đã hết hàng. Yêu cầu nhập lại.</w:t>
            </w:r>
          </w:p>
        </w:tc>
      </w:tr>
      <w:tr w:rsidR="008E741A" w:rsidRPr="00724750" w14:paraId="21E2B2AE"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92F1217"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2.2. Chọn xác nhận nhập lại</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D5E5EE"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3446F702"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0ED812D"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2814529"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2.3. Quay lại bước 1</w:t>
            </w:r>
          </w:p>
        </w:tc>
      </w:tr>
      <w:tr w:rsidR="008E741A" w:rsidRPr="00724750" w14:paraId="6AE27FA7"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7EDBA7"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BD4A92"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5.1. Thông báo khách hàng không tồn tại. Thông báo bạn có muốn thêm khách hàng mới?</w:t>
            </w:r>
          </w:p>
        </w:tc>
      </w:tr>
      <w:tr w:rsidR="008E741A" w:rsidRPr="00724750" w14:paraId="4A5AE4EA"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E4827DA" w14:textId="77777777" w:rsidR="008E741A" w:rsidRPr="00724750" w:rsidRDefault="008E741A" w:rsidP="008E741A">
            <w:pPr>
              <w:tabs>
                <w:tab w:val="left" w:pos="3369"/>
              </w:tabs>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5.2. Chọn có.</w:t>
            </w:r>
            <w:r w:rsidRPr="00724750">
              <w:rPr>
                <w:rFonts w:ascii="Times New Roman" w:eastAsia="Times New Roman" w:hAnsi="Times New Roman" w:cs="Times New Roman"/>
                <w:sz w:val="24"/>
                <w:szCs w:val="24"/>
              </w:rPr>
              <w:tab/>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12D852E"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086B3A32"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0CCF7C"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2808B42"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5.3. Hiện form thêm khách hàng</w:t>
            </w:r>
          </w:p>
        </w:tc>
      </w:tr>
      <w:tr w:rsidR="008E741A" w:rsidRPr="00724750" w14:paraId="409CBC96"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4A45421"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5.4. Nhập thông tin khách hàng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F3C1FCB"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5EBAED24"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FB9A7C"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5.5. Chọn Lưu khách hàng</w:t>
            </w: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6278A3"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r>
      <w:tr w:rsidR="008E741A" w:rsidRPr="00724750" w14:paraId="1AAB6CFF"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285572"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A62C84F"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 xml:space="preserve">5.6. Lưu thông tin khách hàng vào CSDL </w:t>
            </w:r>
          </w:p>
        </w:tc>
      </w:tr>
      <w:tr w:rsidR="008E741A" w:rsidRPr="00724750" w14:paraId="2ED14DA7" w14:textId="77777777" w:rsidTr="008E741A">
        <w:trPr>
          <w:trHeight w:val="201"/>
        </w:trPr>
        <w:tc>
          <w:tcPr>
            <w:tcW w:w="382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D813480" w14:textId="77777777" w:rsidR="008E741A" w:rsidRPr="00724750" w:rsidRDefault="008E741A" w:rsidP="008E741A">
            <w:pPr>
              <w:spacing w:before="120" w:after="120" w:line="276" w:lineRule="auto"/>
              <w:rPr>
                <w:rFonts w:ascii="Times New Roman" w:eastAsia="Times New Roman" w:hAnsi="Times New Roman" w:cs="Times New Roman"/>
                <w:sz w:val="24"/>
                <w:szCs w:val="24"/>
              </w:rPr>
            </w:pPr>
          </w:p>
        </w:tc>
        <w:tc>
          <w:tcPr>
            <w:tcW w:w="5043"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0C7DF61" w14:textId="77777777" w:rsidR="008E741A" w:rsidRPr="00724750" w:rsidRDefault="008E741A" w:rsidP="004B1AAF">
            <w:pPr>
              <w:keepNext/>
              <w:spacing w:before="120" w:after="120" w:line="276" w:lineRule="auto"/>
              <w:rPr>
                <w:rFonts w:ascii="Times New Roman" w:eastAsia="Times New Roman" w:hAnsi="Times New Roman" w:cs="Times New Roman"/>
                <w:sz w:val="24"/>
                <w:szCs w:val="24"/>
              </w:rPr>
            </w:pPr>
            <w:r w:rsidRPr="00724750">
              <w:rPr>
                <w:rFonts w:ascii="Times New Roman" w:eastAsia="Times New Roman" w:hAnsi="Times New Roman" w:cs="Times New Roman"/>
                <w:sz w:val="24"/>
                <w:szCs w:val="24"/>
              </w:rPr>
              <w:t>5.7. Tiếp tục bước 6</w:t>
            </w:r>
          </w:p>
        </w:tc>
      </w:tr>
    </w:tbl>
    <w:p w14:paraId="1124D41A" w14:textId="373B640B" w:rsidR="004B1AAF" w:rsidRDefault="004B1AAF" w:rsidP="004B1AAF">
      <w:pPr>
        <w:pStyle w:val="Caption"/>
        <w:framePr w:w="8713" w:hSpace="180" w:wrap="around" w:vAnchor="text" w:hAnchor="text" w:y="12072"/>
        <w:suppressOverlap/>
        <w:jc w:val="center"/>
      </w:pPr>
      <w:r>
        <w:t xml:space="preserve">Bảng </w:t>
      </w:r>
      <w:r w:rsidR="00E56A17">
        <w:fldChar w:fldCharType="begin"/>
      </w:r>
      <w:r w:rsidR="00E56A17">
        <w:instrText xml:space="preserve"> SEQ Bảng \* ARABIC </w:instrText>
      </w:r>
      <w:r w:rsidR="00E56A17">
        <w:fldChar w:fldCharType="separate"/>
      </w:r>
      <w:r>
        <w:rPr>
          <w:noProof/>
        </w:rPr>
        <w:t>31</w:t>
      </w:r>
      <w:r w:rsidR="00E56A17">
        <w:rPr>
          <w:noProof/>
        </w:rPr>
        <w:fldChar w:fldCharType="end"/>
      </w:r>
      <w:r>
        <w:t xml:space="preserve">. Đặc tả Usecase </w:t>
      </w:r>
      <w:r w:rsidRPr="00D92278">
        <w:t>Thêm Mới Phiếu Đặt</w:t>
      </w:r>
    </w:p>
    <w:p w14:paraId="42720D6F" w14:textId="06011D29" w:rsidR="002F03C2" w:rsidRDefault="002F03C2" w:rsidP="002F03C2">
      <w:pPr>
        <w:pStyle w:val="Top3"/>
        <w:numPr>
          <w:ilvl w:val="0"/>
          <w:numId w:val="0"/>
        </w:numPr>
      </w:pPr>
    </w:p>
    <w:p w14:paraId="0F2CE07A" w14:textId="77777777" w:rsidR="00352FCB" w:rsidRDefault="00352FCB" w:rsidP="00352FCB">
      <w:pPr>
        <w:pStyle w:val="Top3"/>
      </w:pPr>
      <w:bookmarkStart w:id="347" w:name="_Toc152431210"/>
      <w:bookmarkStart w:id="348" w:name="_Toc153383795"/>
      <w:r>
        <w:t>Biểu đồ</w:t>
      </w:r>
      <w:bookmarkEnd w:id="347"/>
      <w:bookmarkEnd w:id="348"/>
    </w:p>
    <w:p w14:paraId="3EA4C149" w14:textId="51DA3240" w:rsidR="00E854B8" w:rsidRDefault="00C82306" w:rsidP="00AB4144">
      <w:pPr>
        <w:pStyle w:val="Top3"/>
        <w:numPr>
          <w:ilvl w:val="0"/>
          <w:numId w:val="0"/>
        </w:numPr>
        <w:rPr>
          <w:i/>
          <w:iCs/>
        </w:rPr>
      </w:pPr>
      <w:bookmarkStart w:id="349" w:name="_Toc152431211"/>
      <w:bookmarkStart w:id="350" w:name="_Toc152432105"/>
      <w:bookmarkStart w:id="351" w:name="_Toc153383796"/>
      <w:r w:rsidRPr="00C82306">
        <w:rPr>
          <w:i/>
          <w:iCs/>
        </w:rPr>
        <w:t>Activity</w:t>
      </w:r>
      <w:bookmarkEnd w:id="349"/>
      <w:bookmarkEnd w:id="350"/>
      <w:bookmarkEnd w:id="351"/>
    </w:p>
    <w:p w14:paraId="4151128A" w14:textId="77777777" w:rsidR="00BF01E3" w:rsidRDefault="00AF7AE0" w:rsidP="0045207B">
      <w:pPr>
        <w:jc w:val="center"/>
      </w:pPr>
      <w:bookmarkStart w:id="352" w:name="_Toc152431212"/>
      <w:r w:rsidRPr="00724750">
        <w:rPr>
          <w:noProof/>
        </w:rPr>
        <w:drawing>
          <wp:inline distT="0" distB="0" distL="0" distR="0" wp14:anchorId="1B05CD40" wp14:editId="199E6548">
            <wp:extent cx="5705071" cy="7087589"/>
            <wp:effectExtent l="0" t="0" r="0" b="0"/>
            <wp:docPr id="799137895" name="Picture 79913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37895" name="Picture 799137895"/>
                    <pic:cNvPicPr/>
                  </pic:nvPicPr>
                  <pic:blipFill>
                    <a:blip r:embed="rId66">
                      <a:extLst>
                        <a:ext uri="{28A0092B-C50C-407E-A947-70E740481C1C}">
                          <a14:useLocalDpi xmlns:a14="http://schemas.microsoft.com/office/drawing/2010/main" val="0"/>
                        </a:ext>
                      </a:extLst>
                    </a:blip>
                    <a:stretch>
                      <a:fillRect/>
                    </a:stretch>
                  </pic:blipFill>
                  <pic:spPr>
                    <a:xfrm>
                      <a:off x="0" y="0"/>
                      <a:ext cx="5705071" cy="7087589"/>
                    </a:xfrm>
                    <a:prstGeom prst="rect">
                      <a:avLst/>
                    </a:prstGeom>
                  </pic:spPr>
                </pic:pic>
              </a:graphicData>
            </a:graphic>
          </wp:inline>
        </w:drawing>
      </w:r>
      <w:bookmarkEnd w:id="352"/>
    </w:p>
    <w:p w14:paraId="0022C4C7" w14:textId="11AD2C89" w:rsidR="00C82306" w:rsidRPr="00C82306" w:rsidRDefault="00BF01E3" w:rsidP="00BF01E3">
      <w:pPr>
        <w:pStyle w:val="Caption"/>
        <w:jc w:val="center"/>
        <w:rPr>
          <w:i w:val="0"/>
        </w:rPr>
      </w:pPr>
      <w:r>
        <w:t xml:space="preserve">Hình </w:t>
      </w:r>
      <w:r w:rsidR="00E56A17">
        <w:fldChar w:fldCharType="begin"/>
      </w:r>
      <w:r w:rsidR="00E56A17">
        <w:instrText xml:space="preserve"> SEQ Hình \* ARABIC </w:instrText>
      </w:r>
      <w:r w:rsidR="00E56A17">
        <w:fldChar w:fldCharType="separate"/>
      </w:r>
      <w:r>
        <w:rPr>
          <w:noProof/>
        </w:rPr>
        <w:t>54</w:t>
      </w:r>
      <w:r w:rsidR="00E56A17">
        <w:rPr>
          <w:noProof/>
        </w:rPr>
        <w:fldChar w:fldCharType="end"/>
      </w:r>
      <w:r>
        <w:t xml:space="preserve">. Activity </w:t>
      </w:r>
      <w:r w:rsidRPr="003A36D2">
        <w:t>Thêm Mới Phiếu Đặt</w:t>
      </w:r>
    </w:p>
    <w:p w14:paraId="71E1FFE2" w14:textId="20DDFDA0" w:rsidR="00C82306" w:rsidRDefault="00C82306" w:rsidP="00AB4144">
      <w:pPr>
        <w:pStyle w:val="Top3"/>
        <w:numPr>
          <w:ilvl w:val="0"/>
          <w:numId w:val="0"/>
        </w:numPr>
        <w:rPr>
          <w:i/>
          <w:iCs/>
        </w:rPr>
      </w:pPr>
      <w:bookmarkStart w:id="353" w:name="_Toc152431213"/>
      <w:bookmarkStart w:id="354" w:name="_Toc152432106"/>
      <w:bookmarkStart w:id="355" w:name="_Toc153383797"/>
      <w:r w:rsidRPr="00C82306">
        <w:rPr>
          <w:i/>
          <w:iCs/>
        </w:rPr>
        <w:lastRenderedPageBreak/>
        <w:t>Sequence</w:t>
      </w:r>
      <w:bookmarkEnd w:id="353"/>
      <w:bookmarkEnd w:id="354"/>
      <w:bookmarkEnd w:id="355"/>
    </w:p>
    <w:p w14:paraId="4E81A70F" w14:textId="77777777" w:rsidR="00BF01E3" w:rsidRDefault="00BC4D30" w:rsidP="005A085B">
      <w:bookmarkStart w:id="356" w:name="_Toc152431214"/>
      <w:r w:rsidRPr="00724750">
        <w:rPr>
          <w:noProof/>
        </w:rPr>
        <w:drawing>
          <wp:inline distT="0" distB="0" distL="0" distR="0" wp14:anchorId="6795E51A" wp14:editId="3901D34E">
            <wp:extent cx="6866588" cy="4782636"/>
            <wp:effectExtent l="0" t="0" r="0" b="0"/>
            <wp:docPr id="1631556979" name="Picture 163155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56979" name="Picture 163155697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66588" cy="4782636"/>
                    </a:xfrm>
                    <a:prstGeom prst="rect">
                      <a:avLst/>
                    </a:prstGeom>
                  </pic:spPr>
                </pic:pic>
              </a:graphicData>
            </a:graphic>
          </wp:inline>
        </w:drawing>
      </w:r>
      <w:bookmarkEnd w:id="356"/>
    </w:p>
    <w:p w14:paraId="3CB78561" w14:textId="0E7EE52A" w:rsidR="00BC4D30" w:rsidRPr="00C82306" w:rsidRDefault="00BF01E3" w:rsidP="002E6F66">
      <w:pPr>
        <w:pStyle w:val="Caption"/>
        <w:jc w:val="center"/>
        <w:rPr>
          <w:i w:val="0"/>
        </w:rPr>
      </w:pPr>
      <w:r>
        <w:t xml:space="preserve">Hình </w:t>
      </w:r>
      <w:r w:rsidR="00E56A17">
        <w:fldChar w:fldCharType="begin"/>
      </w:r>
      <w:r w:rsidR="00E56A17">
        <w:instrText xml:space="preserve"> SEQ Hình \* ARABIC </w:instrText>
      </w:r>
      <w:r w:rsidR="00E56A17">
        <w:fldChar w:fldCharType="separate"/>
      </w:r>
      <w:r>
        <w:rPr>
          <w:noProof/>
        </w:rPr>
        <w:t>55</w:t>
      </w:r>
      <w:r w:rsidR="00E56A17">
        <w:rPr>
          <w:noProof/>
        </w:rPr>
        <w:fldChar w:fldCharType="end"/>
      </w:r>
      <w:r>
        <w:t xml:space="preserve">. Sequence </w:t>
      </w:r>
      <w:r w:rsidRPr="00C93EFE">
        <w:t>Thêm Mới Phiếu Đặt</w:t>
      </w:r>
    </w:p>
    <w:p w14:paraId="71646271" w14:textId="4D755F0F" w:rsidR="00D44DB6" w:rsidRPr="001C2836" w:rsidRDefault="00D44DB6" w:rsidP="00D44DB6">
      <w:pPr>
        <w:pStyle w:val="Top2"/>
      </w:pPr>
      <w:bookmarkStart w:id="357" w:name="_Toc152431215"/>
      <w:bookmarkStart w:id="358" w:name="_Toc153383798"/>
      <w:r w:rsidRPr="001C2836">
        <w:t>UC0</w:t>
      </w:r>
      <w:r w:rsidR="00F85CDA">
        <w:t>28</w:t>
      </w:r>
      <w:r w:rsidRPr="001C2836">
        <w:t>_</w:t>
      </w:r>
      <w:r w:rsidR="00E820BE">
        <w:t>Xem Phiếu Đặt</w:t>
      </w:r>
      <w:bookmarkEnd w:id="357"/>
      <w:bookmarkEnd w:id="358"/>
    </w:p>
    <w:p w14:paraId="33218C07" w14:textId="1B944CF5" w:rsidR="00D44DB6" w:rsidRDefault="00D44DB6" w:rsidP="00D44DB6">
      <w:pPr>
        <w:pStyle w:val="Top3"/>
      </w:pPr>
      <w:bookmarkStart w:id="359" w:name="_Toc152431216"/>
      <w:bookmarkStart w:id="360" w:name="_Toc153383799"/>
      <w:r>
        <w:t>Mô tả use case UC0</w:t>
      </w:r>
      <w:r w:rsidR="00F85CDA">
        <w:t>28</w:t>
      </w:r>
      <w:bookmarkEnd w:id="359"/>
      <w:bookmarkEnd w:id="360"/>
    </w:p>
    <w:tbl>
      <w:tblPr>
        <w:tblW w:w="10059"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2552"/>
        <w:gridCol w:w="5670"/>
      </w:tblGrid>
      <w:tr w:rsidR="00CE0B26" w:rsidRPr="00567C36" w14:paraId="6416746B" w14:textId="77777777" w:rsidTr="008E741A">
        <w:trPr>
          <w:trHeight w:val="540"/>
        </w:trPr>
        <w:tc>
          <w:tcPr>
            <w:tcW w:w="10059"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62334622" w14:textId="0FA0C1CB" w:rsidR="00CE0B26" w:rsidRPr="00567C36" w:rsidRDefault="00CE0B26" w:rsidP="008E741A">
            <w:pPr>
              <w:spacing w:before="120" w:after="0" w:line="276" w:lineRule="auto"/>
              <w:ind w:right="-920"/>
              <w:rPr>
                <w:rFonts w:ascii="Times New Roman" w:eastAsia="Times New Roman" w:hAnsi="Times New Roman" w:cs="Times New Roman"/>
                <w:sz w:val="24"/>
                <w:szCs w:val="24"/>
              </w:rPr>
            </w:pPr>
            <w:r w:rsidRPr="00567C36">
              <w:rPr>
                <w:rFonts w:ascii="Times New Roman" w:eastAsia="Times New Roman" w:hAnsi="Times New Roman" w:cs="Times New Roman"/>
                <w:b/>
                <w:sz w:val="24"/>
                <w:szCs w:val="24"/>
              </w:rPr>
              <w:t xml:space="preserve">Use case: </w:t>
            </w:r>
            <w:r w:rsidRPr="00567C36">
              <w:rPr>
                <w:rFonts w:ascii="Times New Roman" w:eastAsia="Times New Roman" w:hAnsi="Times New Roman" w:cs="Times New Roman"/>
                <w:sz w:val="24"/>
                <w:szCs w:val="24"/>
              </w:rPr>
              <w:t>UC0</w:t>
            </w:r>
            <w:r w:rsidR="00F85CDA">
              <w:rPr>
                <w:rFonts w:ascii="Times New Roman" w:eastAsia="Times New Roman" w:hAnsi="Times New Roman" w:cs="Times New Roman"/>
                <w:sz w:val="24"/>
                <w:szCs w:val="24"/>
              </w:rPr>
              <w:t>28</w:t>
            </w:r>
            <w:r w:rsidRPr="00567C36">
              <w:rPr>
                <w:rFonts w:ascii="Times New Roman" w:eastAsia="Times New Roman" w:hAnsi="Times New Roman" w:cs="Times New Roman"/>
                <w:sz w:val="24"/>
                <w:szCs w:val="24"/>
              </w:rPr>
              <w:t xml:space="preserve">_Xem </w:t>
            </w:r>
            <w:r>
              <w:rPr>
                <w:rFonts w:ascii="Times New Roman" w:eastAsia="Times New Roman" w:hAnsi="Times New Roman" w:cs="Times New Roman"/>
                <w:sz w:val="24"/>
                <w:szCs w:val="24"/>
              </w:rPr>
              <w:t>Phiếu Đặt</w:t>
            </w:r>
          </w:p>
        </w:tc>
      </w:tr>
      <w:tr w:rsidR="00CE0B26" w:rsidRPr="00567C36" w14:paraId="54A2FB4E" w14:textId="77777777" w:rsidTr="008E741A">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C7D268E" w14:textId="77777777" w:rsidR="00CE0B26" w:rsidRPr="00567C36" w:rsidRDefault="00CE0B26" w:rsidP="008E741A">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Mục đích: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83CEED3"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Xem thông tin chi tiết </w:t>
            </w:r>
            <w:r>
              <w:rPr>
                <w:rFonts w:ascii="Times New Roman" w:eastAsia="Times New Roman" w:hAnsi="Times New Roman" w:cs="Times New Roman"/>
                <w:sz w:val="24"/>
                <w:szCs w:val="24"/>
              </w:rPr>
              <w:t>phiếu đặt</w:t>
            </w:r>
          </w:p>
        </w:tc>
      </w:tr>
      <w:tr w:rsidR="00CE0B26" w:rsidRPr="00567C36" w14:paraId="520EBA84" w14:textId="77777777" w:rsidTr="008E741A">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B8FB37C" w14:textId="77777777" w:rsidR="00CE0B26" w:rsidRPr="00567C36" w:rsidRDefault="00CE0B26" w:rsidP="008E741A">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Mô tả sơ lược:</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2E54EDA"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Giúp NVBH xem thông tin chi tiết của </w:t>
            </w:r>
            <w:r>
              <w:rPr>
                <w:rFonts w:ascii="Times New Roman" w:eastAsia="Times New Roman" w:hAnsi="Times New Roman" w:cs="Times New Roman"/>
                <w:sz w:val="24"/>
                <w:szCs w:val="24"/>
              </w:rPr>
              <w:t>phiếu đặt</w:t>
            </w:r>
          </w:p>
        </w:tc>
      </w:tr>
      <w:tr w:rsidR="00CE0B26" w:rsidRPr="00567C36" w14:paraId="68A192C6" w14:textId="77777777" w:rsidTr="008E741A">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A163212" w14:textId="77777777" w:rsidR="00CE0B26" w:rsidRPr="00567C36" w:rsidRDefault="00CE0B26" w:rsidP="008E741A">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chính: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08BA764"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p>
        </w:tc>
      </w:tr>
      <w:tr w:rsidR="00CE0B26" w:rsidRPr="00567C36" w14:paraId="0FBCF918" w14:textId="77777777" w:rsidTr="008E741A">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88A1E7" w14:textId="77777777" w:rsidR="00CE0B26" w:rsidRPr="00567C36" w:rsidRDefault="00CE0B26" w:rsidP="008E741A">
            <w:pPr>
              <w:spacing w:before="120" w:after="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phụ:</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9B7EAF1"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Không</w:t>
            </w:r>
          </w:p>
        </w:tc>
      </w:tr>
      <w:tr w:rsidR="00CE0B26" w:rsidRPr="00567C36" w14:paraId="77EEF9BD" w14:textId="77777777" w:rsidTr="008E741A">
        <w:trPr>
          <w:trHeight w:val="732"/>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FACC384" w14:textId="77777777" w:rsidR="00CE0B26" w:rsidRPr="00567C36" w:rsidRDefault="00CE0B26" w:rsidP="008E741A">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Tiền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1D588D5"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NVBH phải có tài khoản và đăng nhập thành công vào hệ thống và chọn chức năng xem </w:t>
            </w:r>
            <w:r>
              <w:rPr>
                <w:rFonts w:ascii="Times New Roman" w:eastAsia="Times New Roman" w:hAnsi="Times New Roman" w:cs="Times New Roman"/>
                <w:sz w:val="24"/>
                <w:szCs w:val="24"/>
              </w:rPr>
              <w:t>phiếu đặt</w:t>
            </w:r>
            <w:r w:rsidRPr="00567C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phiếu đặt</w:t>
            </w:r>
            <w:r w:rsidRPr="00567C36">
              <w:rPr>
                <w:rFonts w:ascii="Times New Roman" w:eastAsia="Times New Roman" w:hAnsi="Times New Roman" w:cs="Times New Roman"/>
                <w:sz w:val="24"/>
                <w:szCs w:val="24"/>
              </w:rPr>
              <w:t xml:space="preserve"> cần xem phải có trong CSDL</w:t>
            </w:r>
          </w:p>
        </w:tc>
      </w:tr>
      <w:tr w:rsidR="00CE0B26" w:rsidRPr="00567C36" w14:paraId="17FC1AB1" w14:textId="77777777" w:rsidTr="008E741A">
        <w:trPr>
          <w:trHeight w:val="311"/>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5EFC7DE" w14:textId="77777777" w:rsidR="00CE0B26" w:rsidRPr="00567C36" w:rsidRDefault="00CE0B26" w:rsidP="008E741A">
            <w:pPr>
              <w:spacing w:before="120" w:after="0" w:line="276" w:lineRule="auto"/>
              <w:ind w:right="-4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Hậu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AD351F5" w14:textId="77777777" w:rsidR="00CE0B26" w:rsidRPr="00567C36" w:rsidRDefault="00CE0B26" w:rsidP="008E741A">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Xem thành công thông tin </w:t>
            </w:r>
            <w:r>
              <w:rPr>
                <w:rFonts w:ascii="Times New Roman" w:eastAsia="Times New Roman" w:hAnsi="Times New Roman" w:cs="Times New Roman"/>
                <w:sz w:val="24"/>
                <w:szCs w:val="24"/>
              </w:rPr>
              <w:t>phiếu đặt</w:t>
            </w:r>
          </w:p>
        </w:tc>
      </w:tr>
      <w:tr w:rsidR="00CE0B26" w:rsidRPr="00567C36" w14:paraId="29249360" w14:textId="77777777" w:rsidTr="008E741A">
        <w:trPr>
          <w:trHeight w:val="540"/>
        </w:trPr>
        <w:tc>
          <w:tcPr>
            <w:tcW w:w="10059" w:type="dxa"/>
            <w:gridSpan w:val="3"/>
            <w:tcBorders>
              <w:top w:val="nil"/>
              <w:left w:val="single" w:sz="5" w:space="0" w:color="000000" w:themeColor="text1"/>
              <w:bottom w:val="single" w:sz="4" w:space="0" w:color="auto"/>
              <w:right w:val="single" w:sz="5" w:space="0" w:color="000000" w:themeColor="text1"/>
            </w:tcBorders>
            <w:shd w:val="clear" w:color="auto" w:fill="BFBFBF" w:themeFill="background1" w:themeFillShade="BF"/>
            <w:tcMar>
              <w:top w:w="0" w:type="dxa"/>
              <w:left w:w="100" w:type="dxa"/>
              <w:bottom w:w="0" w:type="dxa"/>
              <w:right w:w="100" w:type="dxa"/>
            </w:tcMar>
          </w:tcPr>
          <w:p w14:paraId="3D98C75A" w14:textId="77777777" w:rsidR="00CE0B26" w:rsidRPr="00567C36" w:rsidRDefault="00CE0B26" w:rsidP="008E741A">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lastRenderedPageBreak/>
              <w:t>Luồng sự kiện chính:</w:t>
            </w:r>
          </w:p>
        </w:tc>
      </w:tr>
      <w:tr w:rsidR="00CE0B26" w:rsidRPr="00567C36" w14:paraId="62AB34F4" w14:textId="77777777" w:rsidTr="008E741A">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B368EE1" w14:textId="77777777" w:rsidR="00CE0B26" w:rsidRPr="00567C36" w:rsidRDefault="00CE0B26" w:rsidP="008E741A">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NVBH</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714591A" w14:textId="77777777" w:rsidR="00CE0B26" w:rsidRPr="00567C36" w:rsidRDefault="00CE0B26" w:rsidP="008E741A">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Hệ thống</w:t>
            </w:r>
          </w:p>
        </w:tc>
      </w:tr>
      <w:tr w:rsidR="00CE0B26" w:rsidRPr="00567C36" w14:paraId="1BC7AB53" w14:textId="77777777" w:rsidTr="008E741A">
        <w:trPr>
          <w:trHeight w:val="225"/>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D1B4DE1" w14:textId="77777777" w:rsidR="00CE0B26" w:rsidRPr="00567C36" w:rsidRDefault="00CE0B26" w:rsidP="008E741A">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1. Chọn </w:t>
            </w:r>
            <w:r>
              <w:rPr>
                <w:rFonts w:ascii="Times New Roman" w:eastAsia="Times New Roman" w:hAnsi="Times New Roman" w:cs="Times New Roman"/>
                <w:sz w:val="24"/>
                <w:szCs w:val="24"/>
              </w:rPr>
              <w:t>phiếu đặt</w:t>
            </w:r>
            <w:r w:rsidRPr="00567C36">
              <w:rPr>
                <w:rFonts w:ascii="Times New Roman" w:eastAsia="Times New Roman" w:hAnsi="Times New Roman" w:cs="Times New Roman"/>
                <w:sz w:val="24"/>
                <w:szCs w:val="24"/>
              </w:rPr>
              <w:t xml:space="preserve"> cần xem thông tin</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B879763" w14:textId="77777777" w:rsidR="00CE0B26" w:rsidRPr="00567C36" w:rsidRDefault="00CE0B26" w:rsidP="008E741A">
            <w:pPr>
              <w:rPr>
                <w:rFonts w:ascii="Times New Roman" w:eastAsia="Times New Roman" w:hAnsi="Times New Roman" w:cs="Times New Roman"/>
                <w:sz w:val="24"/>
                <w:szCs w:val="24"/>
              </w:rPr>
            </w:pPr>
          </w:p>
        </w:tc>
      </w:tr>
      <w:tr w:rsidR="00CE0B26" w:rsidRPr="00567C36" w14:paraId="5AF44383" w14:textId="77777777" w:rsidTr="008E741A">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6045A74" w14:textId="77777777" w:rsidR="00CE0B26" w:rsidRPr="00567C36" w:rsidRDefault="00CE0B26" w:rsidP="008E741A">
            <w:pPr>
              <w:spacing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2. Chọn xem thông tin chi tiết</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0F030A" w14:textId="77777777" w:rsidR="00CE0B26" w:rsidRPr="00567C36" w:rsidRDefault="00CE0B26" w:rsidP="008E741A">
            <w:pPr>
              <w:rPr>
                <w:rFonts w:ascii="Times New Roman" w:eastAsia="Times New Roman" w:hAnsi="Times New Roman" w:cs="Times New Roman"/>
                <w:sz w:val="24"/>
                <w:szCs w:val="24"/>
              </w:rPr>
            </w:pPr>
          </w:p>
        </w:tc>
      </w:tr>
      <w:tr w:rsidR="00CE0B26" w:rsidRPr="00567C36" w14:paraId="3BBC24C4" w14:textId="77777777" w:rsidTr="008E741A">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7CEF139" w14:textId="77777777" w:rsidR="00CE0B26" w:rsidRPr="00567C36" w:rsidRDefault="00CE0B26" w:rsidP="008E741A">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 </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909101F" w14:textId="77777777" w:rsidR="00CE0B26" w:rsidRPr="00567C36" w:rsidRDefault="00CE0B26" w:rsidP="008E741A">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3. Hiển thị thông tin chi tiết </w:t>
            </w:r>
            <w:r>
              <w:rPr>
                <w:rFonts w:ascii="Times New Roman" w:eastAsia="Times New Roman" w:hAnsi="Times New Roman" w:cs="Times New Roman"/>
                <w:sz w:val="24"/>
                <w:szCs w:val="24"/>
              </w:rPr>
              <w:t>phiếu đặt</w:t>
            </w:r>
            <w:r w:rsidRPr="00567C36">
              <w:rPr>
                <w:rFonts w:ascii="Times New Roman" w:eastAsia="Times New Roman" w:hAnsi="Times New Roman" w:cs="Times New Roman"/>
                <w:sz w:val="24"/>
                <w:szCs w:val="24"/>
              </w:rPr>
              <w:t xml:space="preserve"> đã chọn</w:t>
            </w:r>
          </w:p>
        </w:tc>
      </w:tr>
      <w:tr w:rsidR="00CE0B26" w:rsidRPr="00567C36" w14:paraId="41A8148C" w14:textId="77777777" w:rsidTr="008E741A">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BDB5330" w14:textId="77777777" w:rsidR="00CE0B26" w:rsidRPr="00567C36" w:rsidRDefault="00CE0B26" w:rsidP="008E741A">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4. Chọn Thoát</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8132610" w14:textId="77777777" w:rsidR="00CE0B26" w:rsidRPr="00567C36" w:rsidRDefault="00CE0B26" w:rsidP="008E741A">
            <w:pPr>
              <w:spacing w:before="120" w:after="120" w:line="276" w:lineRule="auto"/>
              <w:ind w:left="7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 </w:t>
            </w:r>
          </w:p>
        </w:tc>
      </w:tr>
      <w:tr w:rsidR="00CE0B26" w:rsidRPr="00567C36" w14:paraId="08C29DF1" w14:textId="77777777" w:rsidTr="008E741A">
        <w:trPr>
          <w:trHeight w:val="540"/>
        </w:trPr>
        <w:tc>
          <w:tcPr>
            <w:tcW w:w="10059"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68290571" w14:textId="77777777" w:rsidR="00CE0B26" w:rsidRPr="00567C36" w:rsidRDefault="00CE0B26" w:rsidP="008E741A">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t>Luồng sự kiện thay thế:</w:t>
            </w:r>
          </w:p>
        </w:tc>
      </w:tr>
      <w:tr w:rsidR="00CE0B26" w:rsidRPr="00567C36" w14:paraId="43394801" w14:textId="77777777" w:rsidTr="008E741A">
        <w:trPr>
          <w:trHeight w:val="121"/>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D31CA85" w14:textId="77777777" w:rsidR="00CE0B26" w:rsidRPr="00567C36" w:rsidRDefault="00CE0B26" w:rsidP="008E741A">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330AFC" w14:textId="77777777" w:rsidR="00CE0B26" w:rsidRPr="00567C36" w:rsidRDefault="00CE0B26" w:rsidP="00A42ED7">
            <w:pPr>
              <w:keepNext/>
              <w:spacing w:before="120" w:after="120" w:line="276" w:lineRule="auto"/>
              <w:rPr>
                <w:rFonts w:ascii="Times New Roman" w:eastAsia="Times New Roman" w:hAnsi="Times New Roman" w:cs="Times New Roman"/>
                <w:sz w:val="24"/>
                <w:szCs w:val="24"/>
              </w:rPr>
            </w:pPr>
          </w:p>
        </w:tc>
      </w:tr>
    </w:tbl>
    <w:p w14:paraId="51451494" w14:textId="5842E389" w:rsidR="00CE0B26" w:rsidRDefault="00A42ED7" w:rsidP="00A42ED7">
      <w:pPr>
        <w:pStyle w:val="Caption"/>
        <w:jc w:val="center"/>
      </w:pPr>
      <w:r>
        <w:t xml:space="preserve">Bảng </w:t>
      </w:r>
      <w:r w:rsidR="00E56A17">
        <w:fldChar w:fldCharType="begin"/>
      </w:r>
      <w:r w:rsidR="00E56A17">
        <w:instrText xml:space="preserve"> SEQ Bảng \* ARABIC </w:instrText>
      </w:r>
      <w:r w:rsidR="00E56A17">
        <w:fldChar w:fldCharType="separate"/>
      </w:r>
      <w:r>
        <w:rPr>
          <w:noProof/>
        </w:rPr>
        <w:t>32</w:t>
      </w:r>
      <w:r w:rsidR="00E56A17">
        <w:rPr>
          <w:noProof/>
        </w:rPr>
        <w:fldChar w:fldCharType="end"/>
      </w:r>
      <w:r>
        <w:t xml:space="preserve">. Đặc tả Usecase </w:t>
      </w:r>
      <w:r w:rsidRPr="00601ED6">
        <w:t>Xem Phiếu Đặt</w:t>
      </w:r>
    </w:p>
    <w:p w14:paraId="2905AF80" w14:textId="77777777" w:rsidR="00D44DB6" w:rsidRDefault="00D44DB6" w:rsidP="00D44DB6">
      <w:pPr>
        <w:pStyle w:val="Top3"/>
      </w:pPr>
      <w:bookmarkStart w:id="361" w:name="_Toc152431217"/>
      <w:bookmarkStart w:id="362" w:name="_Toc153383800"/>
      <w:r>
        <w:t>Biểu đồ</w:t>
      </w:r>
      <w:bookmarkEnd w:id="361"/>
      <w:bookmarkEnd w:id="362"/>
    </w:p>
    <w:p w14:paraId="68504FE3" w14:textId="77777777" w:rsidR="00C82306" w:rsidRDefault="00C82306" w:rsidP="00C82306">
      <w:pPr>
        <w:pStyle w:val="H1"/>
        <w:numPr>
          <w:ilvl w:val="0"/>
          <w:numId w:val="0"/>
        </w:numPr>
        <w:rPr>
          <w:i/>
          <w:iCs/>
        </w:rPr>
      </w:pPr>
      <w:r w:rsidRPr="00C82306">
        <w:rPr>
          <w:i/>
          <w:iCs/>
        </w:rPr>
        <w:t>Activity</w:t>
      </w:r>
    </w:p>
    <w:p w14:paraId="1137B9C3" w14:textId="77777777" w:rsidR="00603345" w:rsidRDefault="00E17D5B" w:rsidP="005A085B">
      <w:r w:rsidRPr="00724750">
        <w:rPr>
          <w:noProof/>
        </w:rPr>
        <w:drawing>
          <wp:inline distT="0" distB="0" distL="0" distR="0" wp14:anchorId="71D7096E" wp14:editId="6191B446">
            <wp:extent cx="5943600" cy="2002790"/>
            <wp:effectExtent l="0" t="0" r="0" b="0"/>
            <wp:docPr id="1296256495" name="Picture 12962564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56495" name="Picture 1" descr="A screenshot of a computer screen&#10;&#10;Description automatically generated"/>
                    <pic:cNvPicPr/>
                  </pic:nvPicPr>
                  <pic:blipFill>
                    <a:blip r:embed="rId68"/>
                    <a:stretch>
                      <a:fillRect/>
                    </a:stretch>
                  </pic:blipFill>
                  <pic:spPr>
                    <a:xfrm>
                      <a:off x="0" y="0"/>
                      <a:ext cx="5943600" cy="2002790"/>
                    </a:xfrm>
                    <a:prstGeom prst="rect">
                      <a:avLst/>
                    </a:prstGeom>
                  </pic:spPr>
                </pic:pic>
              </a:graphicData>
            </a:graphic>
          </wp:inline>
        </w:drawing>
      </w:r>
    </w:p>
    <w:p w14:paraId="4C3AC227" w14:textId="4DF03B88" w:rsidR="00C82306" w:rsidRPr="00C82306" w:rsidRDefault="00603345" w:rsidP="00603345">
      <w:pPr>
        <w:pStyle w:val="Caption"/>
        <w:jc w:val="center"/>
        <w:rPr>
          <w:i w:val="0"/>
        </w:rPr>
      </w:pPr>
      <w:r>
        <w:t xml:space="preserve">Hình </w:t>
      </w:r>
      <w:r w:rsidR="00E56A17">
        <w:fldChar w:fldCharType="begin"/>
      </w:r>
      <w:r w:rsidR="00E56A17">
        <w:instrText xml:space="preserve"> SEQ Hình \* ARABIC </w:instrText>
      </w:r>
      <w:r w:rsidR="00E56A17">
        <w:fldChar w:fldCharType="separate"/>
      </w:r>
      <w:r>
        <w:rPr>
          <w:noProof/>
        </w:rPr>
        <w:t>56</w:t>
      </w:r>
      <w:r w:rsidR="00E56A17">
        <w:rPr>
          <w:noProof/>
        </w:rPr>
        <w:fldChar w:fldCharType="end"/>
      </w:r>
      <w:r>
        <w:t xml:space="preserve">. Activity </w:t>
      </w:r>
      <w:r w:rsidRPr="00D11FE9">
        <w:t>Xem Phiếu Đặt</w:t>
      </w:r>
    </w:p>
    <w:p w14:paraId="6C15A83B" w14:textId="77777777" w:rsidR="00C82306" w:rsidRPr="00C82306" w:rsidRDefault="00C82306" w:rsidP="00C82306">
      <w:pPr>
        <w:pStyle w:val="H1"/>
        <w:numPr>
          <w:ilvl w:val="0"/>
          <w:numId w:val="0"/>
        </w:numPr>
        <w:rPr>
          <w:i/>
          <w:iCs/>
        </w:rPr>
      </w:pPr>
      <w:r w:rsidRPr="00C82306">
        <w:rPr>
          <w:i/>
          <w:iCs/>
        </w:rPr>
        <w:lastRenderedPageBreak/>
        <w:t>Sequence</w:t>
      </w:r>
    </w:p>
    <w:p w14:paraId="4F0B5119" w14:textId="77777777" w:rsidR="00603345" w:rsidRDefault="00E24A10" w:rsidP="005A085B">
      <w:r w:rsidRPr="00724750">
        <w:rPr>
          <w:noProof/>
        </w:rPr>
        <w:drawing>
          <wp:inline distT="0" distB="0" distL="0" distR="0" wp14:anchorId="23648522" wp14:editId="6254328F">
            <wp:extent cx="5943600" cy="2639695"/>
            <wp:effectExtent l="0" t="0" r="0" b="0"/>
            <wp:docPr id="1236703789" name="Picture 12367037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03789" name="Picture 1" descr="A screenshot of a computer&#10;&#10;Description automatically generated"/>
                    <pic:cNvPicPr/>
                  </pic:nvPicPr>
                  <pic:blipFill>
                    <a:blip r:embed="rId69"/>
                    <a:stretch>
                      <a:fillRect/>
                    </a:stretch>
                  </pic:blipFill>
                  <pic:spPr>
                    <a:xfrm>
                      <a:off x="0" y="0"/>
                      <a:ext cx="5943600" cy="2639695"/>
                    </a:xfrm>
                    <a:prstGeom prst="rect">
                      <a:avLst/>
                    </a:prstGeom>
                  </pic:spPr>
                </pic:pic>
              </a:graphicData>
            </a:graphic>
          </wp:inline>
        </w:drawing>
      </w:r>
    </w:p>
    <w:p w14:paraId="0784659B" w14:textId="2CEFEDC4" w:rsidR="00560C00" w:rsidRDefault="00603345" w:rsidP="00603345">
      <w:pPr>
        <w:pStyle w:val="Caption"/>
        <w:jc w:val="center"/>
      </w:pPr>
      <w:r>
        <w:t xml:space="preserve">Hình </w:t>
      </w:r>
      <w:r w:rsidR="00E56A17">
        <w:fldChar w:fldCharType="begin"/>
      </w:r>
      <w:r w:rsidR="00E56A17">
        <w:instrText xml:space="preserve"> SEQ Hình \* ARABIC </w:instrText>
      </w:r>
      <w:r w:rsidR="00E56A17">
        <w:fldChar w:fldCharType="separate"/>
      </w:r>
      <w:r>
        <w:rPr>
          <w:noProof/>
        </w:rPr>
        <w:t>57</w:t>
      </w:r>
      <w:r w:rsidR="00E56A17">
        <w:rPr>
          <w:noProof/>
        </w:rPr>
        <w:fldChar w:fldCharType="end"/>
      </w:r>
      <w:r>
        <w:t xml:space="preserve">. Sequence </w:t>
      </w:r>
      <w:r w:rsidRPr="001512C7">
        <w:t>Xem Phiếu Đặt</w:t>
      </w:r>
    </w:p>
    <w:p w14:paraId="0FA91D50" w14:textId="68DFD54E" w:rsidR="00C713CA" w:rsidRPr="001C2836" w:rsidRDefault="00C713CA" w:rsidP="00C713CA">
      <w:pPr>
        <w:pStyle w:val="Top2"/>
      </w:pPr>
      <w:r w:rsidRPr="001C2836">
        <w:t>UC0</w:t>
      </w:r>
      <w:r>
        <w:t>2</w:t>
      </w:r>
      <w:r>
        <w:t>9</w:t>
      </w:r>
      <w:r w:rsidRPr="001C2836">
        <w:t>_</w:t>
      </w:r>
      <w:r>
        <w:t>Nhập Hàng</w:t>
      </w:r>
    </w:p>
    <w:p w14:paraId="65D63A96" w14:textId="1F2A78F7" w:rsidR="00C713CA" w:rsidRDefault="00C713CA" w:rsidP="00C713CA">
      <w:pPr>
        <w:pStyle w:val="Top3"/>
      </w:pPr>
      <w:r>
        <w:t>Mô tả use case UC02</w:t>
      </w:r>
      <w:r>
        <w:t>9</w:t>
      </w:r>
    </w:p>
    <w:tbl>
      <w:tblPr>
        <w:tblW w:w="10059"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37"/>
        <w:gridCol w:w="2552"/>
        <w:gridCol w:w="5670"/>
      </w:tblGrid>
      <w:tr w:rsidR="00C713CA" w:rsidRPr="00567C36" w14:paraId="1B5266B2" w14:textId="77777777" w:rsidTr="00612ECB">
        <w:trPr>
          <w:trHeight w:val="540"/>
        </w:trPr>
        <w:tc>
          <w:tcPr>
            <w:tcW w:w="10059" w:type="dxa"/>
            <w:gridSpan w:val="3"/>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669272FE" w14:textId="0532ADE5" w:rsidR="00C713CA" w:rsidRPr="00567C36" w:rsidRDefault="00C713CA" w:rsidP="00612ECB">
            <w:pPr>
              <w:spacing w:before="120" w:after="0" w:line="276" w:lineRule="auto"/>
              <w:ind w:right="-920"/>
              <w:rPr>
                <w:rFonts w:ascii="Times New Roman" w:eastAsia="Times New Roman" w:hAnsi="Times New Roman" w:cs="Times New Roman"/>
                <w:sz w:val="24"/>
                <w:szCs w:val="24"/>
              </w:rPr>
            </w:pPr>
            <w:r w:rsidRPr="00567C36">
              <w:rPr>
                <w:rFonts w:ascii="Times New Roman" w:eastAsia="Times New Roman" w:hAnsi="Times New Roman" w:cs="Times New Roman"/>
                <w:b/>
                <w:sz w:val="24"/>
                <w:szCs w:val="24"/>
              </w:rPr>
              <w:t xml:space="preserve">Use case: </w:t>
            </w:r>
            <w:r w:rsidRPr="00567C36">
              <w:rPr>
                <w:rFonts w:ascii="Times New Roman" w:eastAsia="Times New Roman" w:hAnsi="Times New Roman" w:cs="Times New Roman"/>
                <w:sz w:val="24"/>
                <w:szCs w:val="24"/>
              </w:rPr>
              <w:t>UC0</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9</w:t>
            </w:r>
            <w:r w:rsidRPr="00567C36">
              <w:rPr>
                <w:rFonts w:ascii="Times New Roman" w:eastAsia="Times New Roman" w:hAnsi="Times New Roman" w:cs="Times New Roman"/>
                <w:sz w:val="24"/>
                <w:szCs w:val="24"/>
              </w:rPr>
              <w:t>_</w:t>
            </w:r>
            <w:r>
              <w:rPr>
                <w:rFonts w:ascii="Times New Roman" w:eastAsia="Times New Roman" w:hAnsi="Times New Roman" w:cs="Times New Roman"/>
                <w:sz w:val="24"/>
                <w:szCs w:val="24"/>
              </w:rPr>
              <w:t>Nhập Hàng</w:t>
            </w:r>
          </w:p>
        </w:tc>
      </w:tr>
      <w:tr w:rsidR="00C713CA" w:rsidRPr="00567C36" w14:paraId="12543A75" w14:textId="77777777" w:rsidTr="00612ECB">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33A8E22" w14:textId="77777777" w:rsidR="00C713CA" w:rsidRPr="00567C36" w:rsidRDefault="00C713CA" w:rsidP="00612ECB">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Mục đích: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86B9587" w14:textId="220C6BFC" w:rsidR="00C713CA" w:rsidRPr="00567C36" w:rsidRDefault="00C713CA" w:rsidP="00612ECB">
            <w:pPr>
              <w:spacing w:before="120" w:after="0" w:line="276" w:lineRule="auto"/>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Nhập quần áo từ file excel</w:t>
            </w:r>
          </w:p>
        </w:tc>
      </w:tr>
      <w:tr w:rsidR="00C713CA" w:rsidRPr="00567C36" w14:paraId="465FF562" w14:textId="77777777" w:rsidTr="00612ECB">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45348E2" w14:textId="77777777" w:rsidR="00C713CA" w:rsidRPr="00567C36" w:rsidRDefault="00C713CA" w:rsidP="00612ECB">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Mô tả sơ lược:</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A1FF0A6" w14:textId="2368BD30" w:rsidR="00C713CA" w:rsidRPr="00567C36" w:rsidRDefault="00C713CA" w:rsidP="00612ECB">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Giúp </w:t>
            </w:r>
            <w:r>
              <w:rPr>
                <w:rFonts w:ascii="Times New Roman" w:eastAsia="Times New Roman" w:hAnsi="Times New Roman" w:cs="Times New Roman"/>
                <w:sz w:val="24"/>
                <w:szCs w:val="24"/>
              </w:rPr>
              <w:t xml:space="preserve">NVQL </w:t>
            </w:r>
            <w:r w:rsidR="009C419B">
              <w:rPr>
                <w:rFonts w:ascii="Times New Roman" w:eastAsia="Times New Roman" w:hAnsi="Times New Roman" w:cs="Times New Roman"/>
                <w:sz w:val="24"/>
                <w:szCs w:val="24"/>
              </w:rPr>
              <w:t>nhập thêm quần áo từ file excel</w:t>
            </w:r>
          </w:p>
        </w:tc>
      </w:tr>
      <w:tr w:rsidR="00C713CA" w:rsidRPr="00567C36" w14:paraId="4C2FB4BD" w14:textId="77777777" w:rsidTr="00612ECB">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A558BB6" w14:textId="77777777" w:rsidR="00C713CA" w:rsidRPr="00567C36" w:rsidRDefault="00C713CA" w:rsidP="00612ECB">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chính:</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EDDC086" w14:textId="0C1B6D94" w:rsidR="00C713CA" w:rsidRPr="00567C36" w:rsidRDefault="00C713CA" w:rsidP="00612ECB">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w:t>
            </w:r>
            <w:r w:rsidR="009C419B">
              <w:rPr>
                <w:rFonts w:ascii="Times New Roman" w:eastAsia="Times New Roman" w:hAnsi="Times New Roman" w:cs="Times New Roman"/>
                <w:sz w:val="24"/>
                <w:szCs w:val="24"/>
              </w:rPr>
              <w:t>QL</w:t>
            </w:r>
          </w:p>
        </w:tc>
      </w:tr>
      <w:tr w:rsidR="00C713CA" w:rsidRPr="00567C36" w14:paraId="155D60D0" w14:textId="77777777" w:rsidTr="00612ECB">
        <w:trPr>
          <w:trHeight w:val="540"/>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D358B67" w14:textId="77777777" w:rsidR="00C713CA" w:rsidRPr="00567C36" w:rsidRDefault="00C713CA" w:rsidP="00612ECB">
            <w:pPr>
              <w:spacing w:before="120" w:after="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Actor phụ:</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A31D8F7" w14:textId="77777777" w:rsidR="00C713CA" w:rsidRPr="00567C36" w:rsidRDefault="00C713CA" w:rsidP="00612ECB">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Không</w:t>
            </w:r>
          </w:p>
        </w:tc>
      </w:tr>
      <w:tr w:rsidR="00C713CA" w:rsidRPr="00567C36" w14:paraId="79E6F5DD" w14:textId="77777777" w:rsidTr="00612ECB">
        <w:trPr>
          <w:trHeight w:val="732"/>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A57C050" w14:textId="77777777" w:rsidR="00C713CA" w:rsidRPr="00567C36" w:rsidRDefault="00C713CA" w:rsidP="00612ECB">
            <w:pPr>
              <w:spacing w:before="120" w:after="0" w:line="276" w:lineRule="auto"/>
              <w:ind w:right="-6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Tiền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379921B" w14:textId="5E9A6CCB" w:rsidR="00C713CA" w:rsidRPr="00567C36" w:rsidRDefault="00C713CA" w:rsidP="00612ECB">
            <w:pPr>
              <w:spacing w:before="120" w:after="0" w:line="276" w:lineRule="auto"/>
              <w:ind w:right="-12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w:t>
            </w:r>
            <w:r w:rsidR="009C419B">
              <w:rPr>
                <w:rFonts w:ascii="Times New Roman" w:eastAsia="Times New Roman" w:hAnsi="Times New Roman" w:cs="Times New Roman"/>
                <w:sz w:val="24"/>
                <w:szCs w:val="24"/>
              </w:rPr>
              <w:t>QL</w:t>
            </w:r>
            <w:r w:rsidRPr="00567C36">
              <w:rPr>
                <w:rFonts w:ascii="Times New Roman" w:eastAsia="Times New Roman" w:hAnsi="Times New Roman" w:cs="Times New Roman"/>
                <w:sz w:val="24"/>
                <w:szCs w:val="24"/>
              </w:rPr>
              <w:t xml:space="preserve"> phải có tài khoản và đăng nhập thành công vào hệ thốn</w:t>
            </w:r>
            <w:r w:rsidR="00FA323C">
              <w:rPr>
                <w:rFonts w:ascii="Times New Roman" w:eastAsia="Times New Roman" w:hAnsi="Times New Roman" w:cs="Times New Roman"/>
                <w:sz w:val="24"/>
                <w:szCs w:val="24"/>
              </w:rPr>
              <w:t>g</w:t>
            </w:r>
            <w:r w:rsidRPr="00567C36">
              <w:rPr>
                <w:rFonts w:ascii="Times New Roman" w:eastAsia="Times New Roman" w:hAnsi="Times New Roman" w:cs="Times New Roman"/>
                <w:sz w:val="24"/>
                <w:szCs w:val="24"/>
              </w:rPr>
              <w:t xml:space="preserve">, </w:t>
            </w:r>
            <w:r w:rsidR="009C419B">
              <w:rPr>
                <w:rFonts w:ascii="Times New Roman" w:eastAsia="Times New Roman" w:hAnsi="Times New Roman" w:cs="Times New Roman"/>
                <w:sz w:val="24"/>
                <w:szCs w:val="24"/>
              </w:rPr>
              <w:t>quần áo được nhập thêm phải tồn tại trong CSDL</w:t>
            </w:r>
          </w:p>
        </w:tc>
      </w:tr>
      <w:tr w:rsidR="00C713CA" w:rsidRPr="00567C36" w14:paraId="027C7A8C" w14:textId="77777777" w:rsidTr="00612ECB">
        <w:trPr>
          <w:trHeight w:val="311"/>
        </w:trPr>
        <w:tc>
          <w:tcPr>
            <w:tcW w:w="1837"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C731A3E" w14:textId="77777777" w:rsidR="00C713CA" w:rsidRPr="00567C36" w:rsidRDefault="00C713CA" w:rsidP="00612ECB">
            <w:pPr>
              <w:spacing w:before="120" w:after="0" w:line="276" w:lineRule="auto"/>
              <w:ind w:right="-40"/>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Hậu điều kiện:</w:t>
            </w:r>
          </w:p>
        </w:tc>
        <w:tc>
          <w:tcPr>
            <w:tcW w:w="8222"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6C29935" w14:textId="790A88CD" w:rsidR="00C713CA" w:rsidRPr="00567C36" w:rsidRDefault="009C419B" w:rsidP="00612ECB">
            <w:pPr>
              <w:spacing w:before="120" w:after="0" w:line="276" w:lineRule="auto"/>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Số lượng quần áo được nhập thêm thành công</w:t>
            </w:r>
          </w:p>
        </w:tc>
      </w:tr>
      <w:tr w:rsidR="00C713CA" w:rsidRPr="00567C36" w14:paraId="556DBB1F" w14:textId="77777777" w:rsidTr="00612ECB">
        <w:trPr>
          <w:trHeight w:val="540"/>
        </w:trPr>
        <w:tc>
          <w:tcPr>
            <w:tcW w:w="10059" w:type="dxa"/>
            <w:gridSpan w:val="3"/>
            <w:tcBorders>
              <w:top w:val="nil"/>
              <w:left w:val="single" w:sz="5" w:space="0" w:color="000000" w:themeColor="text1"/>
              <w:bottom w:val="single" w:sz="4" w:space="0" w:color="auto"/>
              <w:right w:val="single" w:sz="5" w:space="0" w:color="000000" w:themeColor="text1"/>
            </w:tcBorders>
            <w:shd w:val="clear" w:color="auto" w:fill="BFBFBF" w:themeFill="background1" w:themeFillShade="BF"/>
            <w:tcMar>
              <w:top w:w="0" w:type="dxa"/>
              <w:left w:w="100" w:type="dxa"/>
              <w:bottom w:w="0" w:type="dxa"/>
              <w:right w:w="100" w:type="dxa"/>
            </w:tcMar>
          </w:tcPr>
          <w:p w14:paraId="7C75FCBC" w14:textId="77777777" w:rsidR="00C713CA" w:rsidRPr="00567C36" w:rsidRDefault="00C713CA" w:rsidP="00612ECB">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t>Luồng sự kiện chính:</w:t>
            </w:r>
          </w:p>
        </w:tc>
      </w:tr>
      <w:tr w:rsidR="00C713CA" w:rsidRPr="00567C36" w14:paraId="6B1C3385" w14:textId="77777777" w:rsidTr="00612ECB">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DB08AB9" w14:textId="68F085A5" w:rsidR="00C713CA" w:rsidRPr="00567C36" w:rsidRDefault="00C713CA" w:rsidP="00612ECB">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NV</w:t>
            </w:r>
            <w:r w:rsidR="00351590">
              <w:rPr>
                <w:rFonts w:ascii="Times New Roman" w:eastAsia="Times New Roman" w:hAnsi="Times New Roman" w:cs="Times New Roman"/>
                <w:sz w:val="24"/>
                <w:szCs w:val="24"/>
              </w:rPr>
              <w:t>QL</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8C6BBB7" w14:textId="77777777" w:rsidR="00C713CA" w:rsidRPr="00567C36" w:rsidRDefault="00C713CA" w:rsidP="00612ECB">
            <w:pPr>
              <w:spacing w:before="120" w:after="120" w:line="276" w:lineRule="auto"/>
              <w:jc w:val="center"/>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Hệ thống</w:t>
            </w:r>
          </w:p>
        </w:tc>
      </w:tr>
      <w:tr w:rsidR="00C713CA" w:rsidRPr="00567C36" w14:paraId="72D69113" w14:textId="77777777" w:rsidTr="00612ECB">
        <w:trPr>
          <w:trHeight w:val="225"/>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3F15F91" w14:textId="041CD5A4" w:rsidR="00C713CA" w:rsidRPr="00567C36" w:rsidRDefault="00C713CA" w:rsidP="00612ECB">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1. Chọn </w:t>
            </w:r>
            <w:r w:rsidR="00351590">
              <w:rPr>
                <w:rFonts w:ascii="Times New Roman" w:eastAsia="Times New Roman" w:hAnsi="Times New Roman" w:cs="Times New Roman"/>
                <w:sz w:val="24"/>
                <w:szCs w:val="24"/>
              </w:rPr>
              <w:t>Nhập Hàng</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EC0708" w14:textId="77777777" w:rsidR="00C713CA" w:rsidRPr="00567C36" w:rsidRDefault="00C713CA" w:rsidP="00612ECB">
            <w:pPr>
              <w:rPr>
                <w:rFonts w:ascii="Times New Roman" w:eastAsia="Times New Roman" w:hAnsi="Times New Roman" w:cs="Times New Roman"/>
                <w:sz w:val="24"/>
                <w:szCs w:val="24"/>
              </w:rPr>
            </w:pPr>
          </w:p>
        </w:tc>
      </w:tr>
      <w:tr w:rsidR="00C713CA" w:rsidRPr="00567C36" w14:paraId="1BD36828" w14:textId="77777777" w:rsidTr="00612ECB">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887792" w14:textId="5F78C50D" w:rsidR="00C713CA" w:rsidRPr="00567C36" w:rsidRDefault="00C713CA" w:rsidP="00612ECB">
            <w:pPr>
              <w:spacing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A5FE4A6" w14:textId="635112DE" w:rsidR="00C713CA" w:rsidRPr="00567C36" w:rsidRDefault="005C2666" w:rsidP="00612ECB">
            <w:pPr>
              <w:rPr>
                <w:rFonts w:ascii="Times New Roman" w:eastAsia="Times New Roman" w:hAnsi="Times New Roman" w:cs="Times New Roman"/>
                <w:sz w:val="24"/>
                <w:szCs w:val="24"/>
              </w:rPr>
            </w:pPr>
            <w:r>
              <w:rPr>
                <w:rFonts w:ascii="Times New Roman" w:eastAsia="Times New Roman" w:hAnsi="Times New Roman" w:cs="Times New Roman"/>
                <w:sz w:val="24"/>
                <w:szCs w:val="24"/>
              </w:rPr>
              <w:t>2. Mở giao diện chọn file Excel</w:t>
            </w:r>
          </w:p>
        </w:tc>
      </w:tr>
      <w:tr w:rsidR="00C713CA" w:rsidRPr="00567C36" w14:paraId="04B81386" w14:textId="77777777" w:rsidTr="00612ECB">
        <w:trPr>
          <w:trHeight w:val="6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4F94AF" w14:textId="54720BA0" w:rsidR="00C713CA" w:rsidRPr="00567C36" w:rsidRDefault="00C713CA" w:rsidP="00612ECB">
            <w:pPr>
              <w:spacing w:before="120" w:after="120" w:line="276" w:lineRule="auto"/>
              <w:rPr>
                <w:rFonts w:ascii="Times New Roman" w:eastAsia="Times New Roman" w:hAnsi="Times New Roman" w:cs="Times New Roman"/>
                <w:sz w:val="24"/>
                <w:szCs w:val="24"/>
              </w:rPr>
            </w:pPr>
            <w:r w:rsidRPr="00567C36">
              <w:rPr>
                <w:rFonts w:ascii="Times New Roman" w:eastAsia="Times New Roman" w:hAnsi="Times New Roman" w:cs="Times New Roman"/>
                <w:sz w:val="24"/>
                <w:szCs w:val="24"/>
              </w:rPr>
              <w:t xml:space="preserve"> </w:t>
            </w:r>
            <w:r w:rsidR="005C2666">
              <w:rPr>
                <w:rFonts w:ascii="Times New Roman" w:eastAsia="Times New Roman" w:hAnsi="Times New Roman" w:cs="Times New Roman"/>
                <w:sz w:val="24"/>
                <w:szCs w:val="24"/>
              </w:rPr>
              <w:t xml:space="preserve">3. Chọn </w:t>
            </w:r>
            <w:r w:rsidR="00871272">
              <w:rPr>
                <w:rFonts w:ascii="Times New Roman" w:eastAsia="Times New Roman" w:hAnsi="Times New Roman" w:cs="Times New Roman"/>
                <w:sz w:val="24"/>
                <w:szCs w:val="24"/>
              </w:rPr>
              <w:t>file Excel có thông tin quần áo cần nhập</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007C25C" w14:textId="3634D85C" w:rsidR="00C713CA" w:rsidRPr="00567C36" w:rsidRDefault="00C713CA" w:rsidP="00612ECB">
            <w:pPr>
              <w:spacing w:before="120" w:after="120" w:line="276" w:lineRule="auto"/>
              <w:rPr>
                <w:rFonts w:ascii="Times New Roman" w:eastAsia="Times New Roman" w:hAnsi="Times New Roman" w:cs="Times New Roman"/>
                <w:sz w:val="24"/>
                <w:szCs w:val="24"/>
              </w:rPr>
            </w:pPr>
          </w:p>
        </w:tc>
      </w:tr>
      <w:tr w:rsidR="00C713CA" w:rsidRPr="00567C36" w14:paraId="5A1A6B8C" w14:textId="77777777" w:rsidTr="00612ECB">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4D1B5D3" w14:textId="7C804A88" w:rsidR="00C713CA" w:rsidRPr="00567C36" w:rsidRDefault="00C713CA" w:rsidP="00612ECB">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C3937B2" w14:textId="3CD8DBAD" w:rsidR="00C713CA" w:rsidRPr="00567C36" w:rsidRDefault="00871272" w:rsidP="00871272">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Đọc </w:t>
            </w:r>
            <w:r w:rsidR="00CD1288">
              <w:rPr>
                <w:rFonts w:ascii="Times New Roman" w:eastAsia="Times New Roman" w:hAnsi="Times New Roman" w:cs="Times New Roman"/>
                <w:sz w:val="24"/>
                <w:szCs w:val="24"/>
              </w:rPr>
              <w:t>dữ liệu quần áo từ file Excel</w:t>
            </w:r>
            <w:r w:rsidR="00C713CA" w:rsidRPr="00567C36">
              <w:rPr>
                <w:rFonts w:ascii="Times New Roman" w:eastAsia="Times New Roman" w:hAnsi="Times New Roman" w:cs="Times New Roman"/>
                <w:sz w:val="24"/>
                <w:szCs w:val="24"/>
              </w:rPr>
              <w:t xml:space="preserve"> </w:t>
            </w:r>
          </w:p>
        </w:tc>
      </w:tr>
      <w:tr w:rsidR="00CD1288" w:rsidRPr="00567C36" w14:paraId="44DB89DC" w14:textId="77777777" w:rsidTr="00612ECB">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48701F" w14:textId="77777777" w:rsidR="00CD1288" w:rsidRPr="00567C36" w:rsidRDefault="00CD1288" w:rsidP="00612ECB">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022F40" w14:textId="04E7695F" w:rsidR="00CD1288" w:rsidRDefault="00CD1288" w:rsidP="00871272">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Kiểm tra </w:t>
            </w:r>
            <w:r w:rsidR="00236862">
              <w:rPr>
                <w:rFonts w:ascii="Times New Roman" w:eastAsia="Times New Roman" w:hAnsi="Times New Roman" w:cs="Times New Roman"/>
                <w:sz w:val="24"/>
                <w:szCs w:val="24"/>
              </w:rPr>
              <w:t xml:space="preserve">mã quần áo từ file Excel trùng khớp mã quần áo từ </w:t>
            </w:r>
            <w:r w:rsidR="009B4F82">
              <w:rPr>
                <w:rFonts w:ascii="Times New Roman" w:eastAsia="Times New Roman" w:hAnsi="Times New Roman" w:cs="Times New Roman"/>
                <w:sz w:val="24"/>
                <w:szCs w:val="24"/>
              </w:rPr>
              <w:t>CSDL</w:t>
            </w:r>
          </w:p>
        </w:tc>
      </w:tr>
      <w:tr w:rsidR="009B4F82" w:rsidRPr="00567C36" w14:paraId="300CF77B" w14:textId="77777777" w:rsidTr="00612ECB">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C855E7D" w14:textId="77777777" w:rsidR="009B4F82" w:rsidRPr="00567C36" w:rsidRDefault="009B4F82" w:rsidP="00612ECB">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86A8F8" w14:textId="1EC4C73A" w:rsidR="009B4F82" w:rsidRDefault="009B4F82" w:rsidP="00871272">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Hiển thị bảng</w:t>
            </w:r>
            <w:r w:rsidR="00DD6BCA">
              <w:rPr>
                <w:rFonts w:ascii="Times New Roman" w:eastAsia="Times New Roman" w:hAnsi="Times New Roman" w:cs="Times New Roman"/>
                <w:sz w:val="24"/>
                <w:szCs w:val="24"/>
              </w:rPr>
              <w:t xml:space="preserve"> kiểm tra nhập hàng</w:t>
            </w:r>
          </w:p>
        </w:tc>
      </w:tr>
      <w:tr w:rsidR="00DD6BCA" w:rsidRPr="00567C36" w14:paraId="2290228B" w14:textId="77777777" w:rsidTr="00612ECB">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AABBEF0" w14:textId="28CCFC2F" w:rsidR="00DD6BCA" w:rsidRPr="00567C36" w:rsidRDefault="00DD6BCA" w:rsidP="00612ECB">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Chọn xác nhận nhập hàng</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9C8AC8A" w14:textId="77777777" w:rsidR="00DD6BCA" w:rsidRDefault="00DD6BCA" w:rsidP="00871272">
            <w:pPr>
              <w:spacing w:before="120" w:after="120" w:line="276" w:lineRule="auto"/>
              <w:rPr>
                <w:rFonts w:ascii="Times New Roman" w:eastAsia="Times New Roman" w:hAnsi="Times New Roman" w:cs="Times New Roman"/>
                <w:sz w:val="24"/>
                <w:szCs w:val="24"/>
              </w:rPr>
            </w:pPr>
          </w:p>
        </w:tc>
      </w:tr>
      <w:tr w:rsidR="00DD6BCA" w:rsidRPr="00567C36" w14:paraId="6CBEA5FF" w14:textId="77777777" w:rsidTr="00612ECB">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64B0E6" w14:textId="77777777" w:rsidR="00DD6BCA" w:rsidRDefault="00DD6BCA" w:rsidP="00612ECB">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8E322E5" w14:textId="2809BE94" w:rsidR="00DD6BCA" w:rsidRDefault="00DD6BCA" w:rsidP="00871272">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Cập nhật số lượng quần áo </w:t>
            </w:r>
            <w:r w:rsidR="00B862FC">
              <w:rPr>
                <w:rFonts w:ascii="Times New Roman" w:eastAsia="Times New Roman" w:hAnsi="Times New Roman" w:cs="Times New Roman"/>
                <w:sz w:val="24"/>
                <w:szCs w:val="24"/>
              </w:rPr>
              <w:t>vào CSDL</w:t>
            </w:r>
          </w:p>
        </w:tc>
      </w:tr>
      <w:tr w:rsidR="00B862FC" w:rsidRPr="00567C36" w14:paraId="4C8FDAB2" w14:textId="77777777" w:rsidTr="00612ECB">
        <w:trPr>
          <w:trHeight w:val="540"/>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6F40BE" w14:textId="77777777" w:rsidR="00B862FC" w:rsidRDefault="00B862FC" w:rsidP="00612ECB">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7135AD1" w14:textId="50B5C9B0" w:rsidR="00B862FC" w:rsidRDefault="00B862FC" w:rsidP="00871272">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Đóng bảng kiểm tra nhập hàng</w:t>
            </w:r>
          </w:p>
        </w:tc>
      </w:tr>
      <w:tr w:rsidR="00C713CA" w:rsidRPr="00567C36" w14:paraId="13E84633" w14:textId="77777777" w:rsidTr="00612ECB">
        <w:trPr>
          <w:trHeight w:val="540"/>
        </w:trPr>
        <w:tc>
          <w:tcPr>
            <w:tcW w:w="10059"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0" w:type="dxa"/>
              <w:bottom w:w="0" w:type="dxa"/>
              <w:right w:w="100" w:type="dxa"/>
            </w:tcMar>
          </w:tcPr>
          <w:p w14:paraId="429CC96E" w14:textId="77777777" w:rsidR="00C713CA" w:rsidRPr="00567C36" w:rsidRDefault="00C713CA" w:rsidP="00612ECB">
            <w:pPr>
              <w:spacing w:before="120" w:after="120" w:line="276" w:lineRule="auto"/>
              <w:rPr>
                <w:rFonts w:ascii="Times New Roman" w:eastAsia="Times New Roman" w:hAnsi="Times New Roman" w:cs="Times New Roman"/>
                <w:b/>
                <w:sz w:val="24"/>
                <w:szCs w:val="24"/>
              </w:rPr>
            </w:pPr>
            <w:r w:rsidRPr="00567C36">
              <w:rPr>
                <w:rFonts w:ascii="Times New Roman" w:eastAsia="Times New Roman" w:hAnsi="Times New Roman" w:cs="Times New Roman"/>
                <w:b/>
                <w:sz w:val="24"/>
                <w:szCs w:val="24"/>
              </w:rPr>
              <w:t>Luồng sự kiện thay thế:</w:t>
            </w:r>
          </w:p>
        </w:tc>
      </w:tr>
      <w:tr w:rsidR="00C713CA" w:rsidRPr="00567C36" w14:paraId="28A401D8" w14:textId="77777777" w:rsidTr="00612ECB">
        <w:trPr>
          <w:trHeight w:val="121"/>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D9BFB5" w14:textId="0D66D559" w:rsidR="00C713CA" w:rsidRPr="00567C36" w:rsidRDefault="00B862FC" w:rsidP="00612ECB">
            <w:pPr>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 Chọn Huỷ Nhập Hàng</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9C70E6" w14:textId="77777777" w:rsidR="00C713CA" w:rsidRPr="00567C36" w:rsidRDefault="00C713CA" w:rsidP="00612ECB">
            <w:pPr>
              <w:keepNext/>
              <w:spacing w:before="120" w:after="120" w:line="276" w:lineRule="auto"/>
              <w:rPr>
                <w:rFonts w:ascii="Times New Roman" w:eastAsia="Times New Roman" w:hAnsi="Times New Roman" w:cs="Times New Roman"/>
                <w:sz w:val="24"/>
                <w:szCs w:val="24"/>
              </w:rPr>
            </w:pPr>
          </w:p>
        </w:tc>
      </w:tr>
      <w:tr w:rsidR="004B5339" w:rsidRPr="00567C36" w14:paraId="120E2F64" w14:textId="77777777" w:rsidTr="00612ECB">
        <w:trPr>
          <w:trHeight w:val="121"/>
        </w:trPr>
        <w:tc>
          <w:tcPr>
            <w:tcW w:w="4389"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1547188" w14:textId="77777777" w:rsidR="004B5339" w:rsidRDefault="004B5339" w:rsidP="00612ECB">
            <w:pPr>
              <w:spacing w:before="120" w:after="120" w:line="276" w:lineRule="auto"/>
              <w:rPr>
                <w:rFonts w:ascii="Times New Roman" w:eastAsia="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F9429A4" w14:textId="093F4070" w:rsidR="004B5339" w:rsidRPr="00567C36" w:rsidRDefault="004B5339" w:rsidP="00612ECB">
            <w:pPr>
              <w:keepNext/>
              <w:spacing w:before="120"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 Tiếp tục bước 9</w:t>
            </w:r>
          </w:p>
        </w:tc>
      </w:tr>
    </w:tbl>
    <w:p w14:paraId="36E79097" w14:textId="082AC234" w:rsidR="00C713CA" w:rsidRDefault="00C713CA" w:rsidP="00C713CA">
      <w:pPr>
        <w:pStyle w:val="Caption"/>
        <w:jc w:val="center"/>
      </w:pPr>
      <w:r>
        <w:t xml:space="preserve">Bảng </w:t>
      </w:r>
      <w:r>
        <w:fldChar w:fldCharType="begin"/>
      </w:r>
      <w:r>
        <w:instrText xml:space="preserve"> SEQ Bảng \* ARABIC </w:instrText>
      </w:r>
      <w:r>
        <w:fldChar w:fldCharType="separate"/>
      </w:r>
      <w:r>
        <w:rPr>
          <w:noProof/>
        </w:rPr>
        <w:t>32</w:t>
      </w:r>
      <w:r>
        <w:rPr>
          <w:noProof/>
        </w:rPr>
        <w:fldChar w:fldCharType="end"/>
      </w:r>
      <w:r>
        <w:t xml:space="preserve">. Đặc tả Usecase </w:t>
      </w:r>
      <w:r w:rsidR="004B5339">
        <w:t>Nhập Hàng</w:t>
      </w:r>
    </w:p>
    <w:p w14:paraId="6CA2B184" w14:textId="77777777" w:rsidR="00C713CA" w:rsidRDefault="00C713CA" w:rsidP="00C713CA">
      <w:pPr>
        <w:pStyle w:val="Top3"/>
      </w:pPr>
      <w:r>
        <w:t>Biểu đồ</w:t>
      </w:r>
    </w:p>
    <w:p w14:paraId="38810BCA" w14:textId="77777777" w:rsidR="00C713CA" w:rsidRDefault="00C713CA" w:rsidP="00C713CA">
      <w:pPr>
        <w:pStyle w:val="H1"/>
        <w:numPr>
          <w:ilvl w:val="0"/>
          <w:numId w:val="0"/>
        </w:numPr>
        <w:rPr>
          <w:i/>
          <w:iCs/>
        </w:rPr>
      </w:pPr>
      <w:r w:rsidRPr="00C82306">
        <w:rPr>
          <w:i/>
          <w:iCs/>
        </w:rPr>
        <w:t>Activity</w:t>
      </w:r>
    </w:p>
    <w:p w14:paraId="49AE2185" w14:textId="77777777" w:rsidR="00C713CA" w:rsidRDefault="00C713CA" w:rsidP="00762E10">
      <w:pPr>
        <w:jc w:val="center"/>
      </w:pPr>
      <w:r w:rsidRPr="00724750">
        <w:rPr>
          <w:noProof/>
        </w:rPr>
        <w:drawing>
          <wp:inline distT="0" distB="0" distL="0" distR="0" wp14:anchorId="67114BBB" wp14:editId="56E54DDE">
            <wp:extent cx="2962656" cy="4649724"/>
            <wp:effectExtent l="0" t="0" r="9525" b="0"/>
            <wp:docPr id="1568801866" name="Picture 156880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1866" name="Picture 15688018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71057" cy="4662909"/>
                    </a:xfrm>
                    <a:prstGeom prst="rect">
                      <a:avLst/>
                    </a:prstGeom>
                  </pic:spPr>
                </pic:pic>
              </a:graphicData>
            </a:graphic>
          </wp:inline>
        </w:drawing>
      </w:r>
    </w:p>
    <w:p w14:paraId="3848BCB0" w14:textId="2F3B8114" w:rsidR="00C713CA" w:rsidRPr="00C82306" w:rsidRDefault="00C713CA" w:rsidP="00C713CA">
      <w:pPr>
        <w:pStyle w:val="Caption"/>
        <w:jc w:val="center"/>
        <w:rPr>
          <w:i w:val="0"/>
        </w:rPr>
      </w:pPr>
      <w:r>
        <w:t xml:space="preserve">Hình </w:t>
      </w:r>
      <w:r>
        <w:fldChar w:fldCharType="begin"/>
      </w:r>
      <w:r>
        <w:instrText xml:space="preserve"> SEQ Hình \* ARABIC </w:instrText>
      </w:r>
      <w:r>
        <w:fldChar w:fldCharType="separate"/>
      </w:r>
      <w:r>
        <w:rPr>
          <w:noProof/>
        </w:rPr>
        <w:t>56</w:t>
      </w:r>
      <w:r>
        <w:rPr>
          <w:noProof/>
        </w:rPr>
        <w:fldChar w:fldCharType="end"/>
      </w:r>
      <w:r>
        <w:t xml:space="preserve">. Activity </w:t>
      </w:r>
      <w:r w:rsidR="002619CF">
        <w:t>Nhập Hàng</w:t>
      </w:r>
    </w:p>
    <w:p w14:paraId="597B8FD1" w14:textId="77777777" w:rsidR="00C713CA" w:rsidRPr="00C82306" w:rsidRDefault="00C713CA" w:rsidP="00C713CA">
      <w:pPr>
        <w:pStyle w:val="H1"/>
        <w:numPr>
          <w:ilvl w:val="0"/>
          <w:numId w:val="0"/>
        </w:numPr>
        <w:rPr>
          <w:i/>
          <w:iCs/>
        </w:rPr>
      </w:pPr>
      <w:r w:rsidRPr="00C82306">
        <w:rPr>
          <w:i/>
          <w:iCs/>
        </w:rPr>
        <w:lastRenderedPageBreak/>
        <w:t>Sequence</w:t>
      </w:r>
    </w:p>
    <w:p w14:paraId="744923A2" w14:textId="77777777" w:rsidR="00C713CA" w:rsidRDefault="00C713CA" w:rsidP="00C713CA">
      <w:r w:rsidRPr="00724750">
        <w:rPr>
          <w:noProof/>
        </w:rPr>
        <w:drawing>
          <wp:inline distT="0" distB="0" distL="0" distR="0" wp14:anchorId="33046197" wp14:editId="17907026">
            <wp:extent cx="6968576" cy="4444779"/>
            <wp:effectExtent l="0" t="0" r="3810" b="0"/>
            <wp:docPr id="1784366749" name="Picture 178436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66749" name="Picture 178436674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4915" cy="4474336"/>
                    </a:xfrm>
                    <a:prstGeom prst="rect">
                      <a:avLst/>
                    </a:prstGeom>
                  </pic:spPr>
                </pic:pic>
              </a:graphicData>
            </a:graphic>
          </wp:inline>
        </w:drawing>
      </w:r>
    </w:p>
    <w:p w14:paraId="247D12D0" w14:textId="6F27CB52" w:rsidR="00C713CA" w:rsidRPr="00C713CA" w:rsidRDefault="00C713CA" w:rsidP="00C713CA">
      <w:pPr>
        <w:pStyle w:val="Caption"/>
        <w:jc w:val="center"/>
      </w:pPr>
      <w:r>
        <w:t xml:space="preserve">Hình </w:t>
      </w:r>
      <w:r>
        <w:fldChar w:fldCharType="begin"/>
      </w:r>
      <w:r>
        <w:instrText xml:space="preserve"> SEQ Hình \* ARABIC </w:instrText>
      </w:r>
      <w:r>
        <w:fldChar w:fldCharType="separate"/>
      </w:r>
      <w:r>
        <w:rPr>
          <w:noProof/>
        </w:rPr>
        <w:t>57</w:t>
      </w:r>
      <w:r>
        <w:rPr>
          <w:noProof/>
        </w:rPr>
        <w:fldChar w:fldCharType="end"/>
      </w:r>
      <w:r>
        <w:t xml:space="preserve">. Sequence </w:t>
      </w:r>
      <w:r w:rsidR="002619CF">
        <w:t>Nhập Hàng</w:t>
      </w:r>
    </w:p>
    <w:p w14:paraId="131DAA78" w14:textId="41AB8395" w:rsidR="007B6473" w:rsidRDefault="00646F9F" w:rsidP="00EF080D">
      <w:pPr>
        <w:pStyle w:val="top1"/>
      </w:pPr>
      <w:bookmarkStart w:id="363" w:name="_Toc146233596"/>
      <w:bookmarkStart w:id="364" w:name="_Toc146318046"/>
      <w:bookmarkStart w:id="365" w:name="_Toc152431218"/>
      <w:bookmarkStart w:id="366" w:name="_Toc153383801"/>
      <w:r>
        <w:t>CÁC THÔNG TIN HỖ TRỢ KHÁC</w:t>
      </w:r>
      <w:bookmarkEnd w:id="363"/>
      <w:bookmarkEnd w:id="364"/>
      <w:bookmarkEnd w:id="365"/>
      <w:bookmarkEnd w:id="366"/>
    </w:p>
    <w:sectPr w:rsidR="007B6473">
      <w:footerReference w:type="default" r:id="rId72"/>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82BCC" w14:textId="77777777" w:rsidR="003C29E8" w:rsidRDefault="003C29E8">
      <w:pPr>
        <w:spacing w:after="0" w:line="240" w:lineRule="auto"/>
      </w:pPr>
      <w:r>
        <w:separator/>
      </w:r>
    </w:p>
  </w:endnote>
  <w:endnote w:type="continuationSeparator" w:id="0">
    <w:p w14:paraId="7832D08D" w14:textId="77777777" w:rsidR="003C29E8" w:rsidRDefault="003C29E8">
      <w:pPr>
        <w:spacing w:after="0" w:line="240" w:lineRule="auto"/>
      </w:pPr>
      <w:r>
        <w:continuationSeparator/>
      </w:r>
    </w:p>
  </w:endnote>
  <w:endnote w:type="continuationNotice" w:id="1">
    <w:p w14:paraId="1C822177" w14:textId="77777777" w:rsidR="003C29E8" w:rsidRDefault="003C29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6FE09" w14:textId="57436D40" w:rsidR="007B6473" w:rsidRDefault="00646F9F">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Tài liệu đặc tả ứng dụng – </w:t>
    </w:r>
    <w:r w:rsidR="00E16A41">
      <w:rPr>
        <w:rFonts w:ascii="Times New Roman" w:eastAsia="Times New Roman" w:hAnsi="Times New Roman" w:cs="Times New Roman"/>
        <w:i/>
        <w:color w:val="000000"/>
        <w:sz w:val="26"/>
        <w:szCs w:val="26"/>
      </w:rPr>
      <w:t>V</w:t>
    </w:r>
    <w:r w:rsidR="000244CF">
      <w:rPr>
        <w:rFonts w:ascii="Times New Roman" w:eastAsia="Times New Roman" w:hAnsi="Times New Roman" w:cs="Times New Roman"/>
        <w:i/>
        <w:color w:val="000000"/>
        <w:sz w:val="26"/>
        <w:szCs w:val="26"/>
      </w:rPr>
      <w:t>2</w:t>
    </w:r>
    <w:r>
      <w:rPr>
        <w:rFonts w:ascii="Times New Roman" w:eastAsia="Times New Roman" w:hAnsi="Times New Roman" w:cs="Times New Roman"/>
        <w:i/>
        <w:color w:val="000000"/>
        <w:sz w:val="26"/>
        <w:szCs w:val="26"/>
      </w:rPr>
      <w:t>.0</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B51353">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114300" distR="114300" simplePos="0" relativeHeight="251658240" behindDoc="0" locked="0" layoutInCell="1" hidden="0" allowOverlap="1" wp14:anchorId="76108538" wp14:editId="72D39DF1">
              <wp:simplePos x="0" y="0"/>
              <wp:positionH relativeFrom="column">
                <wp:posOffset>-50799</wp:posOffset>
              </wp:positionH>
              <wp:positionV relativeFrom="paragraph">
                <wp:posOffset>0</wp:posOffset>
              </wp:positionV>
              <wp:extent cx="0" cy="12700"/>
              <wp:effectExtent l="0" t="0" r="0" b="0"/>
              <wp:wrapNone/>
              <wp:docPr id="1911386082" name="Straight Arrow Connector 1911386082"/>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rto="http://schemas.microsoft.com/office/word/2006/arto" xmlns:a="http://schemas.openxmlformats.org/drawingml/2006/main" xmlns:w16du="http://schemas.microsoft.com/office/word/2023/wordml/word16du">
          <w:pict w14:anchorId="3B4BA361">
            <v:shapetype id="_x0000_t32" coordsize="21600,21600" o:oned="t" filled="f" o:spt="32" path="m,l21600,21600e" w14:anchorId="4BB2ADD6">
              <v:path fillok="f" arrowok="t" o:connecttype="none"/>
              <o:lock v:ext="edit" shapetype="t"/>
            </v:shapetype>
            <v:shape id="Straight Arrow Connector 1911386082" style="position:absolute;margin-left:-4pt;margin-top:0;width:0;height:1pt;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">
              <v:stroke joinstyle="miter" startarrowwidth="narrow" startarrowlength="short" endarrowwidth="narrow" endarrowlength="short"/>
            </v:shape>
          </w:pict>
        </mc:Fallback>
      </mc:AlternateContent>
    </w:r>
  </w:p>
  <w:p w14:paraId="699C6001" w14:textId="77777777" w:rsidR="007B6473" w:rsidRDefault="007B647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7AD1A" w14:textId="77777777" w:rsidR="003C29E8" w:rsidRDefault="003C29E8">
      <w:pPr>
        <w:spacing w:after="0" w:line="240" w:lineRule="auto"/>
      </w:pPr>
      <w:r>
        <w:separator/>
      </w:r>
    </w:p>
  </w:footnote>
  <w:footnote w:type="continuationSeparator" w:id="0">
    <w:p w14:paraId="4EFCB3C8" w14:textId="77777777" w:rsidR="003C29E8" w:rsidRDefault="003C29E8">
      <w:pPr>
        <w:spacing w:after="0" w:line="240" w:lineRule="auto"/>
      </w:pPr>
      <w:r>
        <w:continuationSeparator/>
      </w:r>
    </w:p>
  </w:footnote>
  <w:footnote w:type="continuationNotice" w:id="1">
    <w:p w14:paraId="76E5493F" w14:textId="77777777" w:rsidR="003C29E8" w:rsidRDefault="003C29E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94B"/>
    <w:multiLevelType w:val="multilevel"/>
    <w:tmpl w:val="205CF26A"/>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1" w15:restartNumberingAfterBreak="0">
    <w:nsid w:val="017F1910"/>
    <w:multiLevelType w:val="multilevel"/>
    <w:tmpl w:val="71541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EE042F"/>
    <w:multiLevelType w:val="multilevel"/>
    <w:tmpl w:val="6D68D1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4571AD1"/>
    <w:multiLevelType w:val="hybridMultilevel"/>
    <w:tmpl w:val="BAA28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6650DB"/>
    <w:multiLevelType w:val="multilevel"/>
    <w:tmpl w:val="B2BA0198"/>
    <w:lvl w:ilvl="0">
      <w:start w:val="1"/>
      <w:numFmt w:val="decimal"/>
      <w:pStyle w:val="H1"/>
      <w:lvlText w:val="%1."/>
      <w:lvlJc w:val="left"/>
      <w:pPr>
        <w:ind w:left="360" w:hanging="360"/>
      </w:pPr>
      <w:rPr>
        <w:rFonts w:hint="default"/>
      </w:rPr>
    </w:lvl>
    <w:lvl w:ilvl="1">
      <w:start w:val="1"/>
      <w:numFmt w:val="decimal"/>
      <w:pStyle w:val="H2"/>
      <w:lvlText w:val="%1.%2."/>
      <w:lvlJc w:val="left"/>
      <w:pPr>
        <w:ind w:left="1080" w:hanging="360"/>
      </w:pPr>
      <w:rPr>
        <w:rFonts w:hint="default"/>
      </w:rPr>
    </w:lvl>
    <w:lvl w:ilvl="2">
      <w:start w:val="1"/>
      <w:numFmt w:val="decimal"/>
      <w:pStyle w:val="H3"/>
      <w:lvlText w:val="%1.%2.%3"/>
      <w:lvlJc w:val="right"/>
      <w:pPr>
        <w:ind w:left="-474" w:hanging="180"/>
      </w:p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1E136A87"/>
    <w:multiLevelType w:val="multilevel"/>
    <w:tmpl w:val="F5B6F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03B0C6A"/>
    <w:multiLevelType w:val="multilevel"/>
    <w:tmpl w:val="DEF4E31A"/>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7" w15:restartNumberingAfterBreak="0">
    <w:nsid w:val="45DE19A8"/>
    <w:multiLevelType w:val="hybridMultilevel"/>
    <w:tmpl w:val="E4EA6EBE"/>
    <w:lvl w:ilvl="0" w:tplc="8168EC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26683E"/>
    <w:multiLevelType w:val="multilevel"/>
    <w:tmpl w:val="56B0FD68"/>
    <w:lvl w:ilvl="0">
      <w:start w:val="1"/>
      <w:numFmt w:val="decimal"/>
      <w:pStyle w:val="flow"/>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CE828BA"/>
    <w:multiLevelType w:val="multilevel"/>
    <w:tmpl w:val="1E6A1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1C06C2"/>
    <w:multiLevelType w:val="hybridMultilevel"/>
    <w:tmpl w:val="FFFFFFFF"/>
    <w:lvl w:ilvl="0" w:tplc="EB4C41C4">
      <w:start w:val="1"/>
      <w:numFmt w:val="decimal"/>
      <w:lvlText w:val="%1."/>
      <w:lvlJc w:val="left"/>
      <w:pPr>
        <w:ind w:left="720" w:hanging="360"/>
      </w:pPr>
    </w:lvl>
    <w:lvl w:ilvl="1" w:tplc="8D846936">
      <w:start w:val="1"/>
      <w:numFmt w:val="lowerLetter"/>
      <w:lvlText w:val="%2."/>
      <w:lvlJc w:val="left"/>
      <w:pPr>
        <w:ind w:left="1440" w:hanging="360"/>
      </w:pPr>
    </w:lvl>
    <w:lvl w:ilvl="2" w:tplc="983E2BFC">
      <w:start w:val="1"/>
      <w:numFmt w:val="lowerRoman"/>
      <w:lvlText w:val="%3."/>
      <w:lvlJc w:val="right"/>
      <w:pPr>
        <w:ind w:left="2160" w:hanging="180"/>
      </w:pPr>
    </w:lvl>
    <w:lvl w:ilvl="3" w:tplc="D6F4FAD4">
      <w:start w:val="1"/>
      <w:numFmt w:val="decimal"/>
      <w:lvlText w:val="%4."/>
      <w:lvlJc w:val="left"/>
      <w:pPr>
        <w:ind w:left="2880" w:hanging="360"/>
      </w:pPr>
    </w:lvl>
    <w:lvl w:ilvl="4" w:tplc="4B38FE74">
      <w:start w:val="1"/>
      <w:numFmt w:val="lowerLetter"/>
      <w:lvlText w:val="%5."/>
      <w:lvlJc w:val="left"/>
      <w:pPr>
        <w:ind w:left="3600" w:hanging="360"/>
      </w:pPr>
    </w:lvl>
    <w:lvl w:ilvl="5" w:tplc="509000E0">
      <w:start w:val="1"/>
      <w:numFmt w:val="lowerRoman"/>
      <w:lvlText w:val="%6."/>
      <w:lvlJc w:val="right"/>
      <w:pPr>
        <w:ind w:left="4320" w:hanging="180"/>
      </w:pPr>
    </w:lvl>
    <w:lvl w:ilvl="6" w:tplc="E4E85E48">
      <w:start w:val="1"/>
      <w:numFmt w:val="decimal"/>
      <w:lvlText w:val="%7."/>
      <w:lvlJc w:val="left"/>
      <w:pPr>
        <w:ind w:left="5040" w:hanging="360"/>
      </w:pPr>
    </w:lvl>
    <w:lvl w:ilvl="7" w:tplc="80804610">
      <w:start w:val="1"/>
      <w:numFmt w:val="lowerLetter"/>
      <w:lvlText w:val="%8."/>
      <w:lvlJc w:val="left"/>
      <w:pPr>
        <w:ind w:left="5760" w:hanging="360"/>
      </w:pPr>
    </w:lvl>
    <w:lvl w:ilvl="8" w:tplc="2C52AF76">
      <w:start w:val="1"/>
      <w:numFmt w:val="lowerRoman"/>
      <w:lvlText w:val="%9."/>
      <w:lvlJc w:val="right"/>
      <w:pPr>
        <w:ind w:left="6480" w:hanging="180"/>
      </w:pPr>
    </w:lvl>
  </w:abstractNum>
  <w:abstractNum w:abstractNumId="11" w15:restartNumberingAfterBreak="0">
    <w:nsid w:val="660761EE"/>
    <w:multiLevelType w:val="hybridMultilevel"/>
    <w:tmpl w:val="8692F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F71F9B"/>
    <w:multiLevelType w:val="multilevel"/>
    <w:tmpl w:val="6B3C57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5C43E19"/>
    <w:multiLevelType w:val="multilevel"/>
    <w:tmpl w:val="CBE81E9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Restart w:val="1"/>
      <w:lvlText w:val="%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70268E0"/>
    <w:multiLevelType w:val="multilevel"/>
    <w:tmpl w:val="DB84E9D8"/>
    <w:lvl w:ilvl="0">
      <w:start w:val="1"/>
      <w:numFmt w:val="decimal"/>
      <w:lvlText w:val="%1."/>
      <w:lvlJc w:val="left"/>
      <w:pPr>
        <w:ind w:left="0" w:firstLine="0"/>
      </w:pPr>
      <w:rPr>
        <w:b/>
        <w:bCs/>
      </w:rPr>
    </w:lvl>
    <w:lvl w:ilvl="1">
      <w:start w:val="1"/>
      <w:numFmt w:val="decimal"/>
      <w:lvlText w:val="%1.%2"/>
      <w:lvlJc w:val="left"/>
      <w:pPr>
        <w:ind w:left="0" w:firstLine="0"/>
      </w:pPr>
      <w:rPr>
        <w:b/>
        <w:bCs/>
      </w:rPr>
    </w:lvl>
    <w:lvl w:ilvl="2">
      <w:start w:val="1"/>
      <w:numFmt w:val="decimal"/>
      <w:pStyle w:val="H4"/>
      <w:lvlText w:val="%1.%2.%3"/>
      <w:lvlJc w:val="left"/>
      <w:pPr>
        <w:ind w:left="0" w:firstLine="0"/>
      </w:pPr>
      <w:rPr>
        <w:b/>
        <w:bCs/>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16cid:durableId="1585262862">
    <w:abstractNumId w:val="0"/>
  </w:num>
  <w:num w:numId="2" w16cid:durableId="1922710757">
    <w:abstractNumId w:val="1"/>
  </w:num>
  <w:num w:numId="3" w16cid:durableId="926889103">
    <w:abstractNumId w:val="9"/>
  </w:num>
  <w:num w:numId="4" w16cid:durableId="1653439085">
    <w:abstractNumId w:val="2"/>
  </w:num>
  <w:num w:numId="5" w16cid:durableId="22364150">
    <w:abstractNumId w:val="6"/>
  </w:num>
  <w:num w:numId="6" w16cid:durableId="13774002">
    <w:abstractNumId w:val="12"/>
  </w:num>
  <w:num w:numId="7" w16cid:durableId="1388604643">
    <w:abstractNumId w:val="5"/>
  </w:num>
  <w:num w:numId="8" w16cid:durableId="28068293">
    <w:abstractNumId w:val="14"/>
  </w:num>
  <w:num w:numId="9" w16cid:durableId="1592348081">
    <w:abstractNumId w:val="7"/>
  </w:num>
  <w:num w:numId="10" w16cid:durableId="1703480042">
    <w:abstractNumId w:val="3"/>
  </w:num>
  <w:num w:numId="11" w16cid:durableId="458183810">
    <w:abstractNumId w:val="8"/>
  </w:num>
  <w:num w:numId="12" w16cid:durableId="1841237434">
    <w:abstractNumId w:val="11"/>
  </w:num>
  <w:num w:numId="13" w16cid:durableId="613442110">
    <w:abstractNumId w:val="8"/>
    <w:lvlOverride w:ilvl="0">
      <w:startOverride w:val="1"/>
    </w:lvlOverride>
  </w:num>
  <w:num w:numId="14" w16cid:durableId="209416215">
    <w:abstractNumId w:val="8"/>
    <w:lvlOverride w:ilvl="0">
      <w:startOverride w:val="1"/>
    </w:lvlOverride>
  </w:num>
  <w:num w:numId="15" w16cid:durableId="1799520058">
    <w:abstractNumId w:val="10"/>
  </w:num>
  <w:num w:numId="16" w16cid:durableId="940991679">
    <w:abstractNumId w:val="13"/>
  </w:num>
  <w:num w:numId="17" w16cid:durableId="1786995973">
    <w:abstractNumId w:val="4"/>
  </w:num>
  <w:num w:numId="18" w16cid:durableId="1696619096">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75675761">
    <w:abstractNumId w:val="4"/>
    <w:lvlOverride w:ilvl="0">
      <w:startOverride w:val="6"/>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473"/>
    <w:rsid w:val="00000B87"/>
    <w:rsid w:val="00000D6D"/>
    <w:rsid w:val="00000DA2"/>
    <w:rsid w:val="00002656"/>
    <w:rsid w:val="000028DA"/>
    <w:rsid w:val="00002CFD"/>
    <w:rsid w:val="000036F5"/>
    <w:rsid w:val="00003D62"/>
    <w:rsid w:val="00004298"/>
    <w:rsid w:val="00004500"/>
    <w:rsid w:val="000045AC"/>
    <w:rsid w:val="00004BAF"/>
    <w:rsid w:val="00005A60"/>
    <w:rsid w:val="00005D12"/>
    <w:rsid w:val="00005F58"/>
    <w:rsid w:val="00007228"/>
    <w:rsid w:val="00007304"/>
    <w:rsid w:val="00007513"/>
    <w:rsid w:val="00007868"/>
    <w:rsid w:val="00007AF4"/>
    <w:rsid w:val="00007C50"/>
    <w:rsid w:val="00007D74"/>
    <w:rsid w:val="00007FBD"/>
    <w:rsid w:val="000104FD"/>
    <w:rsid w:val="00010D15"/>
    <w:rsid w:val="000121A0"/>
    <w:rsid w:val="00012682"/>
    <w:rsid w:val="00012B4D"/>
    <w:rsid w:val="00012DD0"/>
    <w:rsid w:val="00012EAF"/>
    <w:rsid w:val="000130F6"/>
    <w:rsid w:val="00013241"/>
    <w:rsid w:val="00013600"/>
    <w:rsid w:val="00013A73"/>
    <w:rsid w:val="00013D52"/>
    <w:rsid w:val="00014D0C"/>
    <w:rsid w:val="00014D85"/>
    <w:rsid w:val="00015107"/>
    <w:rsid w:val="0001520B"/>
    <w:rsid w:val="00015C6C"/>
    <w:rsid w:val="00016156"/>
    <w:rsid w:val="00016718"/>
    <w:rsid w:val="00016C5E"/>
    <w:rsid w:val="00017741"/>
    <w:rsid w:val="000177C2"/>
    <w:rsid w:val="0001782C"/>
    <w:rsid w:val="00017D7C"/>
    <w:rsid w:val="0001C700"/>
    <w:rsid w:val="00020397"/>
    <w:rsid w:val="00020E8A"/>
    <w:rsid w:val="0002151F"/>
    <w:rsid w:val="00021AA3"/>
    <w:rsid w:val="00021C55"/>
    <w:rsid w:val="00021D62"/>
    <w:rsid w:val="0002313C"/>
    <w:rsid w:val="00023379"/>
    <w:rsid w:val="00023972"/>
    <w:rsid w:val="00023C83"/>
    <w:rsid w:val="00023CF1"/>
    <w:rsid w:val="000244CF"/>
    <w:rsid w:val="0002462A"/>
    <w:rsid w:val="00024855"/>
    <w:rsid w:val="000254CA"/>
    <w:rsid w:val="0002567F"/>
    <w:rsid w:val="00026935"/>
    <w:rsid w:val="00026BF7"/>
    <w:rsid w:val="00026DD4"/>
    <w:rsid w:val="00027B63"/>
    <w:rsid w:val="00027CF9"/>
    <w:rsid w:val="00027E7E"/>
    <w:rsid w:val="000303B8"/>
    <w:rsid w:val="00030AF8"/>
    <w:rsid w:val="00030D6F"/>
    <w:rsid w:val="000317B3"/>
    <w:rsid w:val="00031E8E"/>
    <w:rsid w:val="000321FB"/>
    <w:rsid w:val="0003225E"/>
    <w:rsid w:val="000325E0"/>
    <w:rsid w:val="00032A4F"/>
    <w:rsid w:val="00032AF4"/>
    <w:rsid w:val="00033CF1"/>
    <w:rsid w:val="00033F16"/>
    <w:rsid w:val="00034405"/>
    <w:rsid w:val="0003440C"/>
    <w:rsid w:val="000345E2"/>
    <w:rsid w:val="00035CE5"/>
    <w:rsid w:val="000361AE"/>
    <w:rsid w:val="00036EDC"/>
    <w:rsid w:val="000374A0"/>
    <w:rsid w:val="00037500"/>
    <w:rsid w:val="00037840"/>
    <w:rsid w:val="00040649"/>
    <w:rsid w:val="00041562"/>
    <w:rsid w:val="00041582"/>
    <w:rsid w:val="00041D32"/>
    <w:rsid w:val="00041E36"/>
    <w:rsid w:val="000420ED"/>
    <w:rsid w:val="000425BB"/>
    <w:rsid w:val="000428E5"/>
    <w:rsid w:val="00042945"/>
    <w:rsid w:val="000432C0"/>
    <w:rsid w:val="00043A1A"/>
    <w:rsid w:val="00043E74"/>
    <w:rsid w:val="00044BEF"/>
    <w:rsid w:val="000464C0"/>
    <w:rsid w:val="0004666D"/>
    <w:rsid w:val="00047BD0"/>
    <w:rsid w:val="00051322"/>
    <w:rsid w:val="00051D58"/>
    <w:rsid w:val="0005243A"/>
    <w:rsid w:val="0005269B"/>
    <w:rsid w:val="00052768"/>
    <w:rsid w:val="00052CA6"/>
    <w:rsid w:val="00053424"/>
    <w:rsid w:val="00053E9C"/>
    <w:rsid w:val="00054357"/>
    <w:rsid w:val="000544E7"/>
    <w:rsid w:val="000547D4"/>
    <w:rsid w:val="00054880"/>
    <w:rsid w:val="000554E4"/>
    <w:rsid w:val="000554F5"/>
    <w:rsid w:val="00055825"/>
    <w:rsid w:val="00055F89"/>
    <w:rsid w:val="0005656D"/>
    <w:rsid w:val="00057B61"/>
    <w:rsid w:val="00057E2C"/>
    <w:rsid w:val="00060204"/>
    <w:rsid w:val="000603DE"/>
    <w:rsid w:val="00062419"/>
    <w:rsid w:val="000625BD"/>
    <w:rsid w:val="00062AE9"/>
    <w:rsid w:val="0006365D"/>
    <w:rsid w:val="00063F1A"/>
    <w:rsid w:val="00064286"/>
    <w:rsid w:val="00064F1D"/>
    <w:rsid w:val="00064F7F"/>
    <w:rsid w:val="00065392"/>
    <w:rsid w:val="00065A68"/>
    <w:rsid w:val="0006666C"/>
    <w:rsid w:val="00066BA1"/>
    <w:rsid w:val="0006741A"/>
    <w:rsid w:val="00067953"/>
    <w:rsid w:val="00067CE1"/>
    <w:rsid w:val="00070033"/>
    <w:rsid w:val="00070C05"/>
    <w:rsid w:val="00070DCE"/>
    <w:rsid w:val="000710C4"/>
    <w:rsid w:val="0007142E"/>
    <w:rsid w:val="0007182D"/>
    <w:rsid w:val="0007186C"/>
    <w:rsid w:val="00071F02"/>
    <w:rsid w:val="00072742"/>
    <w:rsid w:val="00072AE2"/>
    <w:rsid w:val="000734D7"/>
    <w:rsid w:val="000737CA"/>
    <w:rsid w:val="000738F1"/>
    <w:rsid w:val="00073906"/>
    <w:rsid w:val="000739FE"/>
    <w:rsid w:val="00073D5D"/>
    <w:rsid w:val="0007450A"/>
    <w:rsid w:val="00074A86"/>
    <w:rsid w:val="0007514E"/>
    <w:rsid w:val="00075178"/>
    <w:rsid w:val="000751A8"/>
    <w:rsid w:val="00075663"/>
    <w:rsid w:val="000759D0"/>
    <w:rsid w:val="00075F08"/>
    <w:rsid w:val="00076094"/>
    <w:rsid w:val="00076835"/>
    <w:rsid w:val="0007781E"/>
    <w:rsid w:val="00077906"/>
    <w:rsid w:val="00077A99"/>
    <w:rsid w:val="00080CFA"/>
    <w:rsid w:val="00080E0B"/>
    <w:rsid w:val="000814B0"/>
    <w:rsid w:val="00081AF8"/>
    <w:rsid w:val="00082B3E"/>
    <w:rsid w:val="00082B3F"/>
    <w:rsid w:val="00082D10"/>
    <w:rsid w:val="00082E96"/>
    <w:rsid w:val="0008309C"/>
    <w:rsid w:val="0008375E"/>
    <w:rsid w:val="000837F0"/>
    <w:rsid w:val="00083A16"/>
    <w:rsid w:val="00083BB6"/>
    <w:rsid w:val="0008408F"/>
    <w:rsid w:val="0008500E"/>
    <w:rsid w:val="000856BE"/>
    <w:rsid w:val="000858B4"/>
    <w:rsid w:val="00085C9C"/>
    <w:rsid w:val="00085F39"/>
    <w:rsid w:val="00086654"/>
    <w:rsid w:val="00087E81"/>
    <w:rsid w:val="00087FBD"/>
    <w:rsid w:val="0009028A"/>
    <w:rsid w:val="000905FC"/>
    <w:rsid w:val="0009070C"/>
    <w:rsid w:val="00090B6A"/>
    <w:rsid w:val="0009178E"/>
    <w:rsid w:val="00092A0A"/>
    <w:rsid w:val="000935EB"/>
    <w:rsid w:val="000937EF"/>
    <w:rsid w:val="00093B7C"/>
    <w:rsid w:val="0009502B"/>
    <w:rsid w:val="000956E5"/>
    <w:rsid w:val="00095FD7"/>
    <w:rsid w:val="00096267"/>
    <w:rsid w:val="000962CD"/>
    <w:rsid w:val="00096790"/>
    <w:rsid w:val="0009689B"/>
    <w:rsid w:val="000A04C5"/>
    <w:rsid w:val="000A07F5"/>
    <w:rsid w:val="000A090E"/>
    <w:rsid w:val="000A10A0"/>
    <w:rsid w:val="000A12A4"/>
    <w:rsid w:val="000A152F"/>
    <w:rsid w:val="000A17D0"/>
    <w:rsid w:val="000A1BE5"/>
    <w:rsid w:val="000A1D82"/>
    <w:rsid w:val="000A1F5A"/>
    <w:rsid w:val="000A2959"/>
    <w:rsid w:val="000A29BA"/>
    <w:rsid w:val="000A3380"/>
    <w:rsid w:val="000A3383"/>
    <w:rsid w:val="000A38A6"/>
    <w:rsid w:val="000A3A22"/>
    <w:rsid w:val="000A43E3"/>
    <w:rsid w:val="000A45FD"/>
    <w:rsid w:val="000A488F"/>
    <w:rsid w:val="000A50A9"/>
    <w:rsid w:val="000A53A9"/>
    <w:rsid w:val="000A58D5"/>
    <w:rsid w:val="000A6BF7"/>
    <w:rsid w:val="000A75F6"/>
    <w:rsid w:val="000A7710"/>
    <w:rsid w:val="000A77C7"/>
    <w:rsid w:val="000A7A64"/>
    <w:rsid w:val="000A7DC6"/>
    <w:rsid w:val="000A7EF1"/>
    <w:rsid w:val="000B049C"/>
    <w:rsid w:val="000B07E0"/>
    <w:rsid w:val="000B0B0B"/>
    <w:rsid w:val="000B125F"/>
    <w:rsid w:val="000B13CC"/>
    <w:rsid w:val="000B146D"/>
    <w:rsid w:val="000B196B"/>
    <w:rsid w:val="000B1A85"/>
    <w:rsid w:val="000B20E5"/>
    <w:rsid w:val="000B2575"/>
    <w:rsid w:val="000B2A88"/>
    <w:rsid w:val="000B337D"/>
    <w:rsid w:val="000B36BB"/>
    <w:rsid w:val="000B4316"/>
    <w:rsid w:val="000B463A"/>
    <w:rsid w:val="000B495F"/>
    <w:rsid w:val="000B4B71"/>
    <w:rsid w:val="000B4D5A"/>
    <w:rsid w:val="000B50BE"/>
    <w:rsid w:val="000B514D"/>
    <w:rsid w:val="000B5CBB"/>
    <w:rsid w:val="000B630D"/>
    <w:rsid w:val="000B67E1"/>
    <w:rsid w:val="000B6CD2"/>
    <w:rsid w:val="000B6E60"/>
    <w:rsid w:val="000B71D5"/>
    <w:rsid w:val="000B77DC"/>
    <w:rsid w:val="000B7D17"/>
    <w:rsid w:val="000B7DA3"/>
    <w:rsid w:val="000B7EE3"/>
    <w:rsid w:val="000B7F91"/>
    <w:rsid w:val="000C0153"/>
    <w:rsid w:val="000C05E8"/>
    <w:rsid w:val="000C098D"/>
    <w:rsid w:val="000C0ABF"/>
    <w:rsid w:val="000C0FB1"/>
    <w:rsid w:val="000C1005"/>
    <w:rsid w:val="000C283B"/>
    <w:rsid w:val="000C2A28"/>
    <w:rsid w:val="000C2A2A"/>
    <w:rsid w:val="000C2AA9"/>
    <w:rsid w:val="000C3013"/>
    <w:rsid w:val="000C3304"/>
    <w:rsid w:val="000C3686"/>
    <w:rsid w:val="000C3774"/>
    <w:rsid w:val="000C3779"/>
    <w:rsid w:val="000C3B92"/>
    <w:rsid w:val="000C3BF2"/>
    <w:rsid w:val="000C3FD5"/>
    <w:rsid w:val="000C4572"/>
    <w:rsid w:val="000C48E7"/>
    <w:rsid w:val="000C4BA3"/>
    <w:rsid w:val="000C5A18"/>
    <w:rsid w:val="000C5ACF"/>
    <w:rsid w:val="000C5B88"/>
    <w:rsid w:val="000C62D1"/>
    <w:rsid w:val="000C6821"/>
    <w:rsid w:val="000C69A4"/>
    <w:rsid w:val="000C7478"/>
    <w:rsid w:val="000C7555"/>
    <w:rsid w:val="000C7AE9"/>
    <w:rsid w:val="000C7D71"/>
    <w:rsid w:val="000C7E4C"/>
    <w:rsid w:val="000C7EEA"/>
    <w:rsid w:val="000D0609"/>
    <w:rsid w:val="000D0ABB"/>
    <w:rsid w:val="000D0D61"/>
    <w:rsid w:val="000D11A7"/>
    <w:rsid w:val="000D13B4"/>
    <w:rsid w:val="000D1514"/>
    <w:rsid w:val="000D1CDF"/>
    <w:rsid w:val="000D2CB3"/>
    <w:rsid w:val="000D2DEE"/>
    <w:rsid w:val="000D33CA"/>
    <w:rsid w:val="000D3963"/>
    <w:rsid w:val="000D44DF"/>
    <w:rsid w:val="000D48BD"/>
    <w:rsid w:val="000D4A67"/>
    <w:rsid w:val="000D4ED1"/>
    <w:rsid w:val="000D5D45"/>
    <w:rsid w:val="000D6667"/>
    <w:rsid w:val="000D6F9E"/>
    <w:rsid w:val="000D74C2"/>
    <w:rsid w:val="000D757B"/>
    <w:rsid w:val="000E053E"/>
    <w:rsid w:val="000E0D19"/>
    <w:rsid w:val="000E0EA1"/>
    <w:rsid w:val="000E0EAC"/>
    <w:rsid w:val="000E10BF"/>
    <w:rsid w:val="000E18B9"/>
    <w:rsid w:val="000E22D6"/>
    <w:rsid w:val="000E3C93"/>
    <w:rsid w:val="000E3CC0"/>
    <w:rsid w:val="000E416D"/>
    <w:rsid w:val="000E4804"/>
    <w:rsid w:val="000E4ED2"/>
    <w:rsid w:val="000E58A2"/>
    <w:rsid w:val="000E5B15"/>
    <w:rsid w:val="000E6246"/>
    <w:rsid w:val="000E6760"/>
    <w:rsid w:val="000E67EE"/>
    <w:rsid w:val="000E6AA9"/>
    <w:rsid w:val="000E6D1D"/>
    <w:rsid w:val="000E6F56"/>
    <w:rsid w:val="000E7BD1"/>
    <w:rsid w:val="000E7EA8"/>
    <w:rsid w:val="000F0298"/>
    <w:rsid w:val="000F09BD"/>
    <w:rsid w:val="000F0AB1"/>
    <w:rsid w:val="000F11FA"/>
    <w:rsid w:val="000F14BF"/>
    <w:rsid w:val="000F184D"/>
    <w:rsid w:val="000F23C9"/>
    <w:rsid w:val="000F268D"/>
    <w:rsid w:val="000F2AC9"/>
    <w:rsid w:val="000F2AFA"/>
    <w:rsid w:val="000F3C58"/>
    <w:rsid w:val="000F3D71"/>
    <w:rsid w:val="000F433F"/>
    <w:rsid w:val="000F4751"/>
    <w:rsid w:val="000F47BE"/>
    <w:rsid w:val="000F4951"/>
    <w:rsid w:val="000F4E6A"/>
    <w:rsid w:val="000F4EDF"/>
    <w:rsid w:val="000F5655"/>
    <w:rsid w:val="000F63B8"/>
    <w:rsid w:val="000F6529"/>
    <w:rsid w:val="000F7352"/>
    <w:rsid w:val="0010060A"/>
    <w:rsid w:val="00100A3F"/>
    <w:rsid w:val="00100DD6"/>
    <w:rsid w:val="001021C1"/>
    <w:rsid w:val="0010403B"/>
    <w:rsid w:val="001042E5"/>
    <w:rsid w:val="0010433C"/>
    <w:rsid w:val="001046DF"/>
    <w:rsid w:val="00104791"/>
    <w:rsid w:val="0010495A"/>
    <w:rsid w:val="001049B7"/>
    <w:rsid w:val="00105652"/>
    <w:rsid w:val="00105842"/>
    <w:rsid w:val="00105F5A"/>
    <w:rsid w:val="0010627F"/>
    <w:rsid w:val="00106AFB"/>
    <w:rsid w:val="001070AE"/>
    <w:rsid w:val="00107C2F"/>
    <w:rsid w:val="001102F2"/>
    <w:rsid w:val="001111BA"/>
    <w:rsid w:val="00112061"/>
    <w:rsid w:val="00112476"/>
    <w:rsid w:val="00112564"/>
    <w:rsid w:val="001128B9"/>
    <w:rsid w:val="00112F27"/>
    <w:rsid w:val="00113543"/>
    <w:rsid w:val="001136B9"/>
    <w:rsid w:val="001143ED"/>
    <w:rsid w:val="0011451B"/>
    <w:rsid w:val="001145F9"/>
    <w:rsid w:val="001155CD"/>
    <w:rsid w:val="001156B2"/>
    <w:rsid w:val="00115A41"/>
    <w:rsid w:val="0011631D"/>
    <w:rsid w:val="0011651A"/>
    <w:rsid w:val="00116807"/>
    <w:rsid w:val="00116D0F"/>
    <w:rsid w:val="00116E9D"/>
    <w:rsid w:val="001170C8"/>
    <w:rsid w:val="001171C8"/>
    <w:rsid w:val="00117517"/>
    <w:rsid w:val="00117DAF"/>
    <w:rsid w:val="00117DEF"/>
    <w:rsid w:val="0012099B"/>
    <w:rsid w:val="00121058"/>
    <w:rsid w:val="00121182"/>
    <w:rsid w:val="001218C3"/>
    <w:rsid w:val="00122FE9"/>
    <w:rsid w:val="00123801"/>
    <w:rsid w:val="00124C7E"/>
    <w:rsid w:val="0012510F"/>
    <w:rsid w:val="001259AE"/>
    <w:rsid w:val="00125ADE"/>
    <w:rsid w:val="00125CDE"/>
    <w:rsid w:val="00125DCB"/>
    <w:rsid w:val="00125E9C"/>
    <w:rsid w:val="001268C3"/>
    <w:rsid w:val="00126965"/>
    <w:rsid w:val="001269AC"/>
    <w:rsid w:val="00126D87"/>
    <w:rsid w:val="00126D95"/>
    <w:rsid w:val="00126E7B"/>
    <w:rsid w:val="00127284"/>
    <w:rsid w:val="001275D7"/>
    <w:rsid w:val="001278BF"/>
    <w:rsid w:val="001278DA"/>
    <w:rsid w:val="00130CFA"/>
    <w:rsid w:val="001316D6"/>
    <w:rsid w:val="001319CC"/>
    <w:rsid w:val="00131AA5"/>
    <w:rsid w:val="00131DE8"/>
    <w:rsid w:val="00132048"/>
    <w:rsid w:val="0013233A"/>
    <w:rsid w:val="001323D1"/>
    <w:rsid w:val="00132585"/>
    <w:rsid w:val="00132EAE"/>
    <w:rsid w:val="00132EF0"/>
    <w:rsid w:val="00133457"/>
    <w:rsid w:val="00133546"/>
    <w:rsid w:val="00133939"/>
    <w:rsid w:val="00134185"/>
    <w:rsid w:val="001349F2"/>
    <w:rsid w:val="00134A6C"/>
    <w:rsid w:val="00134C67"/>
    <w:rsid w:val="00134CAB"/>
    <w:rsid w:val="001356D9"/>
    <w:rsid w:val="001357AB"/>
    <w:rsid w:val="00136270"/>
    <w:rsid w:val="00136A5B"/>
    <w:rsid w:val="00136D45"/>
    <w:rsid w:val="00136E65"/>
    <w:rsid w:val="00137DF0"/>
    <w:rsid w:val="0014010B"/>
    <w:rsid w:val="00140B9A"/>
    <w:rsid w:val="00140C1B"/>
    <w:rsid w:val="00140C2F"/>
    <w:rsid w:val="00140C7E"/>
    <w:rsid w:val="0014122A"/>
    <w:rsid w:val="0014226E"/>
    <w:rsid w:val="00142798"/>
    <w:rsid w:val="0014356A"/>
    <w:rsid w:val="001444E1"/>
    <w:rsid w:val="0014489E"/>
    <w:rsid w:val="00144A38"/>
    <w:rsid w:val="001458ED"/>
    <w:rsid w:val="00146175"/>
    <w:rsid w:val="001461E7"/>
    <w:rsid w:val="00146416"/>
    <w:rsid w:val="0014660F"/>
    <w:rsid w:val="001469F7"/>
    <w:rsid w:val="00146A7D"/>
    <w:rsid w:val="00146C7C"/>
    <w:rsid w:val="00146D96"/>
    <w:rsid w:val="001478FC"/>
    <w:rsid w:val="00147CD3"/>
    <w:rsid w:val="00150612"/>
    <w:rsid w:val="0015067A"/>
    <w:rsid w:val="00150910"/>
    <w:rsid w:val="00150FB8"/>
    <w:rsid w:val="0015123D"/>
    <w:rsid w:val="00151B98"/>
    <w:rsid w:val="00151BF1"/>
    <w:rsid w:val="00152538"/>
    <w:rsid w:val="00152A8D"/>
    <w:rsid w:val="00152E1B"/>
    <w:rsid w:val="00152F7D"/>
    <w:rsid w:val="00153322"/>
    <w:rsid w:val="001533B0"/>
    <w:rsid w:val="001534AD"/>
    <w:rsid w:val="001534C7"/>
    <w:rsid w:val="00153C2A"/>
    <w:rsid w:val="001544C4"/>
    <w:rsid w:val="00155387"/>
    <w:rsid w:val="00155706"/>
    <w:rsid w:val="00155742"/>
    <w:rsid w:val="0015608E"/>
    <w:rsid w:val="0015666E"/>
    <w:rsid w:val="0015691E"/>
    <w:rsid w:val="00156982"/>
    <w:rsid w:val="00156A95"/>
    <w:rsid w:val="00157075"/>
    <w:rsid w:val="001571E5"/>
    <w:rsid w:val="001601D7"/>
    <w:rsid w:val="00160F88"/>
    <w:rsid w:val="00161488"/>
    <w:rsid w:val="001617D0"/>
    <w:rsid w:val="00161871"/>
    <w:rsid w:val="00161BE2"/>
    <w:rsid w:val="00161CF7"/>
    <w:rsid w:val="00161F33"/>
    <w:rsid w:val="00162626"/>
    <w:rsid w:val="00163191"/>
    <w:rsid w:val="00163205"/>
    <w:rsid w:val="0016390E"/>
    <w:rsid w:val="00163955"/>
    <w:rsid w:val="00163BCA"/>
    <w:rsid w:val="001641A0"/>
    <w:rsid w:val="0016420E"/>
    <w:rsid w:val="00164B98"/>
    <w:rsid w:val="00164BB9"/>
    <w:rsid w:val="00164DAB"/>
    <w:rsid w:val="00164DBB"/>
    <w:rsid w:val="00165116"/>
    <w:rsid w:val="00165ADC"/>
    <w:rsid w:val="00165C62"/>
    <w:rsid w:val="00165E0B"/>
    <w:rsid w:val="0016611F"/>
    <w:rsid w:val="00166318"/>
    <w:rsid w:val="0016674C"/>
    <w:rsid w:val="0016695D"/>
    <w:rsid w:val="00166C16"/>
    <w:rsid w:val="00166E05"/>
    <w:rsid w:val="00167ED2"/>
    <w:rsid w:val="0017026B"/>
    <w:rsid w:val="00170361"/>
    <w:rsid w:val="001709E0"/>
    <w:rsid w:val="00171C2B"/>
    <w:rsid w:val="00172225"/>
    <w:rsid w:val="0017229C"/>
    <w:rsid w:val="00172760"/>
    <w:rsid w:val="00172C43"/>
    <w:rsid w:val="001735B1"/>
    <w:rsid w:val="00173C1A"/>
    <w:rsid w:val="00174634"/>
    <w:rsid w:val="00174E3B"/>
    <w:rsid w:val="00175A20"/>
    <w:rsid w:val="00175C7A"/>
    <w:rsid w:val="001760FC"/>
    <w:rsid w:val="00176E3C"/>
    <w:rsid w:val="00177280"/>
    <w:rsid w:val="0017753F"/>
    <w:rsid w:val="001779E4"/>
    <w:rsid w:val="0018016D"/>
    <w:rsid w:val="00180363"/>
    <w:rsid w:val="0018045D"/>
    <w:rsid w:val="001804E8"/>
    <w:rsid w:val="00180601"/>
    <w:rsid w:val="00180C4D"/>
    <w:rsid w:val="00180FEC"/>
    <w:rsid w:val="00181013"/>
    <w:rsid w:val="0018167B"/>
    <w:rsid w:val="00181FF2"/>
    <w:rsid w:val="001825A8"/>
    <w:rsid w:val="0018282B"/>
    <w:rsid w:val="00182FF2"/>
    <w:rsid w:val="00183355"/>
    <w:rsid w:val="00183759"/>
    <w:rsid w:val="00183EDA"/>
    <w:rsid w:val="00184560"/>
    <w:rsid w:val="001846BD"/>
    <w:rsid w:val="00184ABA"/>
    <w:rsid w:val="0018536B"/>
    <w:rsid w:val="00185FE5"/>
    <w:rsid w:val="00186593"/>
    <w:rsid w:val="00187082"/>
    <w:rsid w:val="0018713B"/>
    <w:rsid w:val="0018727F"/>
    <w:rsid w:val="00187EB0"/>
    <w:rsid w:val="00190003"/>
    <w:rsid w:val="00190EA2"/>
    <w:rsid w:val="001928BA"/>
    <w:rsid w:val="00192A3B"/>
    <w:rsid w:val="00192CF6"/>
    <w:rsid w:val="00192E00"/>
    <w:rsid w:val="00193537"/>
    <w:rsid w:val="00193DC8"/>
    <w:rsid w:val="0019428D"/>
    <w:rsid w:val="001942B3"/>
    <w:rsid w:val="001945D6"/>
    <w:rsid w:val="00194749"/>
    <w:rsid w:val="0019506C"/>
    <w:rsid w:val="0019515F"/>
    <w:rsid w:val="00195506"/>
    <w:rsid w:val="001957E8"/>
    <w:rsid w:val="00196ACB"/>
    <w:rsid w:val="00196C98"/>
    <w:rsid w:val="001970B1"/>
    <w:rsid w:val="00197268"/>
    <w:rsid w:val="001976F1"/>
    <w:rsid w:val="00197E41"/>
    <w:rsid w:val="00197FFD"/>
    <w:rsid w:val="001A03AD"/>
    <w:rsid w:val="001A10DB"/>
    <w:rsid w:val="001A16C6"/>
    <w:rsid w:val="001A16DF"/>
    <w:rsid w:val="001A1A07"/>
    <w:rsid w:val="001A1FF5"/>
    <w:rsid w:val="001A2AE3"/>
    <w:rsid w:val="001A2EA2"/>
    <w:rsid w:val="001A3AEF"/>
    <w:rsid w:val="001A3C3B"/>
    <w:rsid w:val="001A401D"/>
    <w:rsid w:val="001A4526"/>
    <w:rsid w:val="001A470A"/>
    <w:rsid w:val="001A49D6"/>
    <w:rsid w:val="001A4AEE"/>
    <w:rsid w:val="001A4BCE"/>
    <w:rsid w:val="001A54E2"/>
    <w:rsid w:val="001A5997"/>
    <w:rsid w:val="001A6082"/>
    <w:rsid w:val="001A67B8"/>
    <w:rsid w:val="001A67EA"/>
    <w:rsid w:val="001A67EB"/>
    <w:rsid w:val="001A6D94"/>
    <w:rsid w:val="001A6EA9"/>
    <w:rsid w:val="001B18CD"/>
    <w:rsid w:val="001B2390"/>
    <w:rsid w:val="001B265E"/>
    <w:rsid w:val="001B2DD2"/>
    <w:rsid w:val="001B2E87"/>
    <w:rsid w:val="001B4157"/>
    <w:rsid w:val="001B44F7"/>
    <w:rsid w:val="001B561F"/>
    <w:rsid w:val="001B595C"/>
    <w:rsid w:val="001B5D0B"/>
    <w:rsid w:val="001B667A"/>
    <w:rsid w:val="001B68F4"/>
    <w:rsid w:val="001B6BE4"/>
    <w:rsid w:val="001B76ED"/>
    <w:rsid w:val="001B789C"/>
    <w:rsid w:val="001BD15D"/>
    <w:rsid w:val="001C0780"/>
    <w:rsid w:val="001C0D4E"/>
    <w:rsid w:val="001C0FED"/>
    <w:rsid w:val="001C159D"/>
    <w:rsid w:val="001C15F7"/>
    <w:rsid w:val="001C1647"/>
    <w:rsid w:val="001C1B55"/>
    <w:rsid w:val="001C1DB9"/>
    <w:rsid w:val="001C2242"/>
    <w:rsid w:val="001C229D"/>
    <w:rsid w:val="001C2639"/>
    <w:rsid w:val="001C2836"/>
    <w:rsid w:val="001C299D"/>
    <w:rsid w:val="001C2C01"/>
    <w:rsid w:val="001C3046"/>
    <w:rsid w:val="001C3B36"/>
    <w:rsid w:val="001C3F78"/>
    <w:rsid w:val="001C420A"/>
    <w:rsid w:val="001C4608"/>
    <w:rsid w:val="001C4B67"/>
    <w:rsid w:val="001C4EE5"/>
    <w:rsid w:val="001C5F2E"/>
    <w:rsid w:val="001C6534"/>
    <w:rsid w:val="001C6CC6"/>
    <w:rsid w:val="001C6F6E"/>
    <w:rsid w:val="001C7145"/>
    <w:rsid w:val="001C72B1"/>
    <w:rsid w:val="001C75C7"/>
    <w:rsid w:val="001C7B03"/>
    <w:rsid w:val="001C7C0D"/>
    <w:rsid w:val="001D06EF"/>
    <w:rsid w:val="001D0A7D"/>
    <w:rsid w:val="001D0FC5"/>
    <w:rsid w:val="001D125E"/>
    <w:rsid w:val="001D16D5"/>
    <w:rsid w:val="001D1743"/>
    <w:rsid w:val="001D1884"/>
    <w:rsid w:val="001D1E10"/>
    <w:rsid w:val="001D2C43"/>
    <w:rsid w:val="001D34CA"/>
    <w:rsid w:val="001D43BC"/>
    <w:rsid w:val="001D45ED"/>
    <w:rsid w:val="001D4785"/>
    <w:rsid w:val="001D499B"/>
    <w:rsid w:val="001D4B86"/>
    <w:rsid w:val="001D4B8F"/>
    <w:rsid w:val="001D56E9"/>
    <w:rsid w:val="001D5725"/>
    <w:rsid w:val="001D5B17"/>
    <w:rsid w:val="001D5DE3"/>
    <w:rsid w:val="001D6345"/>
    <w:rsid w:val="001D671D"/>
    <w:rsid w:val="001D6FF5"/>
    <w:rsid w:val="001E0045"/>
    <w:rsid w:val="001E0632"/>
    <w:rsid w:val="001E0854"/>
    <w:rsid w:val="001E11A9"/>
    <w:rsid w:val="001E1376"/>
    <w:rsid w:val="001E165E"/>
    <w:rsid w:val="001E2088"/>
    <w:rsid w:val="001E2B44"/>
    <w:rsid w:val="001E2CDF"/>
    <w:rsid w:val="001E345C"/>
    <w:rsid w:val="001E34AB"/>
    <w:rsid w:val="001E41A9"/>
    <w:rsid w:val="001E53F0"/>
    <w:rsid w:val="001E65FA"/>
    <w:rsid w:val="001E67B7"/>
    <w:rsid w:val="001E6D37"/>
    <w:rsid w:val="001E75FA"/>
    <w:rsid w:val="001F047F"/>
    <w:rsid w:val="001F0812"/>
    <w:rsid w:val="001F0905"/>
    <w:rsid w:val="001F09C5"/>
    <w:rsid w:val="001F0A53"/>
    <w:rsid w:val="001F0C15"/>
    <w:rsid w:val="001F0FA5"/>
    <w:rsid w:val="001F2367"/>
    <w:rsid w:val="001F28F7"/>
    <w:rsid w:val="001F2A1A"/>
    <w:rsid w:val="001F2E41"/>
    <w:rsid w:val="001F3B2E"/>
    <w:rsid w:val="001F4F4D"/>
    <w:rsid w:val="001F5131"/>
    <w:rsid w:val="001F53BA"/>
    <w:rsid w:val="001F6315"/>
    <w:rsid w:val="001F69E3"/>
    <w:rsid w:val="001F79E0"/>
    <w:rsid w:val="002003DC"/>
    <w:rsid w:val="00200C03"/>
    <w:rsid w:val="00200C88"/>
    <w:rsid w:val="00200FF9"/>
    <w:rsid w:val="0020136A"/>
    <w:rsid w:val="00201BAD"/>
    <w:rsid w:val="00201D17"/>
    <w:rsid w:val="00201D40"/>
    <w:rsid w:val="00201F7B"/>
    <w:rsid w:val="0020200B"/>
    <w:rsid w:val="00202364"/>
    <w:rsid w:val="00202457"/>
    <w:rsid w:val="0020258F"/>
    <w:rsid w:val="00202FEE"/>
    <w:rsid w:val="002038BE"/>
    <w:rsid w:val="00204B7D"/>
    <w:rsid w:val="002054EF"/>
    <w:rsid w:val="00205923"/>
    <w:rsid w:val="00205B93"/>
    <w:rsid w:val="00205E79"/>
    <w:rsid w:val="002060AA"/>
    <w:rsid w:val="002064D5"/>
    <w:rsid w:val="002066B0"/>
    <w:rsid w:val="0020723F"/>
    <w:rsid w:val="002101CD"/>
    <w:rsid w:val="002103E5"/>
    <w:rsid w:val="00210447"/>
    <w:rsid w:val="002112AE"/>
    <w:rsid w:val="002115D9"/>
    <w:rsid w:val="002122D0"/>
    <w:rsid w:val="002134E7"/>
    <w:rsid w:val="002136E8"/>
    <w:rsid w:val="00213A54"/>
    <w:rsid w:val="00213BF8"/>
    <w:rsid w:val="0021423E"/>
    <w:rsid w:val="00214FE6"/>
    <w:rsid w:val="002150B3"/>
    <w:rsid w:val="00215A98"/>
    <w:rsid w:val="00215BD7"/>
    <w:rsid w:val="00215CA0"/>
    <w:rsid w:val="00215D30"/>
    <w:rsid w:val="00215F0A"/>
    <w:rsid w:val="00216F5F"/>
    <w:rsid w:val="00216FB7"/>
    <w:rsid w:val="00217E6C"/>
    <w:rsid w:val="00217E95"/>
    <w:rsid w:val="00220228"/>
    <w:rsid w:val="0022033E"/>
    <w:rsid w:val="00220515"/>
    <w:rsid w:val="0022054D"/>
    <w:rsid w:val="00221150"/>
    <w:rsid w:val="002216F6"/>
    <w:rsid w:val="00221BCB"/>
    <w:rsid w:val="00222A8D"/>
    <w:rsid w:val="00222DFE"/>
    <w:rsid w:val="00223FCC"/>
    <w:rsid w:val="00224055"/>
    <w:rsid w:val="00224867"/>
    <w:rsid w:val="002249F7"/>
    <w:rsid w:val="00224CC2"/>
    <w:rsid w:val="00225932"/>
    <w:rsid w:val="00226B8E"/>
    <w:rsid w:val="00226F7C"/>
    <w:rsid w:val="00227544"/>
    <w:rsid w:val="00227FDF"/>
    <w:rsid w:val="0023031B"/>
    <w:rsid w:val="00230AD0"/>
    <w:rsid w:val="00230F88"/>
    <w:rsid w:val="00231139"/>
    <w:rsid w:val="0023177E"/>
    <w:rsid w:val="00231951"/>
    <w:rsid w:val="00231994"/>
    <w:rsid w:val="002319D5"/>
    <w:rsid w:val="00231AAE"/>
    <w:rsid w:val="00231CB1"/>
    <w:rsid w:val="00232351"/>
    <w:rsid w:val="00232485"/>
    <w:rsid w:val="00232A9B"/>
    <w:rsid w:val="00232AD2"/>
    <w:rsid w:val="0023340D"/>
    <w:rsid w:val="00233988"/>
    <w:rsid w:val="00233E96"/>
    <w:rsid w:val="0023400D"/>
    <w:rsid w:val="0023530F"/>
    <w:rsid w:val="00235364"/>
    <w:rsid w:val="002355B7"/>
    <w:rsid w:val="00235A23"/>
    <w:rsid w:val="00236651"/>
    <w:rsid w:val="002366A0"/>
    <w:rsid w:val="00236862"/>
    <w:rsid w:val="0023687C"/>
    <w:rsid w:val="00236C7C"/>
    <w:rsid w:val="00237BF7"/>
    <w:rsid w:val="00240181"/>
    <w:rsid w:val="002406BA"/>
    <w:rsid w:val="00240704"/>
    <w:rsid w:val="00240E6D"/>
    <w:rsid w:val="002411BC"/>
    <w:rsid w:val="0024123D"/>
    <w:rsid w:val="00241B7C"/>
    <w:rsid w:val="00241E8A"/>
    <w:rsid w:val="00241F15"/>
    <w:rsid w:val="002422B0"/>
    <w:rsid w:val="00242822"/>
    <w:rsid w:val="0024293F"/>
    <w:rsid w:val="00243177"/>
    <w:rsid w:val="002436A1"/>
    <w:rsid w:val="0024394C"/>
    <w:rsid w:val="00243A48"/>
    <w:rsid w:val="00243C07"/>
    <w:rsid w:val="00243C2C"/>
    <w:rsid w:val="00243F3E"/>
    <w:rsid w:val="0024412E"/>
    <w:rsid w:val="002451CD"/>
    <w:rsid w:val="002453E5"/>
    <w:rsid w:val="002455A4"/>
    <w:rsid w:val="00245983"/>
    <w:rsid w:val="00245DF4"/>
    <w:rsid w:val="00246C9E"/>
    <w:rsid w:val="00246F16"/>
    <w:rsid w:val="00247488"/>
    <w:rsid w:val="002478A0"/>
    <w:rsid w:val="0025028D"/>
    <w:rsid w:val="002507E6"/>
    <w:rsid w:val="00250DE6"/>
    <w:rsid w:val="002515BC"/>
    <w:rsid w:val="00251CE5"/>
    <w:rsid w:val="00251D0E"/>
    <w:rsid w:val="0025302C"/>
    <w:rsid w:val="00253E7B"/>
    <w:rsid w:val="002544E2"/>
    <w:rsid w:val="00254510"/>
    <w:rsid w:val="00254759"/>
    <w:rsid w:val="0025516C"/>
    <w:rsid w:val="002554AA"/>
    <w:rsid w:val="00255543"/>
    <w:rsid w:val="002563FD"/>
    <w:rsid w:val="002568C3"/>
    <w:rsid w:val="00257243"/>
    <w:rsid w:val="00257C50"/>
    <w:rsid w:val="0026019B"/>
    <w:rsid w:val="00260ADE"/>
    <w:rsid w:val="00260B2F"/>
    <w:rsid w:val="002614BF"/>
    <w:rsid w:val="002616D2"/>
    <w:rsid w:val="002619CF"/>
    <w:rsid w:val="00261ED4"/>
    <w:rsid w:val="00261EE4"/>
    <w:rsid w:val="002623C1"/>
    <w:rsid w:val="0026312B"/>
    <w:rsid w:val="00263AEC"/>
    <w:rsid w:val="00264041"/>
    <w:rsid w:val="002640C7"/>
    <w:rsid w:val="00264219"/>
    <w:rsid w:val="00264914"/>
    <w:rsid w:val="00264FA7"/>
    <w:rsid w:val="002657D6"/>
    <w:rsid w:val="00265CE0"/>
    <w:rsid w:val="00266787"/>
    <w:rsid w:val="002667AF"/>
    <w:rsid w:val="002675DF"/>
    <w:rsid w:val="0026785C"/>
    <w:rsid w:val="00267AE7"/>
    <w:rsid w:val="00267D52"/>
    <w:rsid w:val="0027033E"/>
    <w:rsid w:val="00270940"/>
    <w:rsid w:val="002718A5"/>
    <w:rsid w:val="00271E68"/>
    <w:rsid w:val="00272621"/>
    <w:rsid w:val="00272B47"/>
    <w:rsid w:val="00272BFC"/>
    <w:rsid w:val="00273507"/>
    <w:rsid w:val="00273CF0"/>
    <w:rsid w:val="00274349"/>
    <w:rsid w:val="00274A89"/>
    <w:rsid w:val="00275968"/>
    <w:rsid w:val="00276FD3"/>
    <w:rsid w:val="002770BA"/>
    <w:rsid w:val="00277921"/>
    <w:rsid w:val="00277C00"/>
    <w:rsid w:val="00277F64"/>
    <w:rsid w:val="00280AD4"/>
    <w:rsid w:val="00280F6F"/>
    <w:rsid w:val="0028155C"/>
    <w:rsid w:val="0028168C"/>
    <w:rsid w:val="00281A02"/>
    <w:rsid w:val="002826A1"/>
    <w:rsid w:val="00282AA8"/>
    <w:rsid w:val="00282C00"/>
    <w:rsid w:val="00282E88"/>
    <w:rsid w:val="00283166"/>
    <w:rsid w:val="002836B1"/>
    <w:rsid w:val="00283E1F"/>
    <w:rsid w:val="002844A3"/>
    <w:rsid w:val="00284726"/>
    <w:rsid w:val="00284B90"/>
    <w:rsid w:val="00284FD2"/>
    <w:rsid w:val="002851CD"/>
    <w:rsid w:val="0028521A"/>
    <w:rsid w:val="00285874"/>
    <w:rsid w:val="00285EBB"/>
    <w:rsid w:val="0028696D"/>
    <w:rsid w:val="00286BB5"/>
    <w:rsid w:val="00286C17"/>
    <w:rsid w:val="00287539"/>
    <w:rsid w:val="00290303"/>
    <w:rsid w:val="00290836"/>
    <w:rsid w:val="00290EA0"/>
    <w:rsid w:val="00290F38"/>
    <w:rsid w:val="00291402"/>
    <w:rsid w:val="0029162C"/>
    <w:rsid w:val="00291788"/>
    <w:rsid w:val="00291913"/>
    <w:rsid w:val="00291BDB"/>
    <w:rsid w:val="00291E41"/>
    <w:rsid w:val="0029268E"/>
    <w:rsid w:val="00292D5A"/>
    <w:rsid w:val="00292DC8"/>
    <w:rsid w:val="002932C2"/>
    <w:rsid w:val="00294071"/>
    <w:rsid w:val="00294083"/>
    <w:rsid w:val="00294E47"/>
    <w:rsid w:val="002955A4"/>
    <w:rsid w:val="00296320"/>
    <w:rsid w:val="00296781"/>
    <w:rsid w:val="00296AD7"/>
    <w:rsid w:val="00296AE8"/>
    <w:rsid w:val="00296FA6"/>
    <w:rsid w:val="00296FDF"/>
    <w:rsid w:val="0029706C"/>
    <w:rsid w:val="002972A7"/>
    <w:rsid w:val="0029743D"/>
    <w:rsid w:val="002976EF"/>
    <w:rsid w:val="00297B3D"/>
    <w:rsid w:val="00297C6F"/>
    <w:rsid w:val="002A02D2"/>
    <w:rsid w:val="002A063B"/>
    <w:rsid w:val="002A079F"/>
    <w:rsid w:val="002A094A"/>
    <w:rsid w:val="002A0E76"/>
    <w:rsid w:val="002A1995"/>
    <w:rsid w:val="002A1C35"/>
    <w:rsid w:val="002A1DC5"/>
    <w:rsid w:val="002A2A33"/>
    <w:rsid w:val="002A2B92"/>
    <w:rsid w:val="002A32D0"/>
    <w:rsid w:val="002A36E6"/>
    <w:rsid w:val="002A3922"/>
    <w:rsid w:val="002A4B6A"/>
    <w:rsid w:val="002A4F77"/>
    <w:rsid w:val="002A54EB"/>
    <w:rsid w:val="002A5A13"/>
    <w:rsid w:val="002A6730"/>
    <w:rsid w:val="002A69A9"/>
    <w:rsid w:val="002A6D2D"/>
    <w:rsid w:val="002A7BA1"/>
    <w:rsid w:val="002A7CB6"/>
    <w:rsid w:val="002A7E72"/>
    <w:rsid w:val="002B0178"/>
    <w:rsid w:val="002B119E"/>
    <w:rsid w:val="002B1C1C"/>
    <w:rsid w:val="002B1C90"/>
    <w:rsid w:val="002B1EA2"/>
    <w:rsid w:val="002B1EA4"/>
    <w:rsid w:val="002B1EED"/>
    <w:rsid w:val="002B22C6"/>
    <w:rsid w:val="002B2803"/>
    <w:rsid w:val="002B28B3"/>
    <w:rsid w:val="002B2AA7"/>
    <w:rsid w:val="002B2B7D"/>
    <w:rsid w:val="002B3312"/>
    <w:rsid w:val="002B380D"/>
    <w:rsid w:val="002B40AE"/>
    <w:rsid w:val="002B41C8"/>
    <w:rsid w:val="002B5035"/>
    <w:rsid w:val="002B57D2"/>
    <w:rsid w:val="002B58B0"/>
    <w:rsid w:val="002B6047"/>
    <w:rsid w:val="002B60A3"/>
    <w:rsid w:val="002B6240"/>
    <w:rsid w:val="002B6444"/>
    <w:rsid w:val="002B64B6"/>
    <w:rsid w:val="002B69ED"/>
    <w:rsid w:val="002B7288"/>
    <w:rsid w:val="002B766F"/>
    <w:rsid w:val="002B7E44"/>
    <w:rsid w:val="002C0C2B"/>
    <w:rsid w:val="002C1811"/>
    <w:rsid w:val="002C2220"/>
    <w:rsid w:val="002C2472"/>
    <w:rsid w:val="002C2D94"/>
    <w:rsid w:val="002C345E"/>
    <w:rsid w:val="002C4484"/>
    <w:rsid w:val="002C4557"/>
    <w:rsid w:val="002C4A2C"/>
    <w:rsid w:val="002C552C"/>
    <w:rsid w:val="002C5597"/>
    <w:rsid w:val="002C58C2"/>
    <w:rsid w:val="002C5A33"/>
    <w:rsid w:val="002C5B64"/>
    <w:rsid w:val="002C61B5"/>
    <w:rsid w:val="002C63F9"/>
    <w:rsid w:val="002C683B"/>
    <w:rsid w:val="002C6B89"/>
    <w:rsid w:val="002C72E9"/>
    <w:rsid w:val="002C7496"/>
    <w:rsid w:val="002C7508"/>
    <w:rsid w:val="002C7BF9"/>
    <w:rsid w:val="002C7E00"/>
    <w:rsid w:val="002C7ECA"/>
    <w:rsid w:val="002D05FF"/>
    <w:rsid w:val="002D0C29"/>
    <w:rsid w:val="002D0D3A"/>
    <w:rsid w:val="002D0FEB"/>
    <w:rsid w:val="002D1242"/>
    <w:rsid w:val="002D12B6"/>
    <w:rsid w:val="002D13C1"/>
    <w:rsid w:val="002D140C"/>
    <w:rsid w:val="002D1692"/>
    <w:rsid w:val="002D1749"/>
    <w:rsid w:val="002D1F74"/>
    <w:rsid w:val="002D2C22"/>
    <w:rsid w:val="002D2FF7"/>
    <w:rsid w:val="002D3485"/>
    <w:rsid w:val="002D35E8"/>
    <w:rsid w:val="002D365D"/>
    <w:rsid w:val="002D3BCA"/>
    <w:rsid w:val="002D42B3"/>
    <w:rsid w:val="002D42CE"/>
    <w:rsid w:val="002D4827"/>
    <w:rsid w:val="002D4D0A"/>
    <w:rsid w:val="002D4E00"/>
    <w:rsid w:val="002D506B"/>
    <w:rsid w:val="002D50F6"/>
    <w:rsid w:val="002D51DA"/>
    <w:rsid w:val="002D5459"/>
    <w:rsid w:val="002D5707"/>
    <w:rsid w:val="002D5F02"/>
    <w:rsid w:val="002D6322"/>
    <w:rsid w:val="002D678A"/>
    <w:rsid w:val="002D6DA0"/>
    <w:rsid w:val="002D7418"/>
    <w:rsid w:val="002D742C"/>
    <w:rsid w:val="002D7516"/>
    <w:rsid w:val="002D7641"/>
    <w:rsid w:val="002D7DFD"/>
    <w:rsid w:val="002E003A"/>
    <w:rsid w:val="002E09F5"/>
    <w:rsid w:val="002E0DB6"/>
    <w:rsid w:val="002E0FF3"/>
    <w:rsid w:val="002E197D"/>
    <w:rsid w:val="002E19AA"/>
    <w:rsid w:val="002E27D0"/>
    <w:rsid w:val="002E2BA6"/>
    <w:rsid w:val="002E2ECF"/>
    <w:rsid w:val="002E3494"/>
    <w:rsid w:val="002E3505"/>
    <w:rsid w:val="002E4930"/>
    <w:rsid w:val="002E4DED"/>
    <w:rsid w:val="002E4E60"/>
    <w:rsid w:val="002E56E0"/>
    <w:rsid w:val="002E59D4"/>
    <w:rsid w:val="002E6152"/>
    <w:rsid w:val="002E64E2"/>
    <w:rsid w:val="002E6600"/>
    <w:rsid w:val="002E685A"/>
    <w:rsid w:val="002E6A9D"/>
    <w:rsid w:val="002E6F66"/>
    <w:rsid w:val="002E75A7"/>
    <w:rsid w:val="002E77FD"/>
    <w:rsid w:val="002E7CA4"/>
    <w:rsid w:val="002F02CD"/>
    <w:rsid w:val="002F03C2"/>
    <w:rsid w:val="002F12CF"/>
    <w:rsid w:val="002F1414"/>
    <w:rsid w:val="002F1476"/>
    <w:rsid w:val="002F1762"/>
    <w:rsid w:val="002F19B4"/>
    <w:rsid w:val="002F2754"/>
    <w:rsid w:val="002F2D5A"/>
    <w:rsid w:val="002F2F70"/>
    <w:rsid w:val="002F3319"/>
    <w:rsid w:val="002F3A4A"/>
    <w:rsid w:val="002F3F74"/>
    <w:rsid w:val="002F4ADC"/>
    <w:rsid w:val="002F4EF1"/>
    <w:rsid w:val="002F5055"/>
    <w:rsid w:val="002F5164"/>
    <w:rsid w:val="002F5A0F"/>
    <w:rsid w:val="002F5B32"/>
    <w:rsid w:val="002F6E01"/>
    <w:rsid w:val="002F7195"/>
    <w:rsid w:val="002F7A56"/>
    <w:rsid w:val="002F7D97"/>
    <w:rsid w:val="00300503"/>
    <w:rsid w:val="00300BB3"/>
    <w:rsid w:val="00300C3E"/>
    <w:rsid w:val="00300C86"/>
    <w:rsid w:val="00301493"/>
    <w:rsid w:val="00301EAE"/>
    <w:rsid w:val="00302311"/>
    <w:rsid w:val="003026CA"/>
    <w:rsid w:val="003029EC"/>
    <w:rsid w:val="00302D5E"/>
    <w:rsid w:val="00302E03"/>
    <w:rsid w:val="00303670"/>
    <w:rsid w:val="0030382F"/>
    <w:rsid w:val="00303947"/>
    <w:rsid w:val="00303A47"/>
    <w:rsid w:val="00304127"/>
    <w:rsid w:val="0030478E"/>
    <w:rsid w:val="00304950"/>
    <w:rsid w:val="00305157"/>
    <w:rsid w:val="003052B0"/>
    <w:rsid w:val="00305656"/>
    <w:rsid w:val="00305C5D"/>
    <w:rsid w:val="00305C73"/>
    <w:rsid w:val="00305D42"/>
    <w:rsid w:val="00305EC1"/>
    <w:rsid w:val="003063CA"/>
    <w:rsid w:val="003065E6"/>
    <w:rsid w:val="0030669B"/>
    <w:rsid w:val="0030743F"/>
    <w:rsid w:val="0030776B"/>
    <w:rsid w:val="00307C06"/>
    <w:rsid w:val="00311539"/>
    <w:rsid w:val="00311627"/>
    <w:rsid w:val="003117CA"/>
    <w:rsid w:val="003128D3"/>
    <w:rsid w:val="0031293A"/>
    <w:rsid w:val="003129F3"/>
    <w:rsid w:val="00312C93"/>
    <w:rsid w:val="00313C89"/>
    <w:rsid w:val="00313CA2"/>
    <w:rsid w:val="00313EC6"/>
    <w:rsid w:val="00313F79"/>
    <w:rsid w:val="003142E8"/>
    <w:rsid w:val="003151D6"/>
    <w:rsid w:val="00316690"/>
    <w:rsid w:val="00316D14"/>
    <w:rsid w:val="003172FD"/>
    <w:rsid w:val="00317700"/>
    <w:rsid w:val="00317930"/>
    <w:rsid w:val="00317F9F"/>
    <w:rsid w:val="00320C3F"/>
    <w:rsid w:val="00320E1B"/>
    <w:rsid w:val="00320EF3"/>
    <w:rsid w:val="003210F3"/>
    <w:rsid w:val="00321116"/>
    <w:rsid w:val="003212B4"/>
    <w:rsid w:val="00321AD4"/>
    <w:rsid w:val="003221EE"/>
    <w:rsid w:val="00322C1F"/>
    <w:rsid w:val="003238E1"/>
    <w:rsid w:val="00323CC0"/>
    <w:rsid w:val="00324096"/>
    <w:rsid w:val="0032442F"/>
    <w:rsid w:val="0032530E"/>
    <w:rsid w:val="003256F1"/>
    <w:rsid w:val="00325C56"/>
    <w:rsid w:val="003265BA"/>
    <w:rsid w:val="00326BB2"/>
    <w:rsid w:val="003270AF"/>
    <w:rsid w:val="0033022F"/>
    <w:rsid w:val="00330A8C"/>
    <w:rsid w:val="00330ED3"/>
    <w:rsid w:val="003316DD"/>
    <w:rsid w:val="00331742"/>
    <w:rsid w:val="00331B49"/>
    <w:rsid w:val="00331E92"/>
    <w:rsid w:val="00331F8B"/>
    <w:rsid w:val="0033374A"/>
    <w:rsid w:val="00334017"/>
    <w:rsid w:val="0033407F"/>
    <w:rsid w:val="003347E2"/>
    <w:rsid w:val="00334803"/>
    <w:rsid w:val="00334DB5"/>
    <w:rsid w:val="0033502A"/>
    <w:rsid w:val="003352A1"/>
    <w:rsid w:val="00335351"/>
    <w:rsid w:val="00335E57"/>
    <w:rsid w:val="00336C1D"/>
    <w:rsid w:val="00336C6A"/>
    <w:rsid w:val="00336DCB"/>
    <w:rsid w:val="00340398"/>
    <w:rsid w:val="00340557"/>
    <w:rsid w:val="00340825"/>
    <w:rsid w:val="00340B5F"/>
    <w:rsid w:val="0034110F"/>
    <w:rsid w:val="003417E6"/>
    <w:rsid w:val="003418D9"/>
    <w:rsid w:val="00341AEE"/>
    <w:rsid w:val="0034282E"/>
    <w:rsid w:val="00342980"/>
    <w:rsid w:val="00342A6F"/>
    <w:rsid w:val="00342EF4"/>
    <w:rsid w:val="0034326D"/>
    <w:rsid w:val="00343AD8"/>
    <w:rsid w:val="00343BAC"/>
    <w:rsid w:val="00343D25"/>
    <w:rsid w:val="003440AE"/>
    <w:rsid w:val="003444BB"/>
    <w:rsid w:val="0034506B"/>
    <w:rsid w:val="0034512F"/>
    <w:rsid w:val="0034533A"/>
    <w:rsid w:val="00345372"/>
    <w:rsid w:val="003456EA"/>
    <w:rsid w:val="00345B74"/>
    <w:rsid w:val="0034609E"/>
    <w:rsid w:val="0034695F"/>
    <w:rsid w:val="00346DA8"/>
    <w:rsid w:val="00347A2E"/>
    <w:rsid w:val="00347E1B"/>
    <w:rsid w:val="003500B4"/>
    <w:rsid w:val="003509DA"/>
    <w:rsid w:val="00350E79"/>
    <w:rsid w:val="00350F71"/>
    <w:rsid w:val="003511DF"/>
    <w:rsid w:val="00351590"/>
    <w:rsid w:val="003515D9"/>
    <w:rsid w:val="00351F42"/>
    <w:rsid w:val="00352FCB"/>
    <w:rsid w:val="003533DB"/>
    <w:rsid w:val="00353808"/>
    <w:rsid w:val="00354FCF"/>
    <w:rsid w:val="003568DB"/>
    <w:rsid w:val="00356EC0"/>
    <w:rsid w:val="00356F77"/>
    <w:rsid w:val="003572A3"/>
    <w:rsid w:val="00357810"/>
    <w:rsid w:val="00360CB0"/>
    <w:rsid w:val="003614A7"/>
    <w:rsid w:val="00362078"/>
    <w:rsid w:val="00362628"/>
    <w:rsid w:val="00362976"/>
    <w:rsid w:val="00362E94"/>
    <w:rsid w:val="003637E5"/>
    <w:rsid w:val="0036401F"/>
    <w:rsid w:val="003649E1"/>
    <w:rsid w:val="00364B9E"/>
    <w:rsid w:val="00364C05"/>
    <w:rsid w:val="00365C47"/>
    <w:rsid w:val="0036642F"/>
    <w:rsid w:val="00367694"/>
    <w:rsid w:val="00367C7F"/>
    <w:rsid w:val="00370056"/>
    <w:rsid w:val="00370608"/>
    <w:rsid w:val="00370A49"/>
    <w:rsid w:val="00370FE7"/>
    <w:rsid w:val="00371E64"/>
    <w:rsid w:val="00371F0A"/>
    <w:rsid w:val="00372377"/>
    <w:rsid w:val="003724BF"/>
    <w:rsid w:val="00372B46"/>
    <w:rsid w:val="00372BD0"/>
    <w:rsid w:val="00372C77"/>
    <w:rsid w:val="00372F88"/>
    <w:rsid w:val="00373161"/>
    <w:rsid w:val="003736CD"/>
    <w:rsid w:val="003739EC"/>
    <w:rsid w:val="00373B34"/>
    <w:rsid w:val="00374074"/>
    <w:rsid w:val="00374150"/>
    <w:rsid w:val="0037431E"/>
    <w:rsid w:val="00374350"/>
    <w:rsid w:val="0037447E"/>
    <w:rsid w:val="00376CEF"/>
    <w:rsid w:val="0037713F"/>
    <w:rsid w:val="00377A99"/>
    <w:rsid w:val="00377DCA"/>
    <w:rsid w:val="00377F3A"/>
    <w:rsid w:val="00380224"/>
    <w:rsid w:val="0038141F"/>
    <w:rsid w:val="00381A6D"/>
    <w:rsid w:val="00382283"/>
    <w:rsid w:val="003823F4"/>
    <w:rsid w:val="00382618"/>
    <w:rsid w:val="00383D2A"/>
    <w:rsid w:val="003843FE"/>
    <w:rsid w:val="00384A0D"/>
    <w:rsid w:val="00385047"/>
    <w:rsid w:val="00385116"/>
    <w:rsid w:val="0038553C"/>
    <w:rsid w:val="003855EA"/>
    <w:rsid w:val="00385EEE"/>
    <w:rsid w:val="0038652F"/>
    <w:rsid w:val="0038681E"/>
    <w:rsid w:val="00386C0A"/>
    <w:rsid w:val="00386C23"/>
    <w:rsid w:val="00386DCD"/>
    <w:rsid w:val="003873FC"/>
    <w:rsid w:val="0038741B"/>
    <w:rsid w:val="00387B52"/>
    <w:rsid w:val="00387DC1"/>
    <w:rsid w:val="00387E59"/>
    <w:rsid w:val="00387F75"/>
    <w:rsid w:val="003916A1"/>
    <w:rsid w:val="003917FA"/>
    <w:rsid w:val="00392127"/>
    <w:rsid w:val="0039244D"/>
    <w:rsid w:val="00392A0B"/>
    <w:rsid w:val="00392E44"/>
    <w:rsid w:val="0039327C"/>
    <w:rsid w:val="00393394"/>
    <w:rsid w:val="00393C33"/>
    <w:rsid w:val="00393F9E"/>
    <w:rsid w:val="00394B64"/>
    <w:rsid w:val="00394DB7"/>
    <w:rsid w:val="00395D77"/>
    <w:rsid w:val="0039604D"/>
    <w:rsid w:val="00396C44"/>
    <w:rsid w:val="00396C4D"/>
    <w:rsid w:val="00396FE0"/>
    <w:rsid w:val="003971A8"/>
    <w:rsid w:val="003974C0"/>
    <w:rsid w:val="00397507"/>
    <w:rsid w:val="003A0601"/>
    <w:rsid w:val="003A07A2"/>
    <w:rsid w:val="003A07E2"/>
    <w:rsid w:val="003A0BE2"/>
    <w:rsid w:val="003A0E89"/>
    <w:rsid w:val="003A0ED4"/>
    <w:rsid w:val="003A108A"/>
    <w:rsid w:val="003A118A"/>
    <w:rsid w:val="003A134F"/>
    <w:rsid w:val="003A2220"/>
    <w:rsid w:val="003A272B"/>
    <w:rsid w:val="003A28B9"/>
    <w:rsid w:val="003A36BD"/>
    <w:rsid w:val="003A38E2"/>
    <w:rsid w:val="003A4030"/>
    <w:rsid w:val="003A4462"/>
    <w:rsid w:val="003A5140"/>
    <w:rsid w:val="003A5417"/>
    <w:rsid w:val="003A5637"/>
    <w:rsid w:val="003A5849"/>
    <w:rsid w:val="003A64F7"/>
    <w:rsid w:val="003A680D"/>
    <w:rsid w:val="003A6A0E"/>
    <w:rsid w:val="003A712A"/>
    <w:rsid w:val="003A73C8"/>
    <w:rsid w:val="003A74E1"/>
    <w:rsid w:val="003A7E28"/>
    <w:rsid w:val="003B09F3"/>
    <w:rsid w:val="003B0A2C"/>
    <w:rsid w:val="003B0C5E"/>
    <w:rsid w:val="003B0D3A"/>
    <w:rsid w:val="003B0FEF"/>
    <w:rsid w:val="003B1045"/>
    <w:rsid w:val="003B1147"/>
    <w:rsid w:val="003B144E"/>
    <w:rsid w:val="003B1588"/>
    <w:rsid w:val="003B1815"/>
    <w:rsid w:val="003B2998"/>
    <w:rsid w:val="003B2A1A"/>
    <w:rsid w:val="003B2A85"/>
    <w:rsid w:val="003B2BB2"/>
    <w:rsid w:val="003B2FC7"/>
    <w:rsid w:val="003B32B1"/>
    <w:rsid w:val="003B4A55"/>
    <w:rsid w:val="003B4CEE"/>
    <w:rsid w:val="003B565E"/>
    <w:rsid w:val="003B63A9"/>
    <w:rsid w:val="003B69F6"/>
    <w:rsid w:val="003B7020"/>
    <w:rsid w:val="003B72E4"/>
    <w:rsid w:val="003B766F"/>
    <w:rsid w:val="003B7D55"/>
    <w:rsid w:val="003C0483"/>
    <w:rsid w:val="003C0644"/>
    <w:rsid w:val="003C0659"/>
    <w:rsid w:val="003C261C"/>
    <w:rsid w:val="003C2984"/>
    <w:rsid w:val="003C29E8"/>
    <w:rsid w:val="003C2F42"/>
    <w:rsid w:val="003C3C15"/>
    <w:rsid w:val="003C4C44"/>
    <w:rsid w:val="003C4D30"/>
    <w:rsid w:val="003C4F26"/>
    <w:rsid w:val="003C62C0"/>
    <w:rsid w:val="003C6848"/>
    <w:rsid w:val="003C69BD"/>
    <w:rsid w:val="003C6E2F"/>
    <w:rsid w:val="003C7521"/>
    <w:rsid w:val="003C7640"/>
    <w:rsid w:val="003C7B78"/>
    <w:rsid w:val="003C7E0D"/>
    <w:rsid w:val="003D01E4"/>
    <w:rsid w:val="003D05EE"/>
    <w:rsid w:val="003D0684"/>
    <w:rsid w:val="003D0C4F"/>
    <w:rsid w:val="003D1869"/>
    <w:rsid w:val="003D207F"/>
    <w:rsid w:val="003D23F2"/>
    <w:rsid w:val="003D2A58"/>
    <w:rsid w:val="003D2B1D"/>
    <w:rsid w:val="003D2C60"/>
    <w:rsid w:val="003D386B"/>
    <w:rsid w:val="003D393F"/>
    <w:rsid w:val="003D3BF3"/>
    <w:rsid w:val="003D3CEA"/>
    <w:rsid w:val="003D3D60"/>
    <w:rsid w:val="003D3EFE"/>
    <w:rsid w:val="003D49EB"/>
    <w:rsid w:val="003D4D9C"/>
    <w:rsid w:val="003D4E00"/>
    <w:rsid w:val="003D4E04"/>
    <w:rsid w:val="003D53C7"/>
    <w:rsid w:val="003D5D92"/>
    <w:rsid w:val="003D62A3"/>
    <w:rsid w:val="003D6498"/>
    <w:rsid w:val="003D6A0D"/>
    <w:rsid w:val="003D6B83"/>
    <w:rsid w:val="003D7156"/>
    <w:rsid w:val="003D718F"/>
    <w:rsid w:val="003D742C"/>
    <w:rsid w:val="003D79E2"/>
    <w:rsid w:val="003E02DA"/>
    <w:rsid w:val="003E034C"/>
    <w:rsid w:val="003E06DD"/>
    <w:rsid w:val="003E076A"/>
    <w:rsid w:val="003E081F"/>
    <w:rsid w:val="003E09B8"/>
    <w:rsid w:val="003E15FF"/>
    <w:rsid w:val="003E185C"/>
    <w:rsid w:val="003E1BF5"/>
    <w:rsid w:val="003E1FCE"/>
    <w:rsid w:val="003E21E1"/>
    <w:rsid w:val="003E2954"/>
    <w:rsid w:val="003E2F30"/>
    <w:rsid w:val="003E31D2"/>
    <w:rsid w:val="003E380E"/>
    <w:rsid w:val="003E4204"/>
    <w:rsid w:val="003E42EC"/>
    <w:rsid w:val="003E487D"/>
    <w:rsid w:val="003E49E2"/>
    <w:rsid w:val="003E4F0E"/>
    <w:rsid w:val="003E5075"/>
    <w:rsid w:val="003E5338"/>
    <w:rsid w:val="003E5CF6"/>
    <w:rsid w:val="003E6107"/>
    <w:rsid w:val="003E61FC"/>
    <w:rsid w:val="003E688C"/>
    <w:rsid w:val="003E77AD"/>
    <w:rsid w:val="003E7EB0"/>
    <w:rsid w:val="003F013C"/>
    <w:rsid w:val="003F01C1"/>
    <w:rsid w:val="003F058E"/>
    <w:rsid w:val="003F0906"/>
    <w:rsid w:val="003F0CB0"/>
    <w:rsid w:val="003F224D"/>
    <w:rsid w:val="003F229F"/>
    <w:rsid w:val="003F3123"/>
    <w:rsid w:val="003F3697"/>
    <w:rsid w:val="003F37B8"/>
    <w:rsid w:val="003F389C"/>
    <w:rsid w:val="003F3A8E"/>
    <w:rsid w:val="003F3B25"/>
    <w:rsid w:val="003F3B36"/>
    <w:rsid w:val="003F3C56"/>
    <w:rsid w:val="003F3DE6"/>
    <w:rsid w:val="003F6630"/>
    <w:rsid w:val="003F6A8F"/>
    <w:rsid w:val="003F70A8"/>
    <w:rsid w:val="003F70E0"/>
    <w:rsid w:val="003F79E2"/>
    <w:rsid w:val="00400052"/>
    <w:rsid w:val="004000D1"/>
    <w:rsid w:val="0040017B"/>
    <w:rsid w:val="00400316"/>
    <w:rsid w:val="00400A35"/>
    <w:rsid w:val="00400C46"/>
    <w:rsid w:val="00401439"/>
    <w:rsid w:val="00401483"/>
    <w:rsid w:val="004018FE"/>
    <w:rsid w:val="004019DD"/>
    <w:rsid w:val="00402E9A"/>
    <w:rsid w:val="00403146"/>
    <w:rsid w:val="00403239"/>
    <w:rsid w:val="0040338A"/>
    <w:rsid w:val="004038CE"/>
    <w:rsid w:val="004044A3"/>
    <w:rsid w:val="004045AC"/>
    <w:rsid w:val="00404C64"/>
    <w:rsid w:val="00404D91"/>
    <w:rsid w:val="00405171"/>
    <w:rsid w:val="00405181"/>
    <w:rsid w:val="00405F29"/>
    <w:rsid w:val="0040615B"/>
    <w:rsid w:val="0040673D"/>
    <w:rsid w:val="00406945"/>
    <w:rsid w:val="004072B3"/>
    <w:rsid w:val="00407390"/>
    <w:rsid w:val="00407567"/>
    <w:rsid w:val="00410875"/>
    <w:rsid w:val="00411102"/>
    <w:rsid w:val="00411330"/>
    <w:rsid w:val="00411A7E"/>
    <w:rsid w:val="00411A89"/>
    <w:rsid w:val="00411C87"/>
    <w:rsid w:val="00411F7B"/>
    <w:rsid w:val="00412082"/>
    <w:rsid w:val="004122A4"/>
    <w:rsid w:val="0041261F"/>
    <w:rsid w:val="004129D7"/>
    <w:rsid w:val="00412A28"/>
    <w:rsid w:val="00412F08"/>
    <w:rsid w:val="00412FBE"/>
    <w:rsid w:val="00413B7F"/>
    <w:rsid w:val="004141DB"/>
    <w:rsid w:val="00414B32"/>
    <w:rsid w:val="0041517E"/>
    <w:rsid w:val="00415D2A"/>
    <w:rsid w:val="00415FDF"/>
    <w:rsid w:val="00416970"/>
    <w:rsid w:val="00416A0E"/>
    <w:rsid w:val="004175DB"/>
    <w:rsid w:val="00417B10"/>
    <w:rsid w:val="00421118"/>
    <w:rsid w:val="004218E5"/>
    <w:rsid w:val="00421A81"/>
    <w:rsid w:val="00421AAB"/>
    <w:rsid w:val="00422362"/>
    <w:rsid w:val="00422AA5"/>
    <w:rsid w:val="004230DD"/>
    <w:rsid w:val="004234D2"/>
    <w:rsid w:val="00423AA8"/>
    <w:rsid w:val="00423C5F"/>
    <w:rsid w:val="00423F0D"/>
    <w:rsid w:val="00424EF9"/>
    <w:rsid w:val="0042585E"/>
    <w:rsid w:val="00426285"/>
    <w:rsid w:val="004263BE"/>
    <w:rsid w:val="004268A5"/>
    <w:rsid w:val="0042694C"/>
    <w:rsid w:val="0042714A"/>
    <w:rsid w:val="0042724E"/>
    <w:rsid w:val="00427447"/>
    <w:rsid w:val="00427806"/>
    <w:rsid w:val="004306D6"/>
    <w:rsid w:val="00430B7A"/>
    <w:rsid w:val="00431722"/>
    <w:rsid w:val="00433120"/>
    <w:rsid w:val="00433646"/>
    <w:rsid w:val="00433B9C"/>
    <w:rsid w:val="00434284"/>
    <w:rsid w:val="00434374"/>
    <w:rsid w:val="00434AB4"/>
    <w:rsid w:val="00434CEE"/>
    <w:rsid w:val="00435E54"/>
    <w:rsid w:val="00436D19"/>
    <w:rsid w:val="00437067"/>
    <w:rsid w:val="004375B9"/>
    <w:rsid w:val="00437AF1"/>
    <w:rsid w:val="004409C5"/>
    <w:rsid w:val="00441AF4"/>
    <w:rsid w:val="00441C4D"/>
    <w:rsid w:val="00441D4D"/>
    <w:rsid w:val="00442402"/>
    <w:rsid w:val="004427BC"/>
    <w:rsid w:val="004432B3"/>
    <w:rsid w:val="00443F45"/>
    <w:rsid w:val="004441A6"/>
    <w:rsid w:val="0044434E"/>
    <w:rsid w:val="0044455C"/>
    <w:rsid w:val="0044476C"/>
    <w:rsid w:val="00445050"/>
    <w:rsid w:val="0044587E"/>
    <w:rsid w:val="004459B2"/>
    <w:rsid w:val="00446098"/>
    <w:rsid w:val="004461F3"/>
    <w:rsid w:val="0044641B"/>
    <w:rsid w:val="004466BB"/>
    <w:rsid w:val="00446B2A"/>
    <w:rsid w:val="00446B30"/>
    <w:rsid w:val="00446E27"/>
    <w:rsid w:val="004470E7"/>
    <w:rsid w:val="004476F4"/>
    <w:rsid w:val="00450A8B"/>
    <w:rsid w:val="00450B1A"/>
    <w:rsid w:val="00450B93"/>
    <w:rsid w:val="004512C4"/>
    <w:rsid w:val="004513DB"/>
    <w:rsid w:val="0045157B"/>
    <w:rsid w:val="00451F1D"/>
    <w:rsid w:val="0045207B"/>
    <w:rsid w:val="0045245C"/>
    <w:rsid w:val="00452510"/>
    <w:rsid w:val="00452B04"/>
    <w:rsid w:val="00452E71"/>
    <w:rsid w:val="004536F6"/>
    <w:rsid w:val="00453DFB"/>
    <w:rsid w:val="00454601"/>
    <w:rsid w:val="00454C26"/>
    <w:rsid w:val="00454C4D"/>
    <w:rsid w:val="004552D2"/>
    <w:rsid w:val="004555EE"/>
    <w:rsid w:val="00455D5D"/>
    <w:rsid w:val="004561BB"/>
    <w:rsid w:val="00456B89"/>
    <w:rsid w:val="004576CB"/>
    <w:rsid w:val="00457B3B"/>
    <w:rsid w:val="00457BD4"/>
    <w:rsid w:val="00460620"/>
    <w:rsid w:val="00460622"/>
    <w:rsid w:val="00461DE3"/>
    <w:rsid w:val="00462C5E"/>
    <w:rsid w:val="004631A8"/>
    <w:rsid w:val="004633D8"/>
    <w:rsid w:val="00463467"/>
    <w:rsid w:val="00463CF4"/>
    <w:rsid w:val="00463E54"/>
    <w:rsid w:val="004640F8"/>
    <w:rsid w:val="004642DF"/>
    <w:rsid w:val="004645EF"/>
    <w:rsid w:val="00464DF8"/>
    <w:rsid w:val="00464F52"/>
    <w:rsid w:val="004652E6"/>
    <w:rsid w:val="00465341"/>
    <w:rsid w:val="004657E0"/>
    <w:rsid w:val="00465D79"/>
    <w:rsid w:val="00465FE1"/>
    <w:rsid w:val="004668D9"/>
    <w:rsid w:val="00466F69"/>
    <w:rsid w:val="0046743D"/>
    <w:rsid w:val="00467E2C"/>
    <w:rsid w:val="00470300"/>
    <w:rsid w:val="004703F7"/>
    <w:rsid w:val="004707A7"/>
    <w:rsid w:val="00470A3F"/>
    <w:rsid w:val="00472084"/>
    <w:rsid w:val="004723F4"/>
    <w:rsid w:val="004733B9"/>
    <w:rsid w:val="00473475"/>
    <w:rsid w:val="004736FC"/>
    <w:rsid w:val="00473E4B"/>
    <w:rsid w:val="00474016"/>
    <w:rsid w:val="00474032"/>
    <w:rsid w:val="00474488"/>
    <w:rsid w:val="00474527"/>
    <w:rsid w:val="00474573"/>
    <w:rsid w:val="004746A5"/>
    <w:rsid w:val="00474E46"/>
    <w:rsid w:val="00475158"/>
    <w:rsid w:val="00475269"/>
    <w:rsid w:val="00475F9E"/>
    <w:rsid w:val="00476034"/>
    <w:rsid w:val="00476717"/>
    <w:rsid w:val="00476985"/>
    <w:rsid w:val="00476A10"/>
    <w:rsid w:val="00476A68"/>
    <w:rsid w:val="00476B63"/>
    <w:rsid w:val="0048003A"/>
    <w:rsid w:val="004802EE"/>
    <w:rsid w:val="00480E7E"/>
    <w:rsid w:val="00480F66"/>
    <w:rsid w:val="00481616"/>
    <w:rsid w:val="00482F75"/>
    <w:rsid w:val="00483524"/>
    <w:rsid w:val="00483A78"/>
    <w:rsid w:val="0048433F"/>
    <w:rsid w:val="004844FF"/>
    <w:rsid w:val="00484D85"/>
    <w:rsid w:val="0048502C"/>
    <w:rsid w:val="00485167"/>
    <w:rsid w:val="00485978"/>
    <w:rsid w:val="00485AC8"/>
    <w:rsid w:val="004863E7"/>
    <w:rsid w:val="00486FC3"/>
    <w:rsid w:val="0048717A"/>
    <w:rsid w:val="00487381"/>
    <w:rsid w:val="004877F1"/>
    <w:rsid w:val="00490006"/>
    <w:rsid w:val="00490133"/>
    <w:rsid w:val="004911B3"/>
    <w:rsid w:val="00493A31"/>
    <w:rsid w:val="00493AFB"/>
    <w:rsid w:val="00493DA1"/>
    <w:rsid w:val="00494090"/>
    <w:rsid w:val="00494BF6"/>
    <w:rsid w:val="00494D09"/>
    <w:rsid w:val="004955D5"/>
    <w:rsid w:val="0049589D"/>
    <w:rsid w:val="00495C10"/>
    <w:rsid w:val="00495E00"/>
    <w:rsid w:val="004974B2"/>
    <w:rsid w:val="00497CF4"/>
    <w:rsid w:val="004A0775"/>
    <w:rsid w:val="004A13A5"/>
    <w:rsid w:val="004A14C7"/>
    <w:rsid w:val="004A1CE7"/>
    <w:rsid w:val="004A1F70"/>
    <w:rsid w:val="004A2171"/>
    <w:rsid w:val="004A2348"/>
    <w:rsid w:val="004A23B1"/>
    <w:rsid w:val="004A272A"/>
    <w:rsid w:val="004A2B33"/>
    <w:rsid w:val="004A327C"/>
    <w:rsid w:val="004A36C1"/>
    <w:rsid w:val="004A371E"/>
    <w:rsid w:val="004A37CB"/>
    <w:rsid w:val="004A430F"/>
    <w:rsid w:val="004A56EF"/>
    <w:rsid w:val="004A5B8C"/>
    <w:rsid w:val="004A6161"/>
    <w:rsid w:val="004A6A1F"/>
    <w:rsid w:val="004A76FF"/>
    <w:rsid w:val="004B01E9"/>
    <w:rsid w:val="004B032A"/>
    <w:rsid w:val="004B087B"/>
    <w:rsid w:val="004B0BE4"/>
    <w:rsid w:val="004B165E"/>
    <w:rsid w:val="004B1AAF"/>
    <w:rsid w:val="004B21E2"/>
    <w:rsid w:val="004B2B57"/>
    <w:rsid w:val="004B2E37"/>
    <w:rsid w:val="004B370E"/>
    <w:rsid w:val="004B3913"/>
    <w:rsid w:val="004B4508"/>
    <w:rsid w:val="004B4A21"/>
    <w:rsid w:val="004B4B51"/>
    <w:rsid w:val="004B4B63"/>
    <w:rsid w:val="004B5107"/>
    <w:rsid w:val="004B511D"/>
    <w:rsid w:val="004B5302"/>
    <w:rsid w:val="004B5339"/>
    <w:rsid w:val="004B563A"/>
    <w:rsid w:val="004B5D53"/>
    <w:rsid w:val="004B6059"/>
    <w:rsid w:val="004B6099"/>
    <w:rsid w:val="004B6543"/>
    <w:rsid w:val="004B673F"/>
    <w:rsid w:val="004B758A"/>
    <w:rsid w:val="004B7678"/>
    <w:rsid w:val="004B7767"/>
    <w:rsid w:val="004B7FCE"/>
    <w:rsid w:val="004C0120"/>
    <w:rsid w:val="004C0129"/>
    <w:rsid w:val="004C04F6"/>
    <w:rsid w:val="004C0A07"/>
    <w:rsid w:val="004C0B41"/>
    <w:rsid w:val="004C12D0"/>
    <w:rsid w:val="004C14C4"/>
    <w:rsid w:val="004C1F5B"/>
    <w:rsid w:val="004C2AC8"/>
    <w:rsid w:val="004C31C3"/>
    <w:rsid w:val="004C368E"/>
    <w:rsid w:val="004C373D"/>
    <w:rsid w:val="004C3951"/>
    <w:rsid w:val="004C4245"/>
    <w:rsid w:val="004C42D8"/>
    <w:rsid w:val="004C445F"/>
    <w:rsid w:val="004C44F4"/>
    <w:rsid w:val="004C4966"/>
    <w:rsid w:val="004C4ABD"/>
    <w:rsid w:val="004C4D8D"/>
    <w:rsid w:val="004C4F5A"/>
    <w:rsid w:val="004C589A"/>
    <w:rsid w:val="004C5C97"/>
    <w:rsid w:val="004C5D03"/>
    <w:rsid w:val="004C5E9E"/>
    <w:rsid w:val="004C6348"/>
    <w:rsid w:val="004C6573"/>
    <w:rsid w:val="004C6B82"/>
    <w:rsid w:val="004C6CAB"/>
    <w:rsid w:val="004C7641"/>
    <w:rsid w:val="004C78DA"/>
    <w:rsid w:val="004C7CC1"/>
    <w:rsid w:val="004C7D91"/>
    <w:rsid w:val="004C7FED"/>
    <w:rsid w:val="004C7FF9"/>
    <w:rsid w:val="004D043C"/>
    <w:rsid w:val="004D05DB"/>
    <w:rsid w:val="004D0DA5"/>
    <w:rsid w:val="004D11A3"/>
    <w:rsid w:val="004D12BC"/>
    <w:rsid w:val="004D16D7"/>
    <w:rsid w:val="004D1904"/>
    <w:rsid w:val="004D1A99"/>
    <w:rsid w:val="004D31FB"/>
    <w:rsid w:val="004D37A1"/>
    <w:rsid w:val="004D42C7"/>
    <w:rsid w:val="004D4740"/>
    <w:rsid w:val="004D4990"/>
    <w:rsid w:val="004D49A8"/>
    <w:rsid w:val="004D528B"/>
    <w:rsid w:val="004D5CDE"/>
    <w:rsid w:val="004D6167"/>
    <w:rsid w:val="004D63A5"/>
    <w:rsid w:val="004D6860"/>
    <w:rsid w:val="004D70A1"/>
    <w:rsid w:val="004D79DB"/>
    <w:rsid w:val="004D7FD9"/>
    <w:rsid w:val="004E0306"/>
    <w:rsid w:val="004E0C83"/>
    <w:rsid w:val="004E0D99"/>
    <w:rsid w:val="004E10BD"/>
    <w:rsid w:val="004E1690"/>
    <w:rsid w:val="004E2D94"/>
    <w:rsid w:val="004E2F3D"/>
    <w:rsid w:val="004E38A0"/>
    <w:rsid w:val="004E3A46"/>
    <w:rsid w:val="004E4315"/>
    <w:rsid w:val="004E4430"/>
    <w:rsid w:val="004E4828"/>
    <w:rsid w:val="004E4FE8"/>
    <w:rsid w:val="004E5AE5"/>
    <w:rsid w:val="004E5CCD"/>
    <w:rsid w:val="004E6052"/>
    <w:rsid w:val="004E6800"/>
    <w:rsid w:val="004E6AD8"/>
    <w:rsid w:val="004E7067"/>
    <w:rsid w:val="004F109E"/>
    <w:rsid w:val="004F10D2"/>
    <w:rsid w:val="004F13C9"/>
    <w:rsid w:val="004F17A3"/>
    <w:rsid w:val="004F1BCD"/>
    <w:rsid w:val="004F1EF9"/>
    <w:rsid w:val="004F33E3"/>
    <w:rsid w:val="004F35E9"/>
    <w:rsid w:val="004F3771"/>
    <w:rsid w:val="004F3BF9"/>
    <w:rsid w:val="004F4CA1"/>
    <w:rsid w:val="004F4D42"/>
    <w:rsid w:val="004F55E5"/>
    <w:rsid w:val="004F5F89"/>
    <w:rsid w:val="004F6595"/>
    <w:rsid w:val="004F662D"/>
    <w:rsid w:val="004F6810"/>
    <w:rsid w:val="004F6C71"/>
    <w:rsid w:val="004F7B93"/>
    <w:rsid w:val="004F7D11"/>
    <w:rsid w:val="00500218"/>
    <w:rsid w:val="005002D2"/>
    <w:rsid w:val="00500A98"/>
    <w:rsid w:val="00500AD8"/>
    <w:rsid w:val="00500BFC"/>
    <w:rsid w:val="00501103"/>
    <w:rsid w:val="00501BE9"/>
    <w:rsid w:val="005021CF"/>
    <w:rsid w:val="00502331"/>
    <w:rsid w:val="005024C9"/>
    <w:rsid w:val="00502E58"/>
    <w:rsid w:val="005037E0"/>
    <w:rsid w:val="0050418D"/>
    <w:rsid w:val="00504B49"/>
    <w:rsid w:val="005058FA"/>
    <w:rsid w:val="00505A55"/>
    <w:rsid w:val="00505CAC"/>
    <w:rsid w:val="00505FE3"/>
    <w:rsid w:val="0050618D"/>
    <w:rsid w:val="00507009"/>
    <w:rsid w:val="0050701C"/>
    <w:rsid w:val="00507139"/>
    <w:rsid w:val="00507416"/>
    <w:rsid w:val="00507D19"/>
    <w:rsid w:val="00507D8E"/>
    <w:rsid w:val="00507F21"/>
    <w:rsid w:val="005103CC"/>
    <w:rsid w:val="00510E53"/>
    <w:rsid w:val="00510E81"/>
    <w:rsid w:val="0051157A"/>
    <w:rsid w:val="005117CC"/>
    <w:rsid w:val="00511B2B"/>
    <w:rsid w:val="00511EE0"/>
    <w:rsid w:val="00511EEA"/>
    <w:rsid w:val="00511F6E"/>
    <w:rsid w:val="00512397"/>
    <w:rsid w:val="00512ABD"/>
    <w:rsid w:val="00512B07"/>
    <w:rsid w:val="005130C7"/>
    <w:rsid w:val="00513293"/>
    <w:rsid w:val="00513BEA"/>
    <w:rsid w:val="0051448C"/>
    <w:rsid w:val="00514D7C"/>
    <w:rsid w:val="00515066"/>
    <w:rsid w:val="00515A3B"/>
    <w:rsid w:val="00515AAF"/>
    <w:rsid w:val="00515FBE"/>
    <w:rsid w:val="005179B9"/>
    <w:rsid w:val="00520111"/>
    <w:rsid w:val="00520446"/>
    <w:rsid w:val="00520DF4"/>
    <w:rsid w:val="0052109D"/>
    <w:rsid w:val="005218CE"/>
    <w:rsid w:val="00522312"/>
    <w:rsid w:val="00522674"/>
    <w:rsid w:val="00523078"/>
    <w:rsid w:val="005236DC"/>
    <w:rsid w:val="00523AB0"/>
    <w:rsid w:val="00523C19"/>
    <w:rsid w:val="00524279"/>
    <w:rsid w:val="005252EA"/>
    <w:rsid w:val="005257FA"/>
    <w:rsid w:val="005258D9"/>
    <w:rsid w:val="0052691C"/>
    <w:rsid w:val="00526E7E"/>
    <w:rsid w:val="00527539"/>
    <w:rsid w:val="00527BB1"/>
    <w:rsid w:val="005302A3"/>
    <w:rsid w:val="0053045D"/>
    <w:rsid w:val="00530460"/>
    <w:rsid w:val="00530CBF"/>
    <w:rsid w:val="005314BA"/>
    <w:rsid w:val="00531801"/>
    <w:rsid w:val="00531C2A"/>
    <w:rsid w:val="00532167"/>
    <w:rsid w:val="0053273A"/>
    <w:rsid w:val="00533327"/>
    <w:rsid w:val="00533A80"/>
    <w:rsid w:val="005341A6"/>
    <w:rsid w:val="005343F5"/>
    <w:rsid w:val="00534417"/>
    <w:rsid w:val="005348FA"/>
    <w:rsid w:val="00535183"/>
    <w:rsid w:val="005351E0"/>
    <w:rsid w:val="005351E7"/>
    <w:rsid w:val="00535756"/>
    <w:rsid w:val="00535E1F"/>
    <w:rsid w:val="0053605E"/>
    <w:rsid w:val="0053624E"/>
    <w:rsid w:val="00537E11"/>
    <w:rsid w:val="0054059E"/>
    <w:rsid w:val="00540E83"/>
    <w:rsid w:val="00541122"/>
    <w:rsid w:val="00541219"/>
    <w:rsid w:val="00541F5C"/>
    <w:rsid w:val="00542731"/>
    <w:rsid w:val="0054286B"/>
    <w:rsid w:val="00542B63"/>
    <w:rsid w:val="00543B32"/>
    <w:rsid w:val="00543B72"/>
    <w:rsid w:val="005441B4"/>
    <w:rsid w:val="005445E5"/>
    <w:rsid w:val="005447CA"/>
    <w:rsid w:val="00544DB7"/>
    <w:rsid w:val="0054573B"/>
    <w:rsid w:val="00545B24"/>
    <w:rsid w:val="005462DD"/>
    <w:rsid w:val="00546787"/>
    <w:rsid w:val="00546B17"/>
    <w:rsid w:val="00547BCE"/>
    <w:rsid w:val="00547F06"/>
    <w:rsid w:val="00550160"/>
    <w:rsid w:val="00551448"/>
    <w:rsid w:val="00551B7C"/>
    <w:rsid w:val="00551F8C"/>
    <w:rsid w:val="005520A0"/>
    <w:rsid w:val="00552358"/>
    <w:rsid w:val="005544CA"/>
    <w:rsid w:val="005552E1"/>
    <w:rsid w:val="005558DD"/>
    <w:rsid w:val="00555F11"/>
    <w:rsid w:val="00556910"/>
    <w:rsid w:val="00556962"/>
    <w:rsid w:val="00556B05"/>
    <w:rsid w:val="00556DF1"/>
    <w:rsid w:val="0055717A"/>
    <w:rsid w:val="005572C4"/>
    <w:rsid w:val="00557A40"/>
    <w:rsid w:val="00560683"/>
    <w:rsid w:val="00560C00"/>
    <w:rsid w:val="00560D07"/>
    <w:rsid w:val="00560DB7"/>
    <w:rsid w:val="00561A47"/>
    <w:rsid w:val="00562150"/>
    <w:rsid w:val="00562F0F"/>
    <w:rsid w:val="00563B37"/>
    <w:rsid w:val="00564197"/>
    <w:rsid w:val="005647FB"/>
    <w:rsid w:val="00564881"/>
    <w:rsid w:val="00564FFA"/>
    <w:rsid w:val="00565EC1"/>
    <w:rsid w:val="00566075"/>
    <w:rsid w:val="00566ADD"/>
    <w:rsid w:val="00566FEC"/>
    <w:rsid w:val="005676C1"/>
    <w:rsid w:val="005677E3"/>
    <w:rsid w:val="00567BDF"/>
    <w:rsid w:val="00567C36"/>
    <w:rsid w:val="00567D24"/>
    <w:rsid w:val="00567D3B"/>
    <w:rsid w:val="0057004B"/>
    <w:rsid w:val="00570206"/>
    <w:rsid w:val="0057080C"/>
    <w:rsid w:val="005709EE"/>
    <w:rsid w:val="00571311"/>
    <w:rsid w:val="00571975"/>
    <w:rsid w:val="0057280B"/>
    <w:rsid w:val="00572B11"/>
    <w:rsid w:val="00572B37"/>
    <w:rsid w:val="00572C85"/>
    <w:rsid w:val="00572EED"/>
    <w:rsid w:val="00573174"/>
    <w:rsid w:val="00573882"/>
    <w:rsid w:val="00573A61"/>
    <w:rsid w:val="00573A88"/>
    <w:rsid w:val="00573B12"/>
    <w:rsid w:val="00573BC4"/>
    <w:rsid w:val="00574256"/>
    <w:rsid w:val="0057500F"/>
    <w:rsid w:val="00575C5E"/>
    <w:rsid w:val="00576009"/>
    <w:rsid w:val="00576047"/>
    <w:rsid w:val="00576174"/>
    <w:rsid w:val="00576A9B"/>
    <w:rsid w:val="00576BC9"/>
    <w:rsid w:val="00576FC2"/>
    <w:rsid w:val="00577343"/>
    <w:rsid w:val="005776F3"/>
    <w:rsid w:val="00577979"/>
    <w:rsid w:val="00577B4A"/>
    <w:rsid w:val="00577DBF"/>
    <w:rsid w:val="005800B0"/>
    <w:rsid w:val="00580435"/>
    <w:rsid w:val="00580BCD"/>
    <w:rsid w:val="00580ED2"/>
    <w:rsid w:val="005818D5"/>
    <w:rsid w:val="00581EE8"/>
    <w:rsid w:val="00582326"/>
    <w:rsid w:val="00582534"/>
    <w:rsid w:val="00582B7B"/>
    <w:rsid w:val="00582EAE"/>
    <w:rsid w:val="00582F8F"/>
    <w:rsid w:val="005837E2"/>
    <w:rsid w:val="005838D9"/>
    <w:rsid w:val="00584109"/>
    <w:rsid w:val="00584543"/>
    <w:rsid w:val="005847B2"/>
    <w:rsid w:val="00584D4F"/>
    <w:rsid w:val="00584DB8"/>
    <w:rsid w:val="0058544E"/>
    <w:rsid w:val="0058624C"/>
    <w:rsid w:val="00586FD7"/>
    <w:rsid w:val="0058720C"/>
    <w:rsid w:val="00587487"/>
    <w:rsid w:val="005874F9"/>
    <w:rsid w:val="00587A05"/>
    <w:rsid w:val="00587D04"/>
    <w:rsid w:val="00587D78"/>
    <w:rsid w:val="005904A9"/>
    <w:rsid w:val="00590628"/>
    <w:rsid w:val="00590E28"/>
    <w:rsid w:val="00590E4D"/>
    <w:rsid w:val="005919D2"/>
    <w:rsid w:val="00592130"/>
    <w:rsid w:val="00592155"/>
    <w:rsid w:val="0059248F"/>
    <w:rsid w:val="005927B4"/>
    <w:rsid w:val="00592D21"/>
    <w:rsid w:val="00592E48"/>
    <w:rsid w:val="00593393"/>
    <w:rsid w:val="005935D6"/>
    <w:rsid w:val="00593E71"/>
    <w:rsid w:val="00594B36"/>
    <w:rsid w:val="00594FB1"/>
    <w:rsid w:val="0059525D"/>
    <w:rsid w:val="005956B3"/>
    <w:rsid w:val="00595AB9"/>
    <w:rsid w:val="00595B42"/>
    <w:rsid w:val="0059639B"/>
    <w:rsid w:val="00596546"/>
    <w:rsid w:val="00596C31"/>
    <w:rsid w:val="00596D0C"/>
    <w:rsid w:val="00596D87"/>
    <w:rsid w:val="00596DA3"/>
    <w:rsid w:val="005972AE"/>
    <w:rsid w:val="005973B3"/>
    <w:rsid w:val="005975B0"/>
    <w:rsid w:val="0059762C"/>
    <w:rsid w:val="005A085B"/>
    <w:rsid w:val="005A098A"/>
    <w:rsid w:val="005A0E75"/>
    <w:rsid w:val="005A1089"/>
    <w:rsid w:val="005A1597"/>
    <w:rsid w:val="005A17FD"/>
    <w:rsid w:val="005A1A42"/>
    <w:rsid w:val="005A26F7"/>
    <w:rsid w:val="005A2915"/>
    <w:rsid w:val="005A3129"/>
    <w:rsid w:val="005A3E96"/>
    <w:rsid w:val="005A4323"/>
    <w:rsid w:val="005A4C91"/>
    <w:rsid w:val="005A61C8"/>
    <w:rsid w:val="005A621B"/>
    <w:rsid w:val="005A6346"/>
    <w:rsid w:val="005A64C2"/>
    <w:rsid w:val="005A6778"/>
    <w:rsid w:val="005A691C"/>
    <w:rsid w:val="005A6A84"/>
    <w:rsid w:val="005A6CD1"/>
    <w:rsid w:val="005A6E0C"/>
    <w:rsid w:val="005A7214"/>
    <w:rsid w:val="005A73E6"/>
    <w:rsid w:val="005A79CF"/>
    <w:rsid w:val="005A7B72"/>
    <w:rsid w:val="005A7DFC"/>
    <w:rsid w:val="005A7E11"/>
    <w:rsid w:val="005B0514"/>
    <w:rsid w:val="005B06FF"/>
    <w:rsid w:val="005B0AD7"/>
    <w:rsid w:val="005B0F0B"/>
    <w:rsid w:val="005B11EB"/>
    <w:rsid w:val="005B1CA7"/>
    <w:rsid w:val="005B1D72"/>
    <w:rsid w:val="005B2829"/>
    <w:rsid w:val="005B2AAD"/>
    <w:rsid w:val="005B2C6B"/>
    <w:rsid w:val="005B347F"/>
    <w:rsid w:val="005B3BC0"/>
    <w:rsid w:val="005B3DB8"/>
    <w:rsid w:val="005B4451"/>
    <w:rsid w:val="005B4827"/>
    <w:rsid w:val="005B4D01"/>
    <w:rsid w:val="005B4F7D"/>
    <w:rsid w:val="005B548E"/>
    <w:rsid w:val="005B5745"/>
    <w:rsid w:val="005B5D01"/>
    <w:rsid w:val="005B5EAB"/>
    <w:rsid w:val="005B6289"/>
    <w:rsid w:val="005B67FC"/>
    <w:rsid w:val="005B6810"/>
    <w:rsid w:val="005B691E"/>
    <w:rsid w:val="005B7CA4"/>
    <w:rsid w:val="005C02D3"/>
    <w:rsid w:val="005C0436"/>
    <w:rsid w:val="005C0A5B"/>
    <w:rsid w:val="005C0C21"/>
    <w:rsid w:val="005C11BF"/>
    <w:rsid w:val="005C160C"/>
    <w:rsid w:val="005C1AA2"/>
    <w:rsid w:val="005C1B99"/>
    <w:rsid w:val="005C2251"/>
    <w:rsid w:val="005C2666"/>
    <w:rsid w:val="005C2A67"/>
    <w:rsid w:val="005C3019"/>
    <w:rsid w:val="005C3056"/>
    <w:rsid w:val="005C3154"/>
    <w:rsid w:val="005C36AF"/>
    <w:rsid w:val="005C36F6"/>
    <w:rsid w:val="005C3DF3"/>
    <w:rsid w:val="005C45DC"/>
    <w:rsid w:val="005C45FC"/>
    <w:rsid w:val="005C4B03"/>
    <w:rsid w:val="005C5423"/>
    <w:rsid w:val="005C5873"/>
    <w:rsid w:val="005C5B70"/>
    <w:rsid w:val="005C73E0"/>
    <w:rsid w:val="005C7C42"/>
    <w:rsid w:val="005D042B"/>
    <w:rsid w:val="005D0EC6"/>
    <w:rsid w:val="005D19C7"/>
    <w:rsid w:val="005D19D2"/>
    <w:rsid w:val="005D25D5"/>
    <w:rsid w:val="005D2C87"/>
    <w:rsid w:val="005D2E68"/>
    <w:rsid w:val="005D32B6"/>
    <w:rsid w:val="005D32FE"/>
    <w:rsid w:val="005D3D3F"/>
    <w:rsid w:val="005D3D82"/>
    <w:rsid w:val="005D412D"/>
    <w:rsid w:val="005D45E6"/>
    <w:rsid w:val="005D48E3"/>
    <w:rsid w:val="005D4EEF"/>
    <w:rsid w:val="005D58F1"/>
    <w:rsid w:val="005D595D"/>
    <w:rsid w:val="005D6754"/>
    <w:rsid w:val="005D6DC1"/>
    <w:rsid w:val="005D6EC0"/>
    <w:rsid w:val="005D6F78"/>
    <w:rsid w:val="005D749F"/>
    <w:rsid w:val="005D796B"/>
    <w:rsid w:val="005D7C5F"/>
    <w:rsid w:val="005D7F2F"/>
    <w:rsid w:val="005E0100"/>
    <w:rsid w:val="005E01CA"/>
    <w:rsid w:val="005E041F"/>
    <w:rsid w:val="005E15EC"/>
    <w:rsid w:val="005E1A57"/>
    <w:rsid w:val="005E1BD3"/>
    <w:rsid w:val="005E234E"/>
    <w:rsid w:val="005E26EE"/>
    <w:rsid w:val="005E29E5"/>
    <w:rsid w:val="005E2D24"/>
    <w:rsid w:val="005E2E77"/>
    <w:rsid w:val="005E385C"/>
    <w:rsid w:val="005E3DA0"/>
    <w:rsid w:val="005E407A"/>
    <w:rsid w:val="005E41CD"/>
    <w:rsid w:val="005E50CD"/>
    <w:rsid w:val="005E51A6"/>
    <w:rsid w:val="005E6627"/>
    <w:rsid w:val="005E744B"/>
    <w:rsid w:val="005E750C"/>
    <w:rsid w:val="005E77FB"/>
    <w:rsid w:val="005E783C"/>
    <w:rsid w:val="005E7C88"/>
    <w:rsid w:val="005F0689"/>
    <w:rsid w:val="005F07F6"/>
    <w:rsid w:val="005F0AF9"/>
    <w:rsid w:val="005F0C69"/>
    <w:rsid w:val="005F14DC"/>
    <w:rsid w:val="005F1856"/>
    <w:rsid w:val="005F1929"/>
    <w:rsid w:val="005F1FB6"/>
    <w:rsid w:val="005F224B"/>
    <w:rsid w:val="005F233C"/>
    <w:rsid w:val="005F264A"/>
    <w:rsid w:val="005F2888"/>
    <w:rsid w:val="005F291B"/>
    <w:rsid w:val="005F29C0"/>
    <w:rsid w:val="005F2C41"/>
    <w:rsid w:val="005F3440"/>
    <w:rsid w:val="005F35FD"/>
    <w:rsid w:val="005F3831"/>
    <w:rsid w:val="005F39E2"/>
    <w:rsid w:val="005F4535"/>
    <w:rsid w:val="005F5566"/>
    <w:rsid w:val="005F61F3"/>
    <w:rsid w:val="005F6330"/>
    <w:rsid w:val="005F6AEB"/>
    <w:rsid w:val="005F6C97"/>
    <w:rsid w:val="005F702A"/>
    <w:rsid w:val="005F71C6"/>
    <w:rsid w:val="005F73B5"/>
    <w:rsid w:val="005F7AFF"/>
    <w:rsid w:val="005F7D9D"/>
    <w:rsid w:val="006000BF"/>
    <w:rsid w:val="006002FF"/>
    <w:rsid w:val="0060037A"/>
    <w:rsid w:val="00600644"/>
    <w:rsid w:val="0060074F"/>
    <w:rsid w:val="00600FDF"/>
    <w:rsid w:val="00601204"/>
    <w:rsid w:val="0060149F"/>
    <w:rsid w:val="006015D0"/>
    <w:rsid w:val="00601A2D"/>
    <w:rsid w:val="00601ABA"/>
    <w:rsid w:val="00602594"/>
    <w:rsid w:val="006030EB"/>
    <w:rsid w:val="0060311D"/>
    <w:rsid w:val="00603345"/>
    <w:rsid w:val="006038B3"/>
    <w:rsid w:val="00604103"/>
    <w:rsid w:val="00604D9C"/>
    <w:rsid w:val="0060533C"/>
    <w:rsid w:val="00605EAE"/>
    <w:rsid w:val="006060CF"/>
    <w:rsid w:val="006060F7"/>
    <w:rsid w:val="00606755"/>
    <w:rsid w:val="00606BC1"/>
    <w:rsid w:val="00606CEF"/>
    <w:rsid w:val="00606DAF"/>
    <w:rsid w:val="00606F6F"/>
    <w:rsid w:val="00607083"/>
    <w:rsid w:val="00610701"/>
    <w:rsid w:val="00610D09"/>
    <w:rsid w:val="006112BD"/>
    <w:rsid w:val="00611985"/>
    <w:rsid w:val="006121D1"/>
    <w:rsid w:val="00612225"/>
    <w:rsid w:val="0061223D"/>
    <w:rsid w:val="00612CE9"/>
    <w:rsid w:val="00613082"/>
    <w:rsid w:val="00613360"/>
    <w:rsid w:val="006137BA"/>
    <w:rsid w:val="00613F5C"/>
    <w:rsid w:val="0061487E"/>
    <w:rsid w:val="006148E0"/>
    <w:rsid w:val="00614F9D"/>
    <w:rsid w:val="00615392"/>
    <w:rsid w:val="00615685"/>
    <w:rsid w:val="00615869"/>
    <w:rsid w:val="00615B0E"/>
    <w:rsid w:val="00616284"/>
    <w:rsid w:val="00616A63"/>
    <w:rsid w:val="006170F6"/>
    <w:rsid w:val="006174B5"/>
    <w:rsid w:val="0061771F"/>
    <w:rsid w:val="00617FEE"/>
    <w:rsid w:val="006203FA"/>
    <w:rsid w:val="00620B29"/>
    <w:rsid w:val="00620F5E"/>
    <w:rsid w:val="0062129D"/>
    <w:rsid w:val="0062138B"/>
    <w:rsid w:val="00621726"/>
    <w:rsid w:val="0062183F"/>
    <w:rsid w:val="00621D50"/>
    <w:rsid w:val="006220FC"/>
    <w:rsid w:val="00622F5F"/>
    <w:rsid w:val="00623032"/>
    <w:rsid w:val="00623534"/>
    <w:rsid w:val="006238D5"/>
    <w:rsid w:val="00623CE1"/>
    <w:rsid w:val="00624234"/>
    <w:rsid w:val="006250BA"/>
    <w:rsid w:val="00625C28"/>
    <w:rsid w:val="00626460"/>
    <w:rsid w:val="0062668F"/>
    <w:rsid w:val="0062672B"/>
    <w:rsid w:val="00626779"/>
    <w:rsid w:val="00626CC1"/>
    <w:rsid w:val="0062702D"/>
    <w:rsid w:val="0062727D"/>
    <w:rsid w:val="0062750C"/>
    <w:rsid w:val="00627D77"/>
    <w:rsid w:val="0063044A"/>
    <w:rsid w:val="00630E6C"/>
    <w:rsid w:val="00631889"/>
    <w:rsid w:val="00632CA6"/>
    <w:rsid w:val="00632FC0"/>
    <w:rsid w:val="00633063"/>
    <w:rsid w:val="00633191"/>
    <w:rsid w:val="00633449"/>
    <w:rsid w:val="006336E8"/>
    <w:rsid w:val="00633858"/>
    <w:rsid w:val="00634017"/>
    <w:rsid w:val="006341C1"/>
    <w:rsid w:val="00635F12"/>
    <w:rsid w:val="00636B5A"/>
    <w:rsid w:val="00636B62"/>
    <w:rsid w:val="00636B93"/>
    <w:rsid w:val="00636E20"/>
    <w:rsid w:val="00636E5F"/>
    <w:rsid w:val="00637223"/>
    <w:rsid w:val="006378B2"/>
    <w:rsid w:val="0064029C"/>
    <w:rsid w:val="006404C0"/>
    <w:rsid w:val="00640886"/>
    <w:rsid w:val="0064101D"/>
    <w:rsid w:val="006413B7"/>
    <w:rsid w:val="00641765"/>
    <w:rsid w:val="00642741"/>
    <w:rsid w:val="00642CB7"/>
    <w:rsid w:val="00642EC5"/>
    <w:rsid w:val="00643210"/>
    <w:rsid w:val="006437DD"/>
    <w:rsid w:val="0064427B"/>
    <w:rsid w:val="006442CA"/>
    <w:rsid w:val="006444DB"/>
    <w:rsid w:val="00644544"/>
    <w:rsid w:val="0064590E"/>
    <w:rsid w:val="00645923"/>
    <w:rsid w:val="00645CAA"/>
    <w:rsid w:val="0064623F"/>
    <w:rsid w:val="00646658"/>
    <w:rsid w:val="00646BD0"/>
    <w:rsid w:val="00646E30"/>
    <w:rsid w:val="00646F9F"/>
    <w:rsid w:val="006472B5"/>
    <w:rsid w:val="0064775A"/>
    <w:rsid w:val="00647B32"/>
    <w:rsid w:val="00647B35"/>
    <w:rsid w:val="00647E42"/>
    <w:rsid w:val="00650181"/>
    <w:rsid w:val="0065048A"/>
    <w:rsid w:val="006505D4"/>
    <w:rsid w:val="00650938"/>
    <w:rsid w:val="00650E37"/>
    <w:rsid w:val="00651A11"/>
    <w:rsid w:val="00651CD1"/>
    <w:rsid w:val="00651DBE"/>
    <w:rsid w:val="00651EF4"/>
    <w:rsid w:val="006521A0"/>
    <w:rsid w:val="0065294D"/>
    <w:rsid w:val="00652A0C"/>
    <w:rsid w:val="00653694"/>
    <w:rsid w:val="00654AF9"/>
    <w:rsid w:val="00654DDA"/>
    <w:rsid w:val="00655169"/>
    <w:rsid w:val="006559EE"/>
    <w:rsid w:val="00655DEE"/>
    <w:rsid w:val="00656001"/>
    <w:rsid w:val="006562D7"/>
    <w:rsid w:val="006567E6"/>
    <w:rsid w:val="00656C80"/>
    <w:rsid w:val="006572B1"/>
    <w:rsid w:val="00657CAD"/>
    <w:rsid w:val="00660364"/>
    <w:rsid w:val="00661134"/>
    <w:rsid w:val="006612A2"/>
    <w:rsid w:val="00661A1E"/>
    <w:rsid w:val="00661B9A"/>
    <w:rsid w:val="00661BE0"/>
    <w:rsid w:val="00662B8A"/>
    <w:rsid w:val="00663A03"/>
    <w:rsid w:val="00663B9E"/>
    <w:rsid w:val="006641AE"/>
    <w:rsid w:val="006649FA"/>
    <w:rsid w:val="00664B64"/>
    <w:rsid w:val="006650F5"/>
    <w:rsid w:val="006657D0"/>
    <w:rsid w:val="00665A62"/>
    <w:rsid w:val="00665E5F"/>
    <w:rsid w:val="00667270"/>
    <w:rsid w:val="006674D1"/>
    <w:rsid w:val="0067038A"/>
    <w:rsid w:val="00670D93"/>
    <w:rsid w:val="00670EDE"/>
    <w:rsid w:val="00671384"/>
    <w:rsid w:val="006718E0"/>
    <w:rsid w:val="00671B79"/>
    <w:rsid w:val="00672490"/>
    <w:rsid w:val="006729AA"/>
    <w:rsid w:val="00672B8C"/>
    <w:rsid w:val="00672BE2"/>
    <w:rsid w:val="00672C1A"/>
    <w:rsid w:val="00673239"/>
    <w:rsid w:val="00673F7A"/>
    <w:rsid w:val="00674043"/>
    <w:rsid w:val="0067479C"/>
    <w:rsid w:val="00674891"/>
    <w:rsid w:val="0067492D"/>
    <w:rsid w:val="00674EC8"/>
    <w:rsid w:val="00674FC7"/>
    <w:rsid w:val="00675153"/>
    <w:rsid w:val="006751A1"/>
    <w:rsid w:val="00675CD0"/>
    <w:rsid w:val="00675E2B"/>
    <w:rsid w:val="0067652A"/>
    <w:rsid w:val="0067658D"/>
    <w:rsid w:val="00676860"/>
    <w:rsid w:val="0067707F"/>
    <w:rsid w:val="00677BD8"/>
    <w:rsid w:val="00680D8C"/>
    <w:rsid w:val="00681212"/>
    <w:rsid w:val="00681E68"/>
    <w:rsid w:val="00682018"/>
    <w:rsid w:val="006823B1"/>
    <w:rsid w:val="00682529"/>
    <w:rsid w:val="006834DC"/>
    <w:rsid w:val="00683B4A"/>
    <w:rsid w:val="00683E23"/>
    <w:rsid w:val="00684170"/>
    <w:rsid w:val="006845EC"/>
    <w:rsid w:val="00684B4E"/>
    <w:rsid w:val="006858D2"/>
    <w:rsid w:val="00686058"/>
    <w:rsid w:val="00686061"/>
    <w:rsid w:val="00686D8A"/>
    <w:rsid w:val="006873F9"/>
    <w:rsid w:val="0068742B"/>
    <w:rsid w:val="006877AC"/>
    <w:rsid w:val="00687A69"/>
    <w:rsid w:val="0069049F"/>
    <w:rsid w:val="0069285A"/>
    <w:rsid w:val="00692DE5"/>
    <w:rsid w:val="00693284"/>
    <w:rsid w:val="00693B09"/>
    <w:rsid w:val="00694203"/>
    <w:rsid w:val="0069586A"/>
    <w:rsid w:val="00695A6E"/>
    <w:rsid w:val="00695C59"/>
    <w:rsid w:val="00695E6E"/>
    <w:rsid w:val="00696EBF"/>
    <w:rsid w:val="00697155"/>
    <w:rsid w:val="00697900"/>
    <w:rsid w:val="00697950"/>
    <w:rsid w:val="00697965"/>
    <w:rsid w:val="00697F64"/>
    <w:rsid w:val="00697FBE"/>
    <w:rsid w:val="006A00A2"/>
    <w:rsid w:val="006A04B6"/>
    <w:rsid w:val="006A0AED"/>
    <w:rsid w:val="006A10E9"/>
    <w:rsid w:val="006A1E84"/>
    <w:rsid w:val="006A20FC"/>
    <w:rsid w:val="006A23B6"/>
    <w:rsid w:val="006A2644"/>
    <w:rsid w:val="006A2A3F"/>
    <w:rsid w:val="006A2BE4"/>
    <w:rsid w:val="006A31D9"/>
    <w:rsid w:val="006A37AC"/>
    <w:rsid w:val="006A399D"/>
    <w:rsid w:val="006A3A77"/>
    <w:rsid w:val="006A3C8F"/>
    <w:rsid w:val="006A4DA8"/>
    <w:rsid w:val="006A573F"/>
    <w:rsid w:val="006A57C3"/>
    <w:rsid w:val="006A5F93"/>
    <w:rsid w:val="006A6392"/>
    <w:rsid w:val="006A6C37"/>
    <w:rsid w:val="006A6EEE"/>
    <w:rsid w:val="006B0737"/>
    <w:rsid w:val="006B0A87"/>
    <w:rsid w:val="006B0CB7"/>
    <w:rsid w:val="006B0F0C"/>
    <w:rsid w:val="006B137A"/>
    <w:rsid w:val="006B13BC"/>
    <w:rsid w:val="006B190C"/>
    <w:rsid w:val="006B1FDB"/>
    <w:rsid w:val="006B20DC"/>
    <w:rsid w:val="006B276E"/>
    <w:rsid w:val="006B2D39"/>
    <w:rsid w:val="006B367B"/>
    <w:rsid w:val="006B43B3"/>
    <w:rsid w:val="006B4C3A"/>
    <w:rsid w:val="006B4D38"/>
    <w:rsid w:val="006B55FD"/>
    <w:rsid w:val="006B5B10"/>
    <w:rsid w:val="006B5F44"/>
    <w:rsid w:val="006B6241"/>
    <w:rsid w:val="006B684B"/>
    <w:rsid w:val="006B6979"/>
    <w:rsid w:val="006B6F4C"/>
    <w:rsid w:val="006B7189"/>
    <w:rsid w:val="006B7608"/>
    <w:rsid w:val="006B7855"/>
    <w:rsid w:val="006B78AB"/>
    <w:rsid w:val="006B79E8"/>
    <w:rsid w:val="006B7B7F"/>
    <w:rsid w:val="006B7CBF"/>
    <w:rsid w:val="006B7CFD"/>
    <w:rsid w:val="006B7EB3"/>
    <w:rsid w:val="006C0027"/>
    <w:rsid w:val="006C01F2"/>
    <w:rsid w:val="006C020C"/>
    <w:rsid w:val="006C027B"/>
    <w:rsid w:val="006C0995"/>
    <w:rsid w:val="006C2006"/>
    <w:rsid w:val="006C2494"/>
    <w:rsid w:val="006C24D2"/>
    <w:rsid w:val="006C28EA"/>
    <w:rsid w:val="006C2A0B"/>
    <w:rsid w:val="006C2B02"/>
    <w:rsid w:val="006C2E68"/>
    <w:rsid w:val="006C3676"/>
    <w:rsid w:val="006C437E"/>
    <w:rsid w:val="006C493A"/>
    <w:rsid w:val="006C4C37"/>
    <w:rsid w:val="006C4CEC"/>
    <w:rsid w:val="006C53F7"/>
    <w:rsid w:val="006C5731"/>
    <w:rsid w:val="006C5DAE"/>
    <w:rsid w:val="006C5EAD"/>
    <w:rsid w:val="006C609B"/>
    <w:rsid w:val="006C6684"/>
    <w:rsid w:val="006C66EC"/>
    <w:rsid w:val="006C683B"/>
    <w:rsid w:val="006C6BF6"/>
    <w:rsid w:val="006C7033"/>
    <w:rsid w:val="006C7E1F"/>
    <w:rsid w:val="006D008D"/>
    <w:rsid w:val="006D0BE0"/>
    <w:rsid w:val="006D19EB"/>
    <w:rsid w:val="006D1A45"/>
    <w:rsid w:val="006D1D0D"/>
    <w:rsid w:val="006D2BA6"/>
    <w:rsid w:val="006D2D94"/>
    <w:rsid w:val="006D3625"/>
    <w:rsid w:val="006D37CD"/>
    <w:rsid w:val="006D3D96"/>
    <w:rsid w:val="006D3E32"/>
    <w:rsid w:val="006D3F5B"/>
    <w:rsid w:val="006D4517"/>
    <w:rsid w:val="006D4E0F"/>
    <w:rsid w:val="006D500E"/>
    <w:rsid w:val="006D5483"/>
    <w:rsid w:val="006D5E74"/>
    <w:rsid w:val="006D6347"/>
    <w:rsid w:val="006D67C9"/>
    <w:rsid w:val="006D6ABC"/>
    <w:rsid w:val="006D6F17"/>
    <w:rsid w:val="006D72D5"/>
    <w:rsid w:val="006D74A8"/>
    <w:rsid w:val="006D74DC"/>
    <w:rsid w:val="006D7756"/>
    <w:rsid w:val="006D7E62"/>
    <w:rsid w:val="006D7F9A"/>
    <w:rsid w:val="006E06B3"/>
    <w:rsid w:val="006E109E"/>
    <w:rsid w:val="006E1E6B"/>
    <w:rsid w:val="006E1F90"/>
    <w:rsid w:val="006E24DF"/>
    <w:rsid w:val="006E2ED8"/>
    <w:rsid w:val="006E2F72"/>
    <w:rsid w:val="006E3002"/>
    <w:rsid w:val="006E3047"/>
    <w:rsid w:val="006E3177"/>
    <w:rsid w:val="006E3D50"/>
    <w:rsid w:val="006E49DA"/>
    <w:rsid w:val="006E4EDB"/>
    <w:rsid w:val="006E4EE7"/>
    <w:rsid w:val="006E6666"/>
    <w:rsid w:val="006E70F1"/>
    <w:rsid w:val="006E7176"/>
    <w:rsid w:val="006E73CA"/>
    <w:rsid w:val="006E7577"/>
    <w:rsid w:val="006E77B6"/>
    <w:rsid w:val="006E7863"/>
    <w:rsid w:val="006F0391"/>
    <w:rsid w:val="006F0BC1"/>
    <w:rsid w:val="006F0D02"/>
    <w:rsid w:val="006F0E74"/>
    <w:rsid w:val="006F13CD"/>
    <w:rsid w:val="006F1A00"/>
    <w:rsid w:val="006F1E72"/>
    <w:rsid w:val="006F203D"/>
    <w:rsid w:val="006F252B"/>
    <w:rsid w:val="006F2C09"/>
    <w:rsid w:val="006F41AD"/>
    <w:rsid w:val="006F43A0"/>
    <w:rsid w:val="006F4E8E"/>
    <w:rsid w:val="006F4EAB"/>
    <w:rsid w:val="006F5930"/>
    <w:rsid w:val="006F6242"/>
    <w:rsid w:val="006F6721"/>
    <w:rsid w:val="0070040C"/>
    <w:rsid w:val="00700A56"/>
    <w:rsid w:val="00701ECE"/>
    <w:rsid w:val="00701EFC"/>
    <w:rsid w:val="0070202C"/>
    <w:rsid w:val="0070277C"/>
    <w:rsid w:val="007028E6"/>
    <w:rsid w:val="00703C31"/>
    <w:rsid w:val="00703E35"/>
    <w:rsid w:val="00704351"/>
    <w:rsid w:val="00704800"/>
    <w:rsid w:val="00704CB3"/>
    <w:rsid w:val="00705280"/>
    <w:rsid w:val="007054D9"/>
    <w:rsid w:val="00705A3D"/>
    <w:rsid w:val="007061F5"/>
    <w:rsid w:val="00706EB0"/>
    <w:rsid w:val="00707399"/>
    <w:rsid w:val="007076ED"/>
    <w:rsid w:val="0070791F"/>
    <w:rsid w:val="00707A5C"/>
    <w:rsid w:val="00707E21"/>
    <w:rsid w:val="00707EB7"/>
    <w:rsid w:val="007100EE"/>
    <w:rsid w:val="0071015D"/>
    <w:rsid w:val="00710A9A"/>
    <w:rsid w:val="00710FA3"/>
    <w:rsid w:val="007111C5"/>
    <w:rsid w:val="00711694"/>
    <w:rsid w:val="00711CEF"/>
    <w:rsid w:val="00712045"/>
    <w:rsid w:val="0071243B"/>
    <w:rsid w:val="007125A2"/>
    <w:rsid w:val="00712B05"/>
    <w:rsid w:val="00712C24"/>
    <w:rsid w:val="0071320F"/>
    <w:rsid w:val="00713F22"/>
    <w:rsid w:val="00714363"/>
    <w:rsid w:val="007146F2"/>
    <w:rsid w:val="007153BB"/>
    <w:rsid w:val="00715640"/>
    <w:rsid w:val="007156B0"/>
    <w:rsid w:val="0071584A"/>
    <w:rsid w:val="00715CC3"/>
    <w:rsid w:val="00715D1C"/>
    <w:rsid w:val="00716961"/>
    <w:rsid w:val="00716ABD"/>
    <w:rsid w:val="00716EC2"/>
    <w:rsid w:val="007175DA"/>
    <w:rsid w:val="007175F9"/>
    <w:rsid w:val="007176A3"/>
    <w:rsid w:val="007202F2"/>
    <w:rsid w:val="007202FA"/>
    <w:rsid w:val="00720432"/>
    <w:rsid w:val="007204E0"/>
    <w:rsid w:val="00720620"/>
    <w:rsid w:val="00720DC3"/>
    <w:rsid w:val="0072143F"/>
    <w:rsid w:val="00721F38"/>
    <w:rsid w:val="00721FE2"/>
    <w:rsid w:val="0072212B"/>
    <w:rsid w:val="00723337"/>
    <w:rsid w:val="0072358D"/>
    <w:rsid w:val="00724211"/>
    <w:rsid w:val="00724FAC"/>
    <w:rsid w:val="007260A0"/>
    <w:rsid w:val="00726300"/>
    <w:rsid w:val="00726633"/>
    <w:rsid w:val="00727159"/>
    <w:rsid w:val="00727198"/>
    <w:rsid w:val="00727A91"/>
    <w:rsid w:val="0073051C"/>
    <w:rsid w:val="007305D2"/>
    <w:rsid w:val="0073076E"/>
    <w:rsid w:val="007308AE"/>
    <w:rsid w:val="0073120D"/>
    <w:rsid w:val="00731821"/>
    <w:rsid w:val="007318F2"/>
    <w:rsid w:val="00731984"/>
    <w:rsid w:val="00731A26"/>
    <w:rsid w:val="00731C8B"/>
    <w:rsid w:val="00732C63"/>
    <w:rsid w:val="0073350A"/>
    <w:rsid w:val="00733788"/>
    <w:rsid w:val="007338C6"/>
    <w:rsid w:val="0073417D"/>
    <w:rsid w:val="0073422E"/>
    <w:rsid w:val="00735104"/>
    <w:rsid w:val="00735436"/>
    <w:rsid w:val="00735E15"/>
    <w:rsid w:val="00735FA5"/>
    <w:rsid w:val="00736155"/>
    <w:rsid w:val="00736AF8"/>
    <w:rsid w:val="00736F17"/>
    <w:rsid w:val="007371F0"/>
    <w:rsid w:val="0073779F"/>
    <w:rsid w:val="00737A13"/>
    <w:rsid w:val="007400D0"/>
    <w:rsid w:val="0074065B"/>
    <w:rsid w:val="00741432"/>
    <w:rsid w:val="0074144A"/>
    <w:rsid w:val="00741601"/>
    <w:rsid w:val="00741869"/>
    <w:rsid w:val="0074188B"/>
    <w:rsid w:val="00741B15"/>
    <w:rsid w:val="00741B8E"/>
    <w:rsid w:val="00741C1B"/>
    <w:rsid w:val="00741CAC"/>
    <w:rsid w:val="00741E41"/>
    <w:rsid w:val="0074307F"/>
    <w:rsid w:val="0074398E"/>
    <w:rsid w:val="00743C27"/>
    <w:rsid w:val="00744037"/>
    <w:rsid w:val="00744395"/>
    <w:rsid w:val="00744402"/>
    <w:rsid w:val="00744448"/>
    <w:rsid w:val="00744480"/>
    <w:rsid w:val="00744E88"/>
    <w:rsid w:val="0074544D"/>
    <w:rsid w:val="00745800"/>
    <w:rsid w:val="00745B21"/>
    <w:rsid w:val="00745E66"/>
    <w:rsid w:val="00746F34"/>
    <w:rsid w:val="00746F47"/>
    <w:rsid w:val="00747BBF"/>
    <w:rsid w:val="00747E56"/>
    <w:rsid w:val="00747F71"/>
    <w:rsid w:val="007505D2"/>
    <w:rsid w:val="00750BFF"/>
    <w:rsid w:val="0075149E"/>
    <w:rsid w:val="0075165A"/>
    <w:rsid w:val="00752186"/>
    <w:rsid w:val="007523F7"/>
    <w:rsid w:val="00752610"/>
    <w:rsid w:val="00752EB4"/>
    <w:rsid w:val="0075343E"/>
    <w:rsid w:val="0075359C"/>
    <w:rsid w:val="00753ABE"/>
    <w:rsid w:val="00753DA0"/>
    <w:rsid w:val="00754550"/>
    <w:rsid w:val="007548D8"/>
    <w:rsid w:val="00754ACD"/>
    <w:rsid w:val="00754B48"/>
    <w:rsid w:val="00754C4B"/>
    <w:rsid w:val="00754D44"/>
    <w:rsid w:val="00755361"/>
    <w:rsid w:val="007555C5"/>
    <w:rsid w:val="00755738"/>
    <w:rsid w:val="007558B5"/>
    <w:rsid w:val="00756340"/>
    <w:rsid w:val="00756FBD"/>
    <w:rsid w:val="0075786F"/>
    <w:rsid w:val="0075787F"/>
    <w:rsid w:val="007579A6"/>
    <w:rsid w:val="00757D9D"/>
    <w:rsid w:val="00760241"/>
    <w:rsid w:val="0076034E"/>
    <w:rsid w:val="0076113C"/>
    <w:rsid w:val="007612C4"/>
    <w:rsid w:val="00761314"/>
    <w:rsid w:val="00761486"/>
    <w:rsid w:val="00761C8B"/>
    <w:rsid w:val="007620E4"/>
    <w:rsid w:val="007621A3"/>
    <w:rsid w:val="0076247E"/>
    <w:rsid w:val="00762E10"/>
    <w:rsid w:val="00763020"/>
    <w:rsid w:val="007632A6"/>
    <w:rsid w:val="0076373B"/>
    <w:rsid w:val="00763974"/>
    <w:rsid w:val="00763B5D"/>
    <w:rsid w:val="00763E7E"/>
    <w:rsid w:val="00763F09"/>
    <w:rsid w:val="00764686"/>
    <w:rsid w:val="00764B4F"/>
    <w:rsid w:val="00764C15"/>
    <w:rsid w:val="0076500F"/>
    <w:rsid w:val="0076522B"/>
    <w:rsid w:val="007654ED"/>
    <w:rsid w:val="0076557E"/>
    <w:rsid w:val="00766605"/>
    <w:rsid w:val="00766652"/>
    <w:rsid w:val="007666D4"/>
    <w:rsid w:val="00766836"/>
    <w:rsid w:val="007702F5"/>
    <w:rsid w:val="007703E6"/>
    <w:rsid w:val="0077199B"/>
    <w:rsid w:val="00771BD9"/>
    <w:rsid w:val="00772469"/>
    <w:rsid w:val="00772574"/>
    <w:rsid w:val="00772708"/>
    <w:rsid w:val="0077317C"/>
    <w:rsid w:val="00773373"/>
    <w:rsid w:val="0077355F"/>
    <w:rsid w:val="00773714"/>
    <w:rsid w:val="00773E73"/>
    <w:rsid w:val="007743AD"/>
    <w:rsid w:val="007743E1"/>
    <w:rsid w:val="00775159"/>
    <w:rsid w:val="007751D8"/>
    <w:rsid w:val="007752B8"/>
    <w:rsid w:val="007758B7"/>
    <w:rsid w:val="00775DF2"/>
    <w:rsid w:val="00776256"/>
    <w:rsid w:val="0077635A"/>
    <w:rsid w:val="00776588"/>
    <w:rsid w:val="007765F0"/>
    <w:rsid w:val="00777182"/>
    <w:rsid w:val="0077718B"/>
    <w:rsid w:val="007777D7"/>
    <w:rsid w:val="00780268"/>
    <w:rsid w:val="007804CA"/>
    <w:rsid w:val="007809B7"/>
    <w:rsid w:val="00783B58"/>
    <w:rsid w:val="00783E8D"/>
    <w:rsid w:val="007841E7"/>
    <w:rsid w:val="00784309"/>
    <w:rsid w:val="0078485D"/>
    <w:rsid w:val="00784DAC"/>
    <w:rsid w:val="00785285"/>
    <w:rsid w:val="007863CF"/>
    <w:rsid w:val="007869BC"/>
    <w:rsid w:val="00787AFD"/>
    <w:rsid w:val="00787ECD"/>
    <w:rsid w:val="00790043"/>
    <w:rsid w:val="00790C7B"/>
    <w:rsid w:val="0079125E"/>
    <w:rsid w:val="007915F5"/>
    <w:rsid w:val="007920B9"/>
    <w:rsid w:val="00792363"/>
    <w:rsid w:val="00792574"/>
    <w:rsid w:val="007931CF"/>
    <w:rsid w:val="007933CC"/>
    <w:rsid w:val="00793756"/>
    <w:rsid w:val="0079386C"/>
    <w:rsid w:val="00793AC2"/>
    <w:rsid w:val="00793BD3"/>
    <w:rsid w:val="007940E0"/>
    <w:rsid w:val="00794D21"/>
    <w:rsid w:val="0079540B"/>
    <w:rsid w:val="00795767"/>
    <w:rsid w:val="00795ECD"/>
    <w:rsid w:val="00796604"/>
    <w:rsid w:val="007971DD"/>
    <w:rsid w:val="00797862"/>
    <w:rsid w:val="00797CFC"/>
    <w:rsid w:val="007A00B4"/>
    <w:rsid w:val="007A0464"/>
    <w:rsid w:val="007A06A3"/>
    <w:rsid w:val="007A0E9A"/>
    <w:rsid w:val="007A11AF"/>
    <w:rsid w:val="007A1384"/>
    <w:rsid w:val="007A1658"/>
    <w:rsid w:val="007A1942"/>
    <w:rsid w:val="007A1F85"/>
    <w:rsid w:val="007A22FE"/>
    <w:rsid w:val="007A264D"/>
    <w:rsid w:val="007A3078"/>
    <w:rsid w:val="007A30A1"/>
    <w:rsid w:val="007A3640"/>
    <w:rsid w:val="007A37EF"/>
    <w:rsid w:val="007A384E"/>
    <w:rsid w:val="007A3A71"/>
    <w:rsid w:val="007A3BD0"/>
    <w:rsid w:val="007A3D14"/>
    <w:rsid w:val="007A3FB0"/>
    <w:rsid w:val="007A5580"/>
    <w:rsid w:val="007A5DD7"/>
    <w:rsid w:val="007A5F00"/>
    <w:rsid w:val="007A659C"/>
    <w:rsid w:val="007A6671"/>
    <w:rsid w:val="007A6A86"/>
    <w:rsid w:val="007A718A"/>
    <w:rsid w:val="007A72FA"/>
    <w:rsid w:val="007A7E0F"/>
    <w:rsid w:val="007B0A1B"/>
    <w:rsid w:val="007B0CC1"/>
    <w:rsid w:val="007B0DB0"/>
    <w:rsid w:val="007B1862"/>
    <w:rsid w:val="007B1CE8"/>
    <w:rsid w:val="007B1F11"/>
    <w:rsid w:val="007B1FF7"/>
    <w:rsid w:val="007B2238"/>
    <w:rsid w:val="007B2B45"/>
    <w:rsid w:val="007B3A07"/>
    <w:rsid w:val="007B3E6B"/>
    <w:rsid w:val="007B4714"/>
    <w:rsid w:val="007B4726"/>
    <w:rsid w:val="007B4786"/>
    <w:rsid w:val="007B587A"/>
    <w:rsid w:val="007B5B02"/>
    <w:rsid w:val="007B5DBA"/>
    <w:rsid w:val="007B6473"/>
    <w:rsid w:val="007B7EC7"/>
    <w:rsid w:val="007B7FB2"/>
    <w:rsid w:val="007C0225"/>
    <w:rsid w:val="007C1180"/>
    <w:rsid w:val="007C25FC"/>
    <w:rsid w:val="007C2765"/>
    <w:rsid w:val="007C2DB1"/>
    <w:rsid w:val="007C3506"/>
    <w:rsid w:val="007C3DF7"/>
    <w:rsid w:val="007C42F1"/>
    <w:rsid w:val="007C457C"/>
    <w:rsid w:val="007C48A4"/>
    <w:rsid w:val="007C4B49"/>
    <w:rsid w:val="007C56BA"/>
    <w:rsid w:val="007C5F83"/>
    <w:rsid w:val="007C65FF"/>
    <w:rsid w:val="007C7A5F"/>
    <w:rsid w:val="007D027E"/>
    <w:rsid w:val="007D02D9"/>
    <w:rsid w:val="007D042E"/>
    <w:rsid w:val="007D0B96"/>
    <w:rsid w:val="007D1090"/>
    <w:rsid w:val="007D1D6E"/>
    <w:rsid w:val="007D2259"/>
    <w:rsid w:val="007D272A"/>
    <w:rsid w:val="007D28F8"/>
    <w:rsid w:val="007D2C1A"/>
    <w:rsid w:val="007D3762"/>
    <w:rsid w:val="007D3B6F"/>
    <w:rsid w:val="007D415B"/>
    <w:rsid w:val="007D4B70"/>
    <w:rsid w:val="007D5408"/>
    <w:rsid w:val="007D5929"/>
    <w:rsid w:val="007D678D"/>
    <w:rsid w:val="007D6921"/>
    <w:rsid w:val="007D6D88"/>
    <w:rsid w:val="007D72FE"/>
    <w:rsid w:val="007D7532"/>
    <w:rsid w:val="007D7763"/>
    <w:rsid w:val="007D7983"/>
    <w:rsid w:val="007D7DF1"/>
    <w:rsid w:val="007D7E3A"/>
    <w:rsid w:val="007D7E43"/>
    <w:rsid w:val="007D7FAA"/>
    <w:rsid w:val="007E0403"/>
    <w:rsid w:val="007E0C6D"/>
    <w:rsid w:val="007E156D"/>
    <w:rsid w:val="007E16C6"/>
    <w:rsid w:val="007E1E3F"/>
    <w:rsid w:val="007E249B"/>
    <w:rsid w:val="007E2A8F"/>
    <w:rsid w:val="007E2B2F"/>
    <w:rsid w:val="007E323A"/>
    <w:rsid w:val="007E3847"/>
    <w:rsid w:val="007E4B25"/>
    <w:rsid w:val="007E4B31"/>
    <w:rsid w:val="007E4D43"/>
    <w:rsid w:val="007E5419"/>
    <w:rsid w:val="007E570E"/>
    <w:rsid w:val="007E59FF"/>
    <w:rsid w:val="007E5EFB"/>
    <w:rsid w:val="007E6138"/>
    <w:rsid w:val="007E6B98"/>
    <w:rsid w:val="007E7217"/>
    <w:rsid w:val="007E73FD"/>
    <w:rsid w:val="007E7C34"/>
    <w:rsid w:val="007E7D5D"/>
    <w:rsid w:val="007F0269"/>
    <w:rsid w:val="007F03D5"/>
    <w:rsid w:val="007F047C"/>
    <w:rsid w:val="007F074B"/>
    <w:rsid w:val="007F13D3"/>
    <w:rsid w:val="007F175F"/>
    <w:rsid w:val="007F214E"/>
    <w:rsid w:val="007F2477"/>
    <w:rsid w:val="007F2B7E"/>
    <w:rsid w:val="007F3C30"/>
    <w:rsid w:val="007F3EE5"/>
    <w:rsid w:val="007F440D"/>
    <w:rsid w:val="007F5518"/>
    <w:rsid w:val="007F56EF"/>
    <w:rsid w:val="007F58E2"/>
    <w:rsid w:val="007F5950"/>
    <w:rsid w:val="007F5B55"/>
    <w:rsid w:val="007F5FD4"/>
    <w:rsid w:val="007F6520"/>
    <w:rsid w:val="007F6996"/>
    <w:rsid w:val="007F745B"/>
    <w:rsid w:val="008003A5"/>
    <w:rsid w:val="00800951"/>
    <w:rsid w:val="00800E8B"/>
    <w:rsid w:val="008010B0"/>
    <w:rsid w:val="0080111B"/>
    <w:rsid w:val="008015AA"/>
    <w:rsid w:val="00801609"/>
    <w:rsid w:val="0080188D"/>
    <w:rsid w:val="0080243F"/>
    <w:rsid w:val="0080359A"/>
    <w:rsid w:val="00803D79"/>
    <w:rsid w:val="00804061"/>
    <w:rsid w:val="008041F2"/>
    <w:rsid w:val="008046A1"/>
    <w:rsid w:val="008046B7"/>
    <w:rsid w:val="00805689"/>
    <w:rsid w:val="00805B77"/>
    <w:rsid w:val="00805F0D"/>
    <w:rsid w:val="0080679C"/>
    <w:rsid w:val="0080683E"/>
    <w:rsid w:val="00806A83"/>
    <w:rsid w:val="008070CE"/>
    <w:rsid w:val="00807AF9"/>
    <w:rsid w:val="0081045B"/>
    <w:rsid w:val="0081096D"/>
    <w:rsid w:val="00810A56"/>
    <w:rsid w:val="00810E46"/>
    <w:rsid w:val="00811321"/>
    <w:rsid w:val="008119F5"/>
    <w:rsid w:val="00811B10"/>
    <w:rsid w:val="00811CDF"/>
    <w:rsid w:val="00811E74"/>
    <w:rsid w:val="008123AD"/>
    <w:rsid w:val="008126B5"/>
    <w:rsid w:val="008127DB"/>
    <w:rsid w:val="00812B96"/>
    <w:rsid w:val="008133C6"/>
    <w:rsid w:val="00813E52"/>
    <w:rsid w:val="00813FD0"/>
    <w:rsid w:val="008144F8"/>
    <w:rsid w:val="00815510"/>
    <w:rsid w:val="00815E5D"/>
    <w:rsid w:val="00816240"/>
    <w:rsid w:val="00816485"/>
    <w:rsid w:val="00816B02"/>
    <w:rsid w:val="00816C7E"/>
    <w:rsid w:val="0081778B"/>
    <w:rsid w:val="00817ACE"/>
    <w:rsid w:val="00820552"/>
    <w:rsid w:val="00820BDB"/>
    <w:rsid w:val="00821F7D"/>
    <w:rsid w:val="0082276B"/>
    <w:rsid w:val="00822A12"/>
    <w:rsid w:val="00822B35"/>
    <w:rsid w:val="008232CD"/>
    <w:rsid w:val="008233C2"/>
    <w:rsid w:val="008233F9"/>
    <w:rsid w:val="008234AA"/>
    <w:rsid w:val="008234B4"/>
    <w:rsid w:val="00823E83"/>
    <w:rsid w:val="0082431D"/>
    <w:rsid w:val="00824638"/>
    <w:rsid w:val="00824EAD"/>
    <w:rsid w:val="00824FD6"/>
    <w:rsid w:val="008250B5"/>
    <w:rsid w:val="00825484"/>
    <w:rsid w:val="00825D90"/>
    <w:rsid w:val="008261F0"/>
    <w:rsid w:val="0082649E"/>
    <w:rsid w:val="008267EC"/>
    <w:rsid w:val="00826B30"/>
    <w:rsid w:val="00826D19"/>
    <w:rsid w:val="00827358"/>
    <w:rsid w:val="008278F8"/>
    <w:rsid w:val="00827A8D"/>
    <w:rsid w:val="00827C2E"/>
    <w:rsid w:val="00827CA2"/>
    <w:rsid w:val="008300D4"/>
    <w:rsid w:val="00830242"/>
    <w:rsid w:val="00831343"/>
    <w:rsid w:val="00831A44"/>
    <w:rsid w:val="00831D0F"/>
    <w:rsid w:val="00831DF2"/>
    <w:rsid w:val="00832004"/>
    <w:rsid w:val="008325B9"/>
    <w:rsid w:val="00832821"/>
    <w:rsid w:val="00833C46"/>
    <w:rsid w:val="00834709"/>
    <w:rsid w:val="0083494C"/>
    <w:rsid w:val="00834969"/>
    <w:rsid w:val="00834D1A"/>
    <w:rsid w:val="008352AA"/>
    <w:rsid w:val="008359C5"/>
    <w:rsid w:val="00835C32"/>
    <w:rsid w:val="00835DC2"/>
    <w:rsid w:val="00837F4C"/>
    <w:rsid w:val="0084053F"/>
    <w:rsid w:val="0084088B"/>
    <w:rsid w:val="00841BE9"/>
    <w:rsid w:val="008430C5"/>
    <w:rsid w:val="00843254"/>
    <w:rsid w:val="0084352F"/>
    <w:rsid w:val="0084357A"/>
    <w:rsid w:val="0084386A"/>
    <w:rsid w:val="00843F6D"/>
    <w:rsid w:val="008441B2"/>
    <w:rsid w:val="008441DA"/>
    <w:rsid w:val="0084463A"/>
    <w:rsid w:val="00844990"/>
    <w:rsid w:val="00844A56"/>
    <w:rsid w:val="00844F3B"/>
    <w:rsid w:val="008453B7"/>
    <w:rsid w:val="00845A03"/>
    <w:rsid w:val="00846312"/>
    <w:rsid w:val="008465F9"/>
    <w:rsid w:val="00846C67"/>
    <w:rsid w:val="0084740C"/>
    <w:rsid w:val="00847E22"/>
    <w:rsid w:val="00850885"/>
    <w:rsid w:val="00850FBE"/>
    <w:rsid w:val="008510AC"/>
    <w:rsid w:val="008516F8"/>
    <w:rsid w:val="00851968"/>
    <w:rsid w:val="008524A2"/>
    <w:rsid w:val="0085267D"/>
    <w:rsid w:val="00852CFE"/>
    <w:rsid w:val="00852D7E"/>
    <w:rsid w:val="008538DC"/>
    <w:rsid w:val="008539A7"/>
    <w:rsid w:val="00853FEF"/>
    <w:rsid w:val="00854261"/>
    <w:rsid w:val="00854655"/>
    <w:rsid w:val="0085483F"/>
    <w:rsid w:val="00855165"/>
    <w:rsid w:val="00855381"/>
    <w:rsid w:val="00855FE9"/>
    <w:rsid w:val="008560C6"/>
    <w:rsid w:val="008561F7"/>
    <w:rsid w:val="0085624D"/>
    <w:rsid w:val="00856A8E"/>
    <w:rsid w:val="00856B29"/>
    <w:rsid w:val="008570C2"/>
    <w:rsid w:val="0085746B"/>
    <w:rsid w:val="00860A52"/>
    <w:rsid w:val="00860CC7"/>
    <w:rsid w:val="00860E76"/>
    <w:rsid w:val="00862674"/>
    <w:rsid w:val="0086297C"/>
    <w:rsid w:val="0086343E"/>
    <w:rsid w:val="0086357E"/>
    <w:rsid w:val="00863DEB"/>
    <w:rsid w:val="008645F0"/>
    <w:rsid w:val="008651CE"/>
    <w:rsid w:val="00865852"/>
    <w:rsid w:val="00865D7F"/>
    <w:rsid w:val="00865F09"/>
    <w:rsid w:val="008667B3"/>
    <w:rsid w:val="00867A0C"/>
    <w:rsid w:val="00867E5F"/>
    <w:rsid w:val="008709F7"/>
    <w:rsid w:val="00870C38"/>
    <w:rsid w:val="00871272"/>
    <w:rsid w:val="00871926"/>
    <w:rsid w:val="00871A10"/>
    <w:rsid w:val="0087230F"/>
    <w:rsid w:val="00873122"/>
    <w:rsid w:val="00873E57"/>
    <w:rsid w:val="0087447E"/>
    <w:rsid w:val="00874646"/>
    <w:rsid w:val="008748E4"/>
    <w:rsid w:val="00874B99"/>
    <w:rsid w:val="00874E21"/>
    <w:rsid w:val="00875ABB"/>
    <w:rsid w:val="0087622E"/>
    <w:rsid w:val="00877425"/>
    <w:rsid w:val="00877499"/>
    <w:rsid w:val="00877B11"/>
    <w:rsid w:val="00877BA0"/>
    <w:rsid w:val="00877BA5"/>
    <w:rsid w:val="00877CB4"/>
    <w:rsid w:val="008803A2"/>
    <w:rsid w:val="00880696"/>
    <w:rsid w:val="008808BD"/>
    <w:rsid w:val="008809B3"/>
    <w:rsid w:val="00880ADE"/>
    <w:rsid w:val="0088110B"/>
    <w:rsid w:val="0088110E"/>
    <w:rsid w:val="00881CB9"/>
    <w:rsid w:val="00881CF8"/>
    <w:rsid w:val="008820AD"/>
    <w:rsid w:val="008823DC"/>
    <w:rsid w:val="008829D3"/>
    <w:rsid w:val="00883CCC"/>
    <w:rsid w:val="00883EAB"/>
    <w:rsid w:val="008846AF"/>
    <w:rsid w:val="00884D4F"/>
    <w:rsid w:val="00885022"/>
    <w:rsid w:val="00885449"/>
    <w:rsid w:val="0088626F"/>
    <w:rsid w:val="008863EE"/>
    <w:rsid w:val="00886755"/>
    <w:rsid w:val="00886C9D"/>
    <w:rsid w:val="00886F71"/>
    <w:rsid w:val="00887154"/>
    <w:rsid w:val="008871D4"/>
    <w:rsid w:val="0088723B"/>
    <w:rsid w:val="00887548"/>
    <w:rsid w:val="008925E8"/>
    <w:rsid w:val="00892665"/>
    <w:rsid w:val="0089283C"/>
    <w:rsid w:val="0089296E"/>
    <w:rsid w:val="00893443"/>
    <w:rsid w:val="00893C85"/>
    <w:rsid w:val="008941B3"/>
    <w:rsid w:val="00895192"/>
    <w:rsid w:val="00895463"/>
    <w:rsid w:val="0089577A"/>
    <w:rsid w:val="00895917"/>
    <w:rsid w:val="008966BA"/>
    <w:rsid w:val="0089681D"/>
    <w:rsid w:val="00897170"/>
    <w:rsid w:val="008978D2"/>
    <w:rsid w:val="00897D9F"/>
    <w:rsid w:val="00897FB8"/>
    <w:rsid w:val="008A0477"/>
    <w:rsid w:val="008A0C21"/>
    <w:rsid w:val="008A1824"/>
    <w:rsid w:val="008A20C3"/>
    <w:rsid w:val="008A2292"/>
    <w:rsid w:val="008A266D"/>
    <w:rsid w:val="008A2946"/>
    <w:rsid w:val="008A2CC7"/>
    <w:rsid w:val="008A2D3A"/>
    <w:rsid w:val="008A33D1"/>
    <w:rsid w:val="008A3B4D"/>
    <w:rsid w:val="008A3BF6"/>
    <w:rsid w:val="008A3CDA"/>
    <w:rsid w:val="008A4046"/>
    <w:rsid w:val="008A405B"/>
    <w:rsid w:val="008A4CC4"/>
    <w:rsid w:val="008A5159"/>
    <w:rsid w:val="008A5D65"/>
    <w:rsid w:val="008A6438"/>
    <w:rsid w:val="008A7657"/>
    <w:rsid w:val="008B0771"/>
    <w:rsid w:val="008B10B1"/>
    <w:rsid w:val="008B15AB"/>
    <w:rsid w:val="008B26B1"/>
    <w:rsid w:val="008B2A26"/>
    <w:rsid w:val="008B33FD"/>
    <w:rsid w:val="008B36E3"/>
    <w:rsid w:val="008B38F0"/>
    <w:rsid w:val="008B39EC"/>
    <w:rsid w:val="008B3A26"/>
    <w:rsid w:val="008B3BF5"/>
    <w:rsid w:val="008B3C51"/>
    <w:rsid w:val="008B4017"/>
    <w:rsid w:val="008B4023"/>
    <w:rsid w:val="008B402B"/>
    <w:rsid w:val="008B437B"/>
    <w:rsid w:val="008B5BEF"/>
    <w:rsid w:val="008B5C14"/>
    <w:rsid w:val="008B6D65"/>
    <w:rsid w:val="008B6F1F"/>
    <w:rsid w:val="008B7987"/>
    <w:rsid w:val="008C0031"/>
    <w:rsid w:val="008C0545"/>
    <w:rsid w:val="008C0575"/>
    <w:rsid w:val="008C0841"/>
    <w:rsid w:val="008C10CE"/>
    <w:rsid w:val="008C10F8"/>
    <w:rsid w:val="008C12D7"/>
    <w:rsid w:val="008C15E0"/>
    <w:rsid w:val="008C1D12"/>
    <w:rsid w:val="008C1D25"/>
    <w:rsid w:val="008C20E8"/>
    <w:rsid w:val="008C2B15"/>
    <w:rsid w:val="008C346D"/>
    <w:rsid w:val="008C3A47"/>
    <w:rsid w:val="008C3A63"/>
    <w:rsid w:val="008C4619"/>
    <w:rsid w:val="008C51DD"/>
    <w:rsid w:val="008C531B"/>
    <w:rsid w:val="008C56B6"/>
    <w:rsid w:val="008C601F"/>
    <w:rsid w:val="008C61CE"/>
    <w:rsid w:val="008C6489"/>
    <w:rsid w:val="008C657A"/>
    <w:rsid w:val="008C6B12"/>
    <w:rsid w:val="008C6EC9"/>
    <w:rsid w:val="008C6F15"/>
    <w:rsid w:val="008C7329"/>
    <w:rsid w:val="008D023D"/>
    <w:rsid w:val="008D1BD4"/>
    <w:rsid w:val="008D20B9"/>
    <w:rsid w:val="008D20E1"/>
    <w:rsid w:val="008D22C1"/>
    <w:rsid w:val="008D2D26"/>
    <w:rsid w:val="008D2F81"/>
    <w:rsid w:val="008D3044"/>
    <w:rsid w:val="008D3316"/>
    <w:rsid w:val="008D3703"/>
    <w:rsid w:val="008D3E13"/>
    <w:rsid w:val="008D45B1"/>
    <w:rsid w:val="008D4A38"/>
    <w:rsid w:val="008D4AB7"/>
    <w:rsid w:val="008D4D24"/>
    <w:rsid w:val="008D589F"/>
    <w:rsid w:val="008D59F6"/>
    <w:rsid w:val="008D5A16"/>
    <w:rsid w:val="008D6145"/>
    <w:rsid w:val="008D64FE"/>
    <w:rsid w:val="008D65EB"/>
    <w:rsid w:val="008D684C"/>
    <w:rsid w:val="008D6A45"/>
    <w:rsid w:val="008D6E5E"/>
    <w:rsid w:val="008D7105"/>
    <w:rsid w:val="008D715F"/>
    <w:rsid w:val="008D724D"/>
    <w:rsid w:val="008D75C7"/>
    <w:rsid w:val="008D7A52"/>
    <w:rsid w:val="008D7AC8"/>
    <w:rsid w:val="008E011E"/>
    <w:rsid w:val="008E02A8"/>
    <w:rsid w:val="008E06C3"/>
    <w:rsid w:val="008E0AEA"/>
    <w:rsid w:val="008E1292"/>
    <w:rsid w:val="008E1421"/>
    <w:rsid w:val="008E155F"/>
    <w:rsid w:val="008E15CD"/>
    <w:rsid w:val="008E1F81"/>
    <w:rsid w:val="008E1FB4"/>
    <w:rsid w:val="008E2308"/>
    <w:rsid w:val="008E2E85"/>
    <w:rsid w:val="008E2F13"/>
    <w:rsid w:val="008E3076"/>
    <w:rsid w:val="008E3199"/>
    <w:rsid w:val="008E3B6B"/>
    <w:rsid w:val="008E3E5D"/>
    <w:rsid w:val="008E43C9"/>
    <w:rsid w:val="008E47B0"/>
    <w:rsid w:val="008E4952"/>
    <w:rsid w:val="008E4A6C"/>
    <w:rsid w:val="008E51AA"/>
    <w:rsid w:val="008E59CA"/>
    <w:rsid w:val="008E59CF"/>
    <w:rsid w:val="008E5B26"/>
    <w:rsid w:val="008E649D"/>
    <w:rsid w:val="008E741A"/>
    <w:rsid w:val="008F059F"/>
    <w:rsid w:val="008F0866"/>
    <w:rsid w:val="008F12BB"/>
    <w:rsid w:val="008F1F20"/>
    <w:rsid w:val="008F2134"/>
    <w:rsid w:val="008F2195"/>
    <w:rsid w:val="008F2AE8"/>
    <w:rsid w:val="008F3592"/>
    <w:rsid w:val="008F37F9"/>
    <w:rsid w:val="008F3C2B"/>
    <w:rsid w:val="008F4705"/>
    <w:rsid w:val="008F47C5"/>
    <w:rsid w:val="008F48AC"/>
    <w:rsid w:val="008F53D0"/>
    <w:rsid w:val="008F5B6C"/>
    <w:rsid w:val="008F5F66"/>
    <w:rsid w:val="008F61F3"/>
    <w:rsid w:val="008F6B29"/>
    <w:rsid w:val="008F77A2"/>
    <w:rsid w:val="00900AFA"/>
    <w:rsid w:val="00901356"/>
    <w:rsid w:val="0090180F"/>
    <w:rsid w:val="009025CB"/>
    <w:rsid w:val="00902BD4"/>
    <w:rsid w:val="00902BF3"/>
    <w:rsid w:val="00902CFB"/>
    <w:rsid w:val="00903F7D"/>
    <w:rsid w:val="009042F0"/>
    <w:rsid w:val="00904DE8"/>
    <w:rsid w:val="009053C9"/>
    <w:rsid w:val="00905612"/>
    <w:rsid w:val="00905C4D"/>
    <w:rsid w:val="00906615"/>
    <w:rsid w:val="00907A1B"/>
    <w:rsid w:val="009101C5"/>
    <w:rsid w:val="0091064A"/>
    <w:rsid w:val="00910A4E"/>
    <w:rsid w:val="00911063"/>
    <w:rsid w:val="00911304"/>
    <w:rsid w:val="00911334"/>
    <w:rsid w:val="009114CD"/>
    <w:rsid w:val="00911C6D"/>
    <w:rsid w:val="00912183"/>
    <w:rsid w:val="0091229A"/>
    <w:rsid w:val="00912306"/>
    <w:rsid w:val="00912F40"/>
    <w:rsid w:val="00912FE3"/>
    <w:rsid w:val="00914240"/>
    <w:rsid w:val="009146C2"/>
    <w:rsid w:val="00914A6A"/>
    <w:rsid w:val="00914A90"/>
    <w:rsid w:val="0091528C"/>
    <w:rsid w:val="009159E4"/>
    <w:rsid w:val="00915DB5"/>
    <w:rsid w:val="00916DD3"/>
    <w:rsid w:val="00917521"/>
    <w:rsid w:val="00917E5E"/>
    <w:rsid w:val="00917ED5"/>
    <w:rsid w:val="0091A92B"/>
    <w:rsid w:val="0092015D"/>
    <w:rsid w:val="0092019A"/>
    <w:rsid w:val="0092047D"/>
    <w:rsid w:val="00920500"/>
    <w:rsid w:val="009206A2"/>
    <w:rsid w:val="00920AEF"/>
    <w:rsid w:val="009227BF"/>
    <w:rsid w:val="009229AB"/>
    <w:rsid w:val="00923069"/>
    <w:rsid w:val="00923EAC"/>
    <w:rsid w:val="009245A2"/>
    <w:rsid w:val="009245CE"/>
    <w:rsid w:val="00924968"/>
    <w:rsid w:val="0092500A"/>
    <w:rsid w:val="0092516C"/>
    <w:rsid w:val="009255D4"/>
    <w:rsid w:val="0092563A"/>
    <w:rsid w:val="00925D00"/>
    <w:rsid w:val="009263C5"/>
    <w:rsid w:val="009266B1"/>
    <w:rsid w:val="00926CE7"/>
    <w:rsid w:val="00926FC6"/>
    <w:rsid w:val="009277BA"/>
    <w:rsid w:val="00927AFD"/>
    <w:rsid w:val="00927FC9"/>
    <w:rsid w:val="009309EA"/>
    <w:rsid w:val="00930FAE"/>
    <w:rsid w:val="00931334"/>
    <w:rsid w:val="009330E8"/>
    <w:rsid w:val="00933189"/>
    <w:rsid w:val="00933EF3"/>
    <w:rsid w:val="009344BA"/>
    <w:rsid w:val="0093486C"/>
    <w:rsid w:val="00934961"/>
    <w:rsid w:val="009355E3"/>
    <w:rsid w:val="0093570A"/>
    <w:rsid w:val="0093580B"/>
    <w:rsid w:val="009358F3"/>
    <w:rsid w:val="009359DB"/>
    <w:rsid w:val="00935C5E"/>
    <w:rsid w:val="00936524"/>
    <w:rsid w:val="00937167"/>
    <w:rsid w:val="009379B7"/>
    <w:rsid w:val="009380A6"/>
    <w:rsid w:val="00940740"/>
    <w:rsid w:val="0094113B"/>
    <w:rsid w:val="00941879"/>
    <w:rsid w:val="00941B09"/>
    <w:rsid w:val="00941C08"/>
    <w:rsid w:val="00942027"/>
    <w:rsid w:val="0094258F"/>
    <w:rsid w:val="00942624"/>
    <w:rsid w:val="0094267E"/>
    <w:rsid w:val="00942E1D"/>
    <w:rsid w:val="00942E3B"/>
    <w:rsid w:val="00943AD3"/>
    <w:rsid w:val="00943E29"/>
    <w:rsid w:val="00943E5F"/>
    <w:rsid w:val="009444C7"/>
    <w:rsid w:val="009449DC"/>
    <w:rsid w:val="00944D91"/>
    <w:rsid w:val="00944F1F"/>
    <w:rsid w:val="00946943"/>
    <w:rsid w:val="00946DED"/>
    <w:rsid w:val="00946DFF"/>
    <w:rsid w:val="0095055F"/>
    <w:rsid w:val="00950864"/>
    <w:rsid w:val="00950D2E"/>
    <w:rsid w:val="00951192"/>
    <w:rsid w:val="0095138B"/>
    <w:rsid w:val="0095150A"/>
    <w:rsid w:val="00951B9C"/>
    <w:rsid w:val="0095318F"/>
    <w:rsid w:val="009532FB"/>
    <w:rsid w:val="00953505"/>
    <w:rsid w:val="00954CCE"/>
    <w:rsid w:val="009552B5"/>
    <w:rsid w:val="0095594E"/>
    <w:rsid w:val="00956327"/>
    <w:rsid w:val="00956448"/>
    <w:rsid w:val="00956675"/>
    <w:rsid w:val="0095705D"/>
    <w:rsid w:val="00957227"/>
    <w:rsid w:val="00957228"/>
    <w:rsid w:val="009574C7"/>
    <w:rsid w:val="0095759E"/>
    <w:rsid w:val="009575AA"/>
    <w:rsid w:val="00957A32"/>
    <w:rsid w:val="00957D3B"/>
    <w:rsid w:val="009602D9"/>
    <w:rsid w:val="009606BC"/>
    <w:rsid w:val="00960ED3"/>
    <w:rsid w:val="009614D0"/>
    <w:rsid w:val="00961689"/>
    <w:rsid w:val="009620F9"/>
    <w:rsid w:val="00962307"/>
    <w:rsid w:val="00962BAD"/>
    <w:rsid w:val="00963446"/>
    <w:rsid w:val="009635D3"/>
    <w:rsid w:val="00963F3B"/>
    <w:rsid w:val="00964152"/>
    <w:rsid w:val="00964397"/>
    <w:rsid w:val="00964B0F"/>
    <w:rsid w:val="00965189"/>
    <w:rsid w:val="009660C8"/>
    <w:rsid w:val="009661D5"/>
    <w:rsid w:val="009661DD"/>
    <w:rsid w:val="0096741E"/>
    <w:rsid w:val="00967466"/>
    <w:rsid w:val="00967B8A"/>
    <w:rsid w:val="009700CA"/>
    <w:rsid w:val="009703E3"/>
    <w:rsid w:val="00970498"/>
    <w:rsid w:val="0097067E"/>
    <w:rsid w:val="00970EFA"/>
    <w:rsid w:val="009720BA"/>
    <w:rsid w:val="00972C89"/>
    <w:rsid w:val="00972F70"/>
    <w:rsid w:val="009732C5"/>
    <w:rsid w:val="009733CE"/>
    <w:rsid w:val="00973D8D"/>
    <w:rsid w:val="00974012"/>
    <w:rsid w:val="009741BF"/>
    <w:rsid w:val="009741D5"/>
    <w:rsid w:val="00974C0C"/>
    <w:rsid w:val="00974F3E"/>
    <w:rsid w:val="00975F6D"/>
    <w:rsid w:val="00977248"/>
    <w:rsid w:val="00977BEA"/>
    <w:rsid w:val="00977C3A"/>
    <w:rsid w:val="00980136"/>
    <w:rsid w:val="00980C0F"/>
    <w:rsid w:val="00980C6F"/>
    <w:rsid w:val="0098110E"/>
    <w:rsid w:val="009813E3"/>
    <w:rsid w:val="009816C4"/>
    <w:rsid w:val="00981C5C"/>
    <w:rsid w:val="00982656"/>
    <w:rsid w:val="009831CE"/>
    <w:rsid w:val="00983299"/>
    <w:rsid w:val="00983CFE"/>
    <w:rsid w:val="0098452B"/>
    <w:rsid w:val="00984B0B"/>
    <w:rsid w:val="00985310"/>
    <w:rsid w:val="00985464"/>
    <w:rsid w:val="0098577B"/>
    <w:rsid w:val="00985AF0"/>
    <w:rsid w:val="00985B77"/>
    <w:rsid w:val="00985E5B"/>
    <w:rsid w:val="0098661A"/>
    <w:rsid w:val="00986AB3"/>
    <w:rsid w:val="00986B8D"/>
    <w:rsid w:val="00986C7B"/>
    <w:rsid w:val="00986C81"/>
    <w:rsid w:val="00986ED6"/>
    <w:rsid w:val="00986F8B"/>
    <w:rsid w:val="009874FF"/>
    <w:rsid w:val="00987B8E"/>
    <w:rsid w:val="00987CD5"/>
    <w:rsid w:val="00987DCC"/>
    <w:rsid w:val="00990351"/>
    <w:rsid w:val="00990AC6"/>
    <w:rsid w:val="00990CE4"/>
    <w:rsid w:val="00990E41"/>
    <w:rsid w:val="00991060"/>
    <w:rsid w:val="00991106"/>
    <w:rsid w:val="0099136A"/>
    <w:rsid w:val="0099168A"/>
    <w:rsid w:val="00991CD4"/>
    <w:rsid w:val="00991D76"/>
    <w:rsid w:val="00991F75"/>
    <w:rsid w:val="009923DD"/>
    <w:rsid w:val="00992694"/>
    <w:rsid w:val="00992BD0"/>
    <w:rsid w:val="00992EF3"/>
    <w:rsid w:val="009931B1"/>
    <w:rsid w:val="0099325E"/>
    <w:rsid w:val="0099339F"/>
    <w:rsid w:val="0099361C"/>
    <w:rsid w:val="00993908"/>
    <w:rsid w:val="00993EF1"/>
    <w:rsid w:val="00994962"/>
    <w:rsid w:val="00995206"/>
    <w:rsid w:val="009957FB"/>
    <w:rsid w:val="009958D3"/>
    <w:rsid w:val="00995A3F"/>
    <w:rsid w:val="00995C9C"/>
    <w:rsid w:val="00995D89"/>
    <w:rsid w:val="00996350"/>
    <w:rsid w:val="00996837"/>
    <w:rsid w:val="00996996"/>
    <w:rsid w:val="00996FA0"/>
    <w:rsid w:val="009A01D8"/>
    <w:rsid w:val="009A0410"/>
    <w:rsid w:val="009A04DB"/>
    <w:rsid w:val="009A08FF"/>
    <w:rsid w:val="009A11E5"/>
    <w:rsid w:val="009A136F"/>
    <w:rsid w:val="009A1BBD"/>
    <w:rsid w:val="009A1F77"/>
    <w:rsid w:val="009A22E6"/>
    <w:rsid w:val="009A28CF"/>
    <w:rsid w:val="009A2A23"/>
    <w:rsid w:val="009A2FD4"/>
    <w:rsid w:val="009A3283"/>
    <w:rsid w:val="009A383A"/>
    <w:rsid w:val="009A3A92"/>
    <w:rsid w:val="009A425F"/>
    <w:rsid w:val="009A46FD"/>
    <w:rsid w:val="009A487E"/>
    <w:rsid w:val="009A49F1"/>
    <w:rsid w:val="009A4A96"/>
    <w:rsid w:val="009A4AA5"/>
    <w:rsid w:val="009A4F61"/>
    <w:rsid w:val="009A51CE"/>
    <w:rsid w:val="009A554A"/>
    <w:rsid w:val="009A58A5"/>
    <w:rsid w:val="009A5E9F"/>
    <w:rsid w:val="009A5F2E"/>
    <w:rsid w:val="009A6136"/>
    <w:rsid w:val="009A6826"/>
    <w:rsid w:val="009A6DAA"/>
    <w:rsid w:val="009A7325"/>
    <w:rsid w:val="009A76AC"/>
    <w:rsid w:val="009A76D1"/>
    <w:rsid w:val="009A78CA"/>
    <w:rsid w:val="009A7EC0"/>
    <w:rsid w:val="009B00BE"/>
    <w:rsid w:val="009B0C48"/>
    <w:rsid w:val="009B1596"/>
    <w:rsid w:val="009B1AB6"/>
    <w:rsid w:val="009B2B1E"/>
    <w:rsid w:val="009B3049"/>
    <w:rsid w:val="009B329D"/>
    <w:rsid w:val="009B3E1D"/>
    <w:rsid w:val="009B4119"/>
    <w:rsid w:val="009B4D14"/>
    <w:rsid w:val="009B4F82"/>
    <w:rsid w:val="009B5473"/>
    <w:rsid w:val="009B56BA"/>
    <w:rsid w:val="009B58AE"/>
    <w:rsid w:val="009B5C15"/>
    <w:rsid w:val="009B6185"/>
    <w:rsid w:val="009B6294"/>
    <w:rsid w:val="009B62F1"/>
    <w:rsid w:val="009B6559"/>
    <w:rsid w:val="009B7409"/>
    <w:rsid w:val="009B7C4E"/>
    <w:rsid w:val="009B7CFE"/>
    <w:rsid w:val="009B7D4E"/>
    <w:rsid w:val="009C05CD"/>
    <w:rsid w:val="009C074D"/>
    <w:rsid w:val="009C0ACD"/>
    <w:rsid w:val="009C0D45"/>
    <w:rsid w:val="009C16A6"/>
    <w:rsid w:val="009C16F4"/>
    <w:rsid w:val="009C17D0"/>
    <w:rsid w:val="009C212E"/>
    <w:rsid w:val="009C25D3"/>
    <w:rsid w:val="009C2645"/>
    <w:rsid w:val="009C271F"/>
    <w:rsid w:val="009C2B64"/>
    <w:rsid w:val="009C2FDB"/>
    <w:rsid w:val="009C30A0"/>
    <w:rsid w:val="009C31F3"/>
    <w:rsid w:val="009C419B"/>
    <w:rsid w:val="009C4429"/>
    <w:rsid w:val="009C4582"/>
    <w:rsid w:val="009C4807"/>
    <w:rsid w:val="009C55B9"/>
    <w:rsid w:val="009C5A82"/>
    <w:rsid w:val="009C6AF3"/>
    <w:rsid w:val="009C7A90"/>
    <w:rsid w:val="009C7C25"/>
    <w:rsid w:val="009D0879"/>
    <w:rsid w:val="009D0EEE"/>
    <w:rsid w:val="009D0FF6"/>
    <w:rsid w:val="009D1182"/>
    <w:rsid w:val="009D184F"/>
    <w:rsid w:val="009D1955"/>
    <w:rsid w:val="009D1A13"/>
    <w:rsid w:val="009D20DD"/>
    <w:rsid w:val="009D27FB"/>
    <w:rsid w:val="009D2942"/>
    <w:rsid w:val="009D2ECF"/>
    <w:rsid w:val="009D3006"/>
    <w:rsid w:val="009D35BE"/>
    <w:rsid w:val="009D3722"/>
    <w:rsid w:val="009D3779"/>
    <w:rsid w:val="009D3B54"/>
    <w:rsid w:val="009D3FB3"/>
    <w:rsid w:val="009D4AF3"/>
    <w:rsid w:val="009D4FE8"/>
    <w:rsid w:val="009D54F0"/>
    <w:rsid w:val="009D5607"/>
    <w:rsid w:val="009D5A3E"/>
    <w:rsid w:val="009D7342"/>
    <w:rsid w:val="009D75C0"/>
    <w:rsid w:val="009D777C"/>
    <w:rsid w:val="009D7FF4"/>
    <w:rsid w:val="009E0C46"/>
    <w:rsid w:val="009E0FBC"/>
    <w:rsid w:val="009E0FD7"/>
    <w:rsid w:val="009E120C"/>
    <w:rsid w:val="009E12E1"/>
    <w:rsid w:val="009E15AC"/>
    <w:rsid w:val="009E15FA"/>
    <w:rsid w:val="009E18A7"/>
    <w:rsid w:val="009E1B7A"/>
    <w:rsid w:val="009E266E"/>
    <w:rsid w:val="009E28C2"/>
    <w:rsid w:val="009E2AEA"/>
    <w:rsid w:val="009E316D"/>
    <w:rsid w:val="009E351C"/>
    <w:rsid w:val="009E36E4"/>
    <w:rsid w:val="009E3AD4"/>
    <w:rsid w:val="009E3D68"/>
    <w:rsid w:val="009E3D75"/>
    <w:rsid w:val="009E3FB6"/>
    <w:rsid w:val="009E4690"/>
    <w:rsid w:val="009E470C"/>
    <w:rsid w:val="009E584B"/>
    <w:rsid w:val="009E5D79"/>
    <w:rsid w:val="009E5FBA"/>
    <w:rsid w:val="009E64A3"/>
    <w:rsid w:val="009E6707"/>
    <w:rsid w:val="009E691E"/>
    <w:rsid w:val="009E6946"/>
    <w:rsid w:val="009E6AA1"/>
    <w:rsid w:val="009E7731"/>
    <w:rsid w:val="009E78AD"/>
    <w:rsid w:val="009E78BB"/>
    <w:rsid w:val="009F0148"/>
    <w:rsid w:val="009F0AB2"/>
    <w:rsid w:val="009F11E7"/>
    <w:rsid w:val="009F1797"/>
    <w:rsid w:val="009F17CD"/>
    <w:rsid w:val="009F19A3"/>
    <w:rsid w:val="009F1DEA"/>
    <w:rsid w:val="009F1F6A"/>
    <w:rsid w:val="009F207E"/>
    <w:rsid w:val="009F20D8"/>
    <w:rsid w:val="009F229A"/>
    <w:rsid w:val="009F23FF"/>
    <w:rsid w:val="009F34F7"/>
    <w:rsid w:val="009F3649"/>
    <w:rsid w:val="009F40C2"/>
    <w:rsid w:val="009F4117"/>
    <w:rsid w:val="009F446B"/>
    <w:rsid w:val="009F4696"/>
    <w:rsid w:val="009F4A90"/>
    <w:rsid w:val="009F51C5"/>
    <w:rsid w:val="009F51EE"/>
    <w:rsid w:val="009F53BB"/>
    <w:rsid w:val="009F5779"/>
    <w:rsid w:val="009F5935"/>
    <w:rsid w:val="009F5B01"/>
    <w:rsid w:val="009F5DA1"/>
    <w:rsid w:val="009F60D5"/>
    <w:rsid w:val="009F68EA"/>
    <w:rsid w:val="009F6A63"/>
    <w:rsid w:val="009F6BE2"/>
    <w:rsid w:val="009F74E9"/>
    <w:rsid w:val="009F7570"/>
    <w:rsid w:val="009F7EA9"/>
    <w:rsid w:val="009F7F10"/>
    <w:rsid w:val="00A00140"/>
    <w:rsid w:val="00A001E2"/>
    <w:rsid w:val="00A004DE"/>
    <w:rsid w:val="00A00883"/>
    <w:rsid w:val="00A01D11"/>
    <w:rsid w:val="00A02524"/>
    <w:rsid w:val="00A03A42"/>
    <w:rsid w:val="00A03C2F"/>
    <w:rsid w:val="00A04072"/>
    <w:rsid w:val="00A040E4"/>
    <w:rsid w:val="00A041B1"/>
    <w:rsid w:val="00A041F9"/>
    <w:rsid w:val="00A04357"/>
    <w:rsid w:val="00A04D28"/>
    <w:rsid w:val="00A04DA4"/>
    <w:rsid w:val="00A04F88"/>
    <w:rsid w:val="00A0508A"/>
    <w:rsid w:val="00A05351"/>
    <w:rsid w:val="00A06213"/>
    <w:rsid w:val="00A07249"/>
    <w:rsid w:val="00A07B67"/>
    <w:rsid w:val="00A07B9F"/>
    <w:rsid w:val="00A07BCD"/>
    <w:rsid w:val="00A100E4"/>
    <w:rsid w:val="00A10392"/>
    <w:rsid w:val="00A105B8"/>
    <w:rsid w:val="00A1093F"/>
    <w:rsid w:val="00A10B2D"/>
    <w:rsid w:val="00A117F7"/>
    <w:rsid w:val="00A11873"/>
    <w:rsid w:val="00A11C5C"/>
    <w:rsid w:val="00A122A7"/>
    <w:rsid w:val="00A12592"/>
    <w:rsid w:val="00A140C6"/>
    <w:rsid w:val="00A14701"/>
    <w:rsid w:val="00A14810"/>
    <w:rsid w:val="00A14EF7"/>
    <w:rsid w:val="00A1511B"/>
    <w:rsid w:val="00A15588"/>
    <w:rsid w:val="00A1571A"/>
    <w:rsid w:val="00A16878"/>
    <w:rsid w:val="00A16B2A"/>
    <w:rsid w:val="00A173EE"/>
    <w:rsid w:val="00A1772B"/>
    <w:rsid w:val="00A177C5"/>
    <w:rsid w:val="00A178DD"/>
    <w:rsid w:val="00A17FCB"/>
    <w:rsid w:val="00A2019D"/>
    <w:rsid w:val="00A20473"/>
    <w:rsid w:val="00A20D61"/>
    <w:rsid w:val="00A21267"/>
    <w:rsid w:val="00A21391"/>
    <w:rsid w:val="00A216CE"/>
    <w:rsid w:val="00A22E95"/>
    <w:rsid w:val="00A22EED"/>
    <w:rsid w:val="00A22F88"/>
    <w:rsid w:val="00A2306B"/>
    <w:rsid w:val="00A23454"/>
    <w:rsid w:val="00A236AB"/>
    <w:rsid w:val="00A241D6"/>
    <w:rsid w:val="00A2451C"/>
    <w:rsid w:val="00A245EF"/>
    <w:rsid w:val="00A25D87"/>
    <w:rsid w:val="00A25F6D"/>
    <w:rsid w:val="00A2642E"/>
    <w:rsid w:val="00A267A6"/>
    <w:rsid w:val="00A26A76"/>
    <w:rsid w:val="00A26D0D"/>
    <w:rsid w:val="00A26E4B"/>
    <w:rsid w:val="00A26FA7"/>
    <w:rsid w:val="00A273FD"/>
    <w:rsid w:val="00A27595"/>
    <w:rsid w:val="00A275EE"/>
    <w:rsid w:val="00A276ED"/>
    <w:rsid w:val="00A27CEE"/>
    <w:rsid w:val="00A27DA1"/>
    <w:rsid w:val="00A27E69"/>
    <w:rsid w:val="00A300F8"/>
    <w:rsid w:val="00A301E0"/>
    <w:rsid w:val="00A3083A"/>
    <w:rsid w:val="00A311D9"/>
    <w:rsid w:val="00A319CD"/>
    <w:rsid w:val="00A31B67"/>
    <w:rsid w:val="00A3208C"/>
    <w:rsid w:val="00A322CF"/>
    <w:rsid w:val="00A32A6B"/>
    <w:rsid w:val="00A32AF5"/>
    <w:rsid w:val="00A32CB3"/>
    <w:rsid w:val="00A3313C"/>
    <w:rsid w:val="00A33333"/>
    <w:rsid w:val="00A33947"/>
    <w:rsid w:val="00A339B0"/>
    <w:rsid w:val="00A33A5E"/>
    <w:rsid w:val="00A34188"/>
    <w:rsid w:val="00A3441E"/>
    <w:rsid w:val="00A34909"/>
    <w:rsid w:val="00A34A28"/>
    <w:rsid w:val="00A34F16"/>
    <w:rsid w:val="00A356B1"/>
    <w:rsid w:val="00A35926"/>
    <w:rsid w:val="00A35DA3"/>
    <w:rsid w:val="00A360FD"/>
    <w:rsid w:val="00A36382"/>
    <w:rsid w:val="00A363CA"/>
    <w:rsid w:val="00A364BC"/>
    <w:rsid w:val="00A36EDA"/>
    <w:rsid w:val="00A37178"/>
    <w:rsid w:val="00A37474"/>
    <w:rsid w:val="00A37C5D"/>
    <w:rsid w:val="00A40C00"/>
    <w:rsid w:val="00A40CFB"/>
    <w:rsid w:val="00A42429"/>
    <w:rsid w:val="00A42ED7"/>
    <w:rsid w:val="00A438B6"/>
    <w:rsid w:val="00A43D4B"/>
    <w:rsid w:val="00A43E89"/>
    <w:rsid w:val="00A44215"/>
    <w:rsid w:val="00A44AD9"/>
    <w:rsid w:val="00A44C2B"/>
    <w:rsid w:val="00A44EEA"/>
    <w:rsid w:val="00A45125"/>
    <w:rsid w:val="00A451EC"/>
    <w:rsid w:val="00A45D98"/>
    <w:rsid w:val="00A466B9"/>
    <w:rsid w:val="00A4672A"/>
    <w:rsid w:val="00A4679F"/>
    <w:rsid w:val="00A46DE4"/>
    <w:rsid w:val="00A47106"/>
    <w:rsid w:val="00A47280"/>
    <w:rsid w:val="00A475F0"/>
    <w:rsid w:val="00A47F6D"/>
    <w:rsid w:val="00A505FB"/>
    <w:rsid w:val="00A50F3E"/>
    <w:rsid w:val="00A517BF"/>
    <w:rsid w:val="00A5198E"/>
    <w:rsid w:val="00A51D9E"/>
    <w:rsid w:val="00A51E18"/>
    <w:rsid w:val="00A52128"/>
    <w:rsid w:val="00A526A7"/>
    <w:rsid w:val="00A5329B"/>
    <w:rsid w:val="00A537E5"/>
    <w:rsid w:val="00A549A2"/>
    <w:rsid w:val="00A54D37"/>
    <w:rsid w:val="00A55087"/>
    <w:rsid w:val="00A5564A"/>
    <w:rsid w:val="00A556FC"/>
    <w:rsid w:val="00A55891"/>
    <w:rsid w:val="00A55A77"/>
    <w:rsid w:val="00A55DC5"/>
    <w:rsid w:val="00A5608A"/>
    <w:rsid w:val="00A567D8"/>
    <w:rsid w:val="00A578F1"/>
    <w:rsid w:val="00A60048"/>
    <w:rsid w:val="00A60ECE"/>
    <w:rsid w:val="00A61547"/>
    <w:rsid w:val="00A62456"/>
    <w:rsid w:val="00A62C10"/>
    <w:rsid w:val="00A63408"/>
    <w:rsid w:val="00A64391"/>
    <w:rsid w:val="00A65288"/>
    <w:rsid w:val="00A65866"/>
    <w:rsid w:val="00A65881"/>
    <w:rsid w:val="00A6588E"/>
    <w:rsid w:val="00A65B80"/>
    <w:rsid w:val="00A65D59"/>
    <w:rsid w:val="00A66551"/>
    <w:rsid w:val="00A668B0"/>
    <w:rsid w:val="00A66BE0"/>
    <w:rsid w:val="00A66F93"/>
    <w:rsid w:val="00A670D9"/>
    <w:rsid w:val="00A67530"/>
    <w:rsid w:val="00A675CC"/>
    <w:rsid w:val="00A67989"/>
    <w:rsid w:val="00A704C8"/>
    <w:rsid w:val="00A7087D"/>
    <w:rsid w:val="00A70CB3"/>
    <w:rsid w:val="00A71B49"/>
    <w:rsid w:val="00A723F4"/>
    <w:rsid w:val="00A730A0"/>
    <w:rsid w:val="00A73E21"/>
    <w:rsid w:val="00A7550E"/>
    <w:rsid w:val="00A75D03"/>
    <w:rsid w:val="00A76022"/>
    <w:rsid w:val="00A763F3"/>
    <w:rsid w:val="00A76594"/>
    <w:rsid w:val="00A768FD"/>
    <w:rsid w:val="00A76EC5"/>
    <w:rsid w:val="00A77B99"/>
    <w:rsid w:val="00A77FF2"/>
    <w:rsid w:val="00A80948"/>
    <w:rsid w:val="00A80DAF"/>
    <w:rsid w:val="00A810FB"/>
    <w:rsid w:val="00A8114A"/>
    <w:rsid w:val="00A8188F"/>
    <w:rsid w:val="00A81B21"/>
    <w:rsid w:val="00A82433"/>
    <w:rsid w:val="00A82796"/>
    <w:rsid w:val="00A82E12"/>
    <w:rsid w:val="00A82F94"/>
    <w:rsid w:val="00A83454"/>
    <w:rsid w:val="00A836CF"/>
    <w:rsid w:val="00A838A8"/>
    <w:rsid w:val="00A83B97"/>
    <w:rsid w:val="00A84142"/>
    <w:rsid w:val="00A84559"/>
    <w:rsid w:val="00A8485D"/>
    <w:rsid w:val="00A85C0B"/>
    <w:rsid w:val="00A861F4"/>
    <w:rsid w:val="00A864E3"/>
    <w:rsid w:val="00A868BF"/>
    <w:rsid w:val="00A86D5A"/>
    <w:rsid w:val="00A87118"/>
    <w:rsid w:val="00A8798A"/>
    <w:rsid w:val="00A879F9"/>
    <w:rsid w:val="00A87CD9"/>
    <w:rsid w:val="00A90158"/>
    <w:rsid w:val="00A905D6"/>
    <w:rsid w:val="00A90A1B"/>
    <w:rsid w:val="00A917F5"/>
    <w:rsid w:val="00A91FD9"/>
    <w:rsid w:val="00A92222"/>
    <w:rsid w:val="00A92640"/>
    <w:rsid w:val="00A929BF"/>
    <w:rsid w:val="00A92CF3"/>
    <w:rsid w:val="00A93BD9"/>
    <w:rsid w:val="00A9410E"/>
    <w:rsid w:val="00A9431D"/>
    <w:rsid w:val="00A94785"/>
    <w:rsid w:val="00A948CB"/>
    <w:rsid w:val="00A9585E"/>
    <w:rsid w:val="00A9594A"/>
    <w:rsid w:val="00A95AE9"/>
    <w:rsid w:val="00A95D73"/>
    <w:rsid w:val="00A96066"/>
    <w:rsid w:val="00A960A1"/>
    <w:rsid w:val="00AA0631"/>
    <w:rsid w:val="00AA099A"/>
    <w:rsid w:val="00AA0F71"/>
    <w:rsid w:val="00AA10BD"/>
    <w:rsid w:val="00AA19DE"/>
    <w:rsid w:val="00AA2448"/>
    <w:rsid w:val="00AA2961"/>
    <w:rsid w:val="00AA3B7B"/>
    <w:rsid w:val="00AA4684"/>
    <w:rsid w:val="00AA4821"/>
    <w:rsid w:val="00AA4D18"/>
    <w:rsid w:val="00AA4D36"/>
    <w:rsid w:val="00AA4FB5"/>
    <w:rsid w:val="00AA53D9"/>
    <w:rsid w:val="00AA57E3"/>
    <w:rsid w:val="00AA5BF9"/>
    <w:rsid w:val="00AA6519"/>
    <w:rsid w:val="00AA66FB"/>
    <w:rsid w:val="00AA6C91"/>
    <w:rsid w:val="00AA6CBD"/>
    <w:rsid w:val="00AA6E72"/>
    <w:rsid w:val="00AA74E9"/>
    <w:rsid w:val="00AA7579"/>
    <w:rsid w:val="00AA7E3F"/>
    <w:rsid w:val="00AB04D0"/>
    <w:rsid w:val="00AB05CB"/>
    <w:rsid w:val="00AB0BC5"/>
    <w:rsid w:val="00AB0C61"/>
    <w:rsid w:val="00AB136E"/>
    <w:rsid w:val="00AB1F65"/>
    <w:rsid w:val="00AB37BE"/>
    <w:rsid w:val="00AB394E"/>
    <w:rsid w:val="00AB3BF6"/>
    <w:rsid w:val="00AB4144"/>
    <w:rsid w:val="00AB4431"/>
    <w:rsid w:val="00AB455A"/>
    <w:rsid w:val="00AB45F5"/>
    <w:rsid w:val="00AB46C4"/>
    <w:rsid w:val="00AB4C41"/>
    <w:rsid w:val="00AB4CD6"/>
    <w:rsid w:val="00AB5370"/>
    <w:rsid w:val="00AB5704"/>
    <w:rsid w:val="00AB5A83"/>
    <w:rsid w:val="00AB5D99"/>
    <w:rsid w:val="00AB61AA"/>
    <w:rsid w:val="00AB61CA"/>
    <w:rsid w:val="00AB67BD"/>
    <w:rsid w:val="00AB68E1"/>
    <w:rsid w:val="00AB698B"/>
    <w:rsid w:val="00AB756B"/>
    <w:rsid w:val="00AC01D1"/>
    <w:rsid w:val="00AC0B19"/>
    <w:rsid w:val="00AC0BCE"/>
    <w:rsid w:val="00AC0C82"/>
    <w:rsid w:val="00AC0D47"/>
    <w:rsid w:val="00AC127C"/>
    <w:rsid w:val="00AC175D"/>
    <w:rsid w:val="00AC2029"/>
    <w:rsid w:val="00AC22D0"/>
    <w:rsid w:val="00AC306D"/>
    <w:rsid w:val="00AC34C8"/>
    <w:rsid w:val="00AC38A7"/>
    <w:rsid w:val="00AC391C"/>
    <w:rsid w:val="00AC3D09"/>
    <w:rsid w:val="00AC42FA"/>
    <w:rsid w:val="00AC5064"/>
    <w:rsid w:val="00AC5ECF"/>
    <w:rsid w:val="00AC68F2"/>
    <w:rsid w:val="00AC7052"/>
    <w:rsid w:val="00AC70B3"/>
    <w:rsid w:val="00AC7BA0"/>
    <w:rsid w:val="00AC7BED"/>
    <w:rsid w:val="00AC7C42"/>
    <w:rsid w:val="00AC7FE1"/>
    <w:rsid w:val="00AD0978"/>
    <w:rsid w:val="00AD1CDB"/>
    <w:rsid w:val="00AD1EFC"/>
    <w:rsid w:val="00AD2479"/>
    <w:rsid w:val="00AD251C"/>
    <w:rsid w:val="00AD3FC8"/>
    <w:rsid w:val="00AD4262"/>
    <w:rsid w:val="00AD42EE"/>
    <w:rsid w:val="00AD4554"/>
    <w:rsid w:val="00AD4927"/>
    <w:rsid w:val="00AD4ADA"/>
    <w:rsid w:val="00AD4ADF"/>
    <w:rsid w:val="00AD5253"/>
    <w:rsid w:val="00AD5F27"/>
    <w:rsid w:val="00AD607E"/>
    <w:rsid w:val="00AD64B5"/>
    <w:rsid w:val="00AD6F45"/>
    <w:rsid w:val="00AD7099"/>
    <w:rsid w:val="00AD77EB"/>
    <w:rsid w:val="00AD782E"/>
    <w:rsid w:val="00AD7952"/>
    <w:rsid w:val="00AD79CB"/>
    <w:rsid w:val="00AD7A5A"/>
    <w:rsid w:val="00AE006E"/>
    <w:rsid w:val="00AE0E34"/>
    <w:rsid w:val="00AE12C2"/>
    <w:rsid w:val="00AE13AF"/>
    <w:rsid w:val="00AE180A"/>
    <w:rsid w:val="00AE1C85"/>
    <w:rsid w:val="00AE22E6"/>
    <w:rsid w:val="00AE2398"/>
    <w:rsid w:val="00AE2471"/>
    <w:rsid w:val="00AE2A96"/>
    <w:rsid w:val="00AE2EF0"/>
    <w:rsid w:val="00AE3170"/>
    <w:rsid w:val="00AE34B1"/>
    <w:rsid w:val="00AE3F93"/>
    <w:rsid w:val="00AE5C21"/>
    <w:rsid w:val="00AE5E32"/>
    <w:rsid w:val="00AE683A"/>
    <w:rsid w:val="00AE68A2"/>
    <w:rsid w:val="00AE6C9F"/>
    <w:rsid w:val="00AE6EEF"/>
    <w:rsid w:val="00AE6FF4"/>
    <w:rsid w:val="00AE751F"/>
    <w:rsid w:val="00AE784A"/>
    <w:rsid w:val="00AE7A98"/>
    <w:rsid w:val="00AE7C04"/>
    <w:rsid w:val="00AF001F"/>
    <w:rsid w:val="00AF0125"/>
    <w:rsid w:val="00AF0161"/>
    <w:rsid w:val="00AF0563"/>
    <w:rsid w:val="00AF2910"/>
    <w:rsid w:val="00AF2E44"/>
    <w:rsid w:val="00AF2EDF"/>
    <w:rsid w:val="00AF30AA"/>
    <w:rsid w:val="00AF30B0"/>
    <w:rsid w:val="00AF38A4"/>
    <w:rsid w:val="00AF3A18"/>
    <w:rsid w:val="00AF3B0D"/>
    <w:rsid w:val="00AF65EA"/>
    <w:rsid w:val="00AF680A"/>
    <w:rsid w:val="00AF68AA"/>
    <w:rsid w:val="00AF6D13"/>
    <w:rsid w:val="00AF6D1F"/>
    <w:rsid w:val="00AF70F4"/>
    <w:rsid w:val="00AF75F4"/>
    <w:rsid w:val="00AF781F"/>
    <w:rsid w:val="00AF799C"/>
    <w:rsid w:val="00AF7AE0"/>
    <w:rsid w:val="00B00205"/>
    <w:rsid w:val="00B009B5"/>
    <w:rsid w:val="00B00D5A"/>
    <w:rsid w:val="00B00E1A"/>
    <w:rsid w:val="00B00ECF"/>
    <w:rsid w:val="00B02422"/>
    <w:rsid w:val="00B026FF"/>
    <w:rsid w:val="00B02E22"/>
    <w:rsid w:val="00B02FBA"/>
    <w:rsid w:val="00B034B3"/>
    <w:rsid w:val="00B03DD5"/>
    <w:rsid w:val="00B04046"/>
    <w:rsid w:val="00B04282"/>
    <w:rsid w:val="00B043A7"/>
    <w:rsid w:val="00B05284"/>
    <w:rsid w:val="00B053CF"/>
    <w:rsid w:val="00B05405"/>
    <w:rsid w:val="00B063B0"/>
    <w:rsid w:val="00B06BF0"/>
    <w:rsid w:val="00B06D90"/>
    <w:rsid w:val="00B07471"/>
    <w:rsid w:val="00B077B1"/>
    <w:rsid w:val="00B07D91"/>
    <w:rsid w:val="00B10755"/>
    <w:rsid w:val="00B10C5C"/>
    <w:rsid w:val="00B10EBA"/>
    <w:rsid w:val="00B117F1"/>
    <w:rsid w:val="00B11F11"/>
    <w:rsid w:val="00B1286D"/>
    <w:rsid w:val="00B12FFC"/>
    <w:rsid w:val="00B13809"/>
    <w:rsid w:val="00B13938"/>
    <w:rsid w:val="00B13A57"/>
    <w:rsid w:val="00B140D2"/>
    <w:rsid w:val="00B14263"/>
    <w:rsid w:val="00B14C01"/>
    <w:rsid w:val="00B14F53"/>
    <w:rsid w:val="00B156DC"/>
    <w:rsid w:val="00B161C4"/>
    <w:rsid w:val="00B1638F"/>
    <w:rsid w:val="00B16420"/>
    <w:rsid w:val="00B16D37"/>
    <w:rsid w:val="00B1704C"/>
    <w:rsid w:val="00B17059"/>
    <w:rsid w:val="00B172F3"/>
    <w:rsid w:val="00B17811"/>
    <w:rsid w:val="00B179E9"/>
    <w:rsid w:val="00B20BB8"/>
    <w:rsid w:val="00B2183D"/>
    <w:rsid w:val="00B21D3C"/>
    <w:rsid w:val="00B22216"/>
    <w:rsid w:val="00B2266A"/>
    <w:rsid w:val="00B25384"/>
    <w:rsid w:val="00B253E1"/>
    <w:rsid w:val="00B259F5"/>
    <w:rsid w:val="00B25AAF"/>
    <w:rsid w:val="00B2684C"/>
    <w:rsid w:val="00B26AB2"/>
    <w:rsid w:val="00B26F3B"/>
    <w:rsid w:val="00B273CA"/>
    <w:rsid w:val="00B27E9D"/>
    <w:rsid w:val="00B305CE"/>
    <w:rsid w:val="00B30A40"/>
    <w:rsid w:val="00B3106E"/>
    <w:rsid w:val="00B31615"/>
    <w:rsid w:val="00B32BA5"/>
    <w:rsid w:val="00B32D17"/>
    <w:rsid w:val="00B3314F"/>
    <w:rsid w:val="00B338C4"/>
    <w:rsid w:val="00B33B34"/>
    <w:rsid w:val="00B33CBF"/>
    <w:rsid w:val="00B33D20"/>
    <w:rsid w:val="00B34B69"/>
    <w:rsid w:val="00B34ECB"/>
    <w:rsid w:val="00B35F77"/>
    <w:rsid w:val="00B3608F"/>
    <w:rsid w:val="00B36D2C"/>
    <w:rsid w:val="00B36DF0"/>
    <w:rsid w:val="00B371F7"/>
    <w:rsid w:val="00B37293"/>
    <w:rsid w:val="00B37C09"/>
    <w:rsid w:val="00B37C8F"/>
    <w:rsid w:val="00B40059"/>
    <w:rsid w:val="00B40312"/>
    <w:rsid w:val="00B4105B"/>
    <w:rsid w:val="00B41134"/>
    <w:rsid w:val="00B412A1"/>
    <w:rsid w:val="00B4179F"/>
    <w:rsid w:val="00B41A29"/>
    <w:rsid w:val="00B42C60"/>
    <w:rsid w:val="00B42F4F"/>
    <w:rsid w:val="00B439B1"/>
    <w:rsid w:val="00B43A3E"/>
    <w:rsid w:val="00B43BD6"/>
    <w:rsid w:val="00B445E5"/>
    <w:rsid w:val="00B44CA2"/>
    <w:rsid w:val="00B4535E"/>
    <w:rsid w:val="00B45885"/>
    <w:rsid w:val="00B45AFE"/>
    <w:rsid w:val="00B45B8A"/>
    <w:rsid w:val="00B45BCE"/>
    <w:rsid w:val="00B46C8A"/>
    <w:rsid w:val="00B46D5C"/>
    <w:rsid w:val="00B50428"/>
    <w:rsid w:val="00B5063A"/>
    <w:rsid w:val="00B50F3A"/>
    <w:rsid w:val="00B5123B"/>
    <w:rsid w:val="00B51282"/>
    <w:rsid w:val="00B51353"/>
    <w:rsid w:val="00B51955"/>
    <w:rsid w:val="00B51991"/>
    <w:rsid w:val="00B51D81"/>
    <w:rsid w:val="00B51EF2"/>
    <w:rsid w:val="00B51FED"/>
    <w:rsid w:val="00B5236A"/>
    <w:rsid w:val="00B52AFE"/>
    <w:rsid w:val="00B52B30"/>
    <w:rsid w:val="00B52BEC"/>
    <w:rsid w:val="00B53422"/>
    <w:rsid w:val="00B54B2B"/>
    <w:rsid w:val="00B54D51"/>
    <w:rsid w:val="00B5559B"/>
    <w:rsid w:val="00B56084"/>
    <w:rsid w:val="00B561F1"/>
    <w:rsid w:val="00B56752"/>
    <w:rsid w:val="00B56832"/>
    <w:rsid w:val="00B569DD"/>
    <w:rsid w:val="00B6047D"/>
    <w:rsid w:val="00B6050B"/>
    <w:rsid w:val="00B60CF9"/>
    <w:rsid w:val="00B60DC0"/>
    <w:rsid w:val="00B612FD"/>
    <w:rsid w:val="00B61477"/>
    <w:rsid w:val="00B615A4"/>
    <w:rsid w:val="00B61BC3"/>
    <w:rsid w:val="00B61D4F"/>
    <w:rsid w:val="00B61DB9"/>
    <w:rsid w:val="00B622CB"/>
    <w:rsid w:val="00B62649"/>
    <w:rsid w:val="00B6273D"/>
    <w:rsid w:val="00B62C10"/>
    <w:rsid w:val="00B631AC"/>
    <w:rsid w:val="00B6384B"/>
    <w:rsid w:val="00B64083"/>
    <w:rsid w:val="00B64230"/>
    <w:rsid w:val="00B643E7"/>
    <w:rsid w:val="00B645F4"/>
    <w:rsid w:val="00B64BBB"/>
    <w:rsid w:val="00B64E60"/>
    <w:rsid w:val="00B64F95"/>
    <w:rsid w:val="00B65127"/>
    <w:rsid w:val="00B65321"/>
    <w:rsid w:val="00B65616"/>
    <w:rsid w:val="00B65707"/>
    <w:rsid w:val="00B65815"/>
    <w:rsid w:val="00B662A6"/>
    <w:rsid w:val="00B67AE0"/>
    <w:rsid w:val="00B70D8B"/>
    <w:rsid w:val="00B70E39"/>
    <w:rsid w:val="00B71228"/>
    <w:rsid w:val="00B7142B"/>
    <w:rsid w:val="00B71659"/>
    <w:rsid w:val="00B71910"/>
    <w:rsid w:val="00B71BF6"/>
    <w:rsid w:val="00B72337"/>
    <w:rsid w:val="00B7320A"/>
    <w:rsid w:val="00B733B1"/>
    <w:rsid w:val="00B733D7"/>
    <w:rsid w:val="00B7392A"/>
    <w:rsid w:val="00B74258"/>
    <w:rsid w:val="00B7482D"/>
    <w:rsid w:val="00B74FBB"/>
    <w:rsid w:val="00B75921"/>
    <w:rsid w:val="00B761DD"/>
    <w:rsid w:val="00B767FA"/>
    <w:rsid w:val="00B76879"/>
    <w:rsid w:val="00B76B0B"/>
    <w:rsid w:val="00B770BE"/>
    <w:rsid w:val="00B77573"/>
    <w:rsid w:val="00B77B48"/>
    <w:rsid w:val="00B80C74"/>
    <w:rsid w:val="00B81031"/>
    <w:rsid w:val="00B81A80"/>
    <w:rsid w:val="00B81DC0"/>
    <w:rsid w:val="00B81F24"/>
    <w:rsid w:val="00B82178"/>
    <w:rsid w:val="00B835AF"/>
    <w:rsid w:val="00B8433B"/>
    <w:rsid w:val="00B84900"/>
    <w:rsid w:val="00B84925"/>
    <w:rsid w:val="00B84A8E"/>
    <w:rsid w:val="00B84CD3"/>
    <w:rsid w:val="00B852E5"/>
    <w:rsid w:val="00B85430"/>
    <w:rsid w:val="00B85CFF"/>
    <w:rsid w:val="00B85EF1"/>
    <w:rsid w:val="00B862FC"/>
    <w:rsid w:val="00B8680F"/>
    <w:rsid w:val="00B869BA"/>
    <w:rsid w:val="00B86B96"/>
    <w:rsid w:val="00B87018"/>
    <w:rsid w:val="00B87AA5"/>
    <w:rsid w:val="00B9000B"/>
    <w:rsid w:val="00B90135"/>
    <w:rsid w:val="00B907ED"/>
    <w:rsid w:val="00B91E69"/>
    <w:rsid w:val="00B9215C"/>
    <w:rsid w:val="00B9226A"/>
    <w:rsid w:val="00B92696"/>
    <w:rsid w:val="00B93520"/>
    <w:rsid w:val="00B93A3A"/>
    <w:rsid w:val="00B93C47"/>
    <w:rsid w:val="00B93CB3"/>
    <w:rsid w:val="00B93FD4"/>
    <w:rsid w:val="00B940B1"/>
    <w:rsid w:val="00B9431D"/>
    <w:rsid w:val="00B945AD"/>
    <w:rsid w:val="00B949FA"/>
    <w:rsid w:val="00B94C94"/>
    <w:rsid w:val="00B9654C"/>
    <w:rsid w:val="00B9677E"/>
    <w:rsid w:val="00B96B94"/>
    <w:rsid w:val="00B96D61"/>
    <w:rsid w:val="00B971E4"/>
    <w:rsid w:val="00B9786A"/>
    <w:rsid w:val="00B97877"/>
    <w:rsid w:val="00B979AD"/>
    <w:rsid w:val="00BA0542"/>
    <w:rsid w:val="00BA0554"/>
    <w:rsid w:val="00BA081A"/>
    <w:rsid w:val="00BA0A69"/>
    <w:rsid w:val="00BA1326"/>
    <w:rsid w:val="00BA17A6"/>
    <w:rsid w:val="00BA17C4"/>
    <w:rsid w:val="00BA1E1E"/>
    <w:rsid w:val="00BA1FEF"/>
    <w:rsid w:val="00BA204C"/>
    <w:rsid w:val="00BA2561"/>
    <w:rsid w:val="00BA26AA"/>
    <w:rsid w:val="00BA26B4"/>
    <w:rsid w:val="00BA2828"/>
    <w:rsid w:val="00BA289B"/>
    <w:rsid w:val="00BA2B5D"/>
    <w:rsid w:val="00BA39F2"/>
    <w:rsid w:val="00BA41D4"/>
    <w:rsid w:val="00BA43A2"/>
    <w:rsid w:val="00BA43EE"/>
    <w:rsid w:val="00BA44B6"/>
    <w:rsid w:val="00BA4B37"/>
    <w:rsid w:val="00BA5192"/>
    <w:rsid w:val="00BA59DA"/>
    <w:rsid w:val="00BA5A4D"/>
    <w:rsid w:val="00BA64F0"/>
    <w:rsid w:val="00BA6C9D"/>
    <w:rsid w:val="00BA6DEC"/>
    <w:rsid w:val="00BB076B"/>
    <w:rsid w:val="00BB07A0"/>
    <w:rsid w:val="00BB0F94"/>
    <w:rsid w:val="00BB136B"/>
    <w:rsid w:val="00BB1B4A"/>
    <w:rsid w:val="00BB1D71"/>
    <w:rsid w:val="00BB227A"/>
    <w:rsid w:val="00BB22F1"/>
    <w:rsid w:val="00BB22F4"/>
    <w:rsid w:val="00BB2C81"/>
    <w:rsid w:val="00BB4513"/>
    <w:rsid w:val="00BB4588"/>
    <w:rsid w:val="00BB55D6"/>
    <w:rsid w:val="00BB584C"/>
    <w:rsid w:val="00BB5AAC"/>
    <w:rsid w:val="00BB6730"/>
    <w:rsid w:val="00BB6A30"/>
    <w:rsid w:val="00BB6E97"/>
    <w:rsid w:val="00BB7912"/>
    <w:rsid w:val="00BB7AFA"/>
    <w:rsid w:val="00BB7DD6"/>
    <w:rsid w:val="00BB7ECC"/>
    <w:rsid w:val="00BBF783"/>
    <w:rsid w:val="00BC0D53"/>
    <w:rsid w:val="00BC1703"/>
    <w:rsid w:val="00BC22CC"/>
    <w:rsid w:val="00BC22FC"/>
    <w:rsid w:val="00BC2BF4"/>
    <w:rsid w:val="00BC2CA2"/>
    <w:rsid w:val="00BC4654"/>
    <w:rsid w:val="00BC4D30"/>
    <w:rsid w:val="00BC5705"/>
    <w:rsid w:val="00BC57C8"/>
    <w:rsid w:val="00BC587B"/>
    <w:rsid w:val="00BC6423"/>
    <w:rsid w:val="00BC662F"/>
    <w:rsid w:val="00BC6873"/>
    <w:rsid w:val="00BC6A54"/>
    <w:rsid w:val="00BC6C2B"/>
    <w:rsid w:val="00BC71B7"/>
    <w:rsid w:val="00BD0216"/>
    <w:rsid w:val="00BD0291"/>
    <w:rsid w:val="00BD07C7"/>
    <w:rsid w:val="00BD0D42"/>
    <w:rsid w:val="00BD10BF"/>
    <w:rsid w:val="00BD1B5D"/>
    <w:rsid w:val="00BD1F7E"/>
    <w:rsid w:val="00BD25B8"/>
    <w:rsid w:val="00BD28A8"/>
    <w:rsid w:val="00BD3A4E"/>
    <w:rsid w:val="00BD4EA0"/>
    <w:rsid w:val="00BD5168"/>
    <w:rsid w:val="00BD5722"/>
    <w:rsid w:val="00BD57C3"/>
    <w:rsid w:val="00BD5B67"/>
    <w:rsid w:val="00BD5F68"/>
    <w:rsid w:val="00BD60C4"/>
    <w:rsid w:val="00BD7B91"/>
    <w:rsid w:val="00BE0134"/>
    <w:rsid w:val="00BE036F"/>
    <w:rsid w:val="00BE0B6A"/>
    <w:rsid w:val="00BE0BEF"/>
    <w:rsid w:val="00BE0C9B"/>
    <w:rsid w:val="00BE1A26"/>
    <w:rsid w:val="00BE1E21"/>
    <w:rsid w:val="00BE1E4D"/>
    <w:rsid w:val="00BE1F7C"/>
    <w:rsid w:val="00BE277F"/>
    <w:rsid w:val="00BE2923"/>
    <w:rsid w:val="00BE35DF"/>
    <w:rsid w:val="00BE38F8"/>
    <w:rsid w:val="00BE3C29"/>
    <w:rsid w:val="00BE4095"/>
    <w:rsid w:val="00BE55A8"/>
    <w:rsid w:val="00BE58E1"/>
    <w:rsid w:val="00BE5923"/>
    <w:rsid w:val="00BE5C77"/>
    <w:rsid w:val="00BE6113"/>
    <w:rsid w:val="00BE6D60"/>
    <w:rsid w:val="00BE712F"/>
    <w:rsid w:val="00BE7740"/>
    <w:rsid w:val="00BF01E3"/>
    <w:rsid w:val="00BF0813"/>
    <w:rsid w:val="00BF1238"/>
    <w:rsid w:val="00BF145D"/>
    <w:rsid w:val="00BF15E1"/>
    <w:rsid w:val="00BF185B"/>
    <w:rsid w:val="00BF2D43"/>
    <w:rsid w:val="00BF379D"/>
    <w:rsid w:val="00BF3934"/>
    <w:rsid w:val="00BF4A0F"/>
    <w:rsid w:val="00BF4A72"/>
    <w:rsid w:val="00BF4AB4"/>
    <w:rsid w:val="00BF545A"/>
    <w:rsid w:val="00BF6938"/>
    <w:rsid w:val="00BF76CF"/>
    <w:rsid w:val="00BF7992"/>
    <w:rsid w:val="00C00B1B"/>
    <w:rsid w:val="00C00BB7"/>
    <w:rsid w:val="00C00E1A"/>
    <w:rsid w:val="00C01187"/>
    <w:rsid w:val="00C01B9E"/>
    <w:rsid w:val="00C01F8B"/>
    <w:rsid w:val="00C02130"/>
    <w:rsid w:val="00C02536"/>
    <w:rsid w:val="00C02AA1"/>
    <w:rsid w:val="00C02E69"/>
    <w:rsid w:val="00C030D8"/>
    <w:rsid w:val="00C047AE"/>
    <w:rsid w:val="00C04DEA"/>
    <w:rsid w:val="00C050D1"/>
    <w:rsid w:val="00C05439"/>
    <w:rsid w:val="00C05A01"/>
    <w:rsid w:val="00C06517"/>
    <w:rsid w:val="00C066C4"/>
    <w:rsid w:val="00C069C5"/>
    <w:rsid w:val="00C07BB3"/>
    <w:rsid w:val="00C07BF5"/>
    <w:rsid w:val="00C10565"/>
    <w:rsid w:val="00C10DDE"/>
    <w:rsid w:val="00C10E76"/>
    <w:rsid w:val="00C1135D"/>
    <w:rsid w:val="00C11610"/>
    <w:rsid w:val="00C11824"/>
    <w:rsid w:val="00C11AF7"/>
    <w:rsid w:val="00C11CA1"/>
    <w:rsid w:val="00C11CF7"/>
    <w:rsid w:val="00C1245C"/>
    <w:rsid w:val="00C125C7"/>
    <w:rsid w:val="00C12743"/>
    <w:rsid w:val="00C131B2"/>
    <w:rsid w:val="00C132AF"/>
    <w:rsid w:val="00C1395A"/>
    <w:rsid w:val="00C149F8"/>
    <w:rsid w:val="00C14E93"/>
    <w:rsid w:val="00C15022"/>
    <w:rsid w:val="00C15394"/>
    <w:rsid w:val="00C154C9"/>
    <w:rsid w:val="00C158B8"/>
    <w:rsid w:val="00C16269"/>
    <w:rsid w:val="00C1662F"/>
    <w:rsid w:val="00C16F8F"/>
    <w:rsid w:val="00C17063"/>
    <w:rsid w:val="00C172DB"/>
    <w:rsid w:val="00C172E9"/>
    <w:rsid w:val="00C176CA"/>
    <w:rsid w:val="00C17743"/>
    <w:rsid w:val="00C17913"/>
    <w:rsid w:val="00C2000A"/>
    <w:rsid w:val="00C20AD6"/>
    <w:rsid w:val="00C21333"/>
    <w:rsid w:val="00C213A1"/>
    <w:rsid w:val="00C2158F"/>
    <w:rsid w:val="00C217F1"/>
    <w:rsid w:val="00C21AF3"/>
    <w:rsid w:val="00C22698"/>
    <w:rsid w:val="00C2297E"/>
    <w:rsid w:val="00C2307D"/>
    <w:rsid w:val="00C23CD0"/>
    <w:rsid w:val="00C250A4"/>
    <w:rsid w:val="00C253C4"/>
    <w:rsid w:val="00C258EC"/>
    <w:rsid w:val="00C2633C"/>
    <w:rsid w:val="00C265F6"/>
    <w:rsid w:val="00C2674A"/>
    <w:rsid w:val="00C26A52"/>
    <w:rsid w:val="00C26C47"/>
    <w:rsid w:val="00C279E5"/>
    <w:rsid w:val="00C27A1A"/>
    <w:rsid w:val="00C30845"/>
    <w:rsid w:val="00C30A04"/>
    <w:rsid w:val="00C30B93"/>
    <w:rsid w:val="00C3156A"/>
    <w:rsid w:val="00C31B90"/>
    <w:rsid w:val="00C31F98"/>
    <w:rsid w:val="00C33427"/>
    <w:rsid w:val="00C334FB"/>
    <w:rsid w:val="00C33985"/>
    <w:rsid w:val="00C33B41"/>
    <w:rsid w:val="00C33E33"/>
    <w:rsid w:val="00C33FEE"/>
    <w:rsid w:val="00C34117"/>
    <w:rsid w:val="00C3422F"/>
    <w:rsid w:val="00C342F7"/>
    <w:rsid w:val="00C34A33"/>
    <w:rsid w:val="00C34C57"/>
    <w:rsid w:val="00C350C5"/>
    <w:rsid w:val="00C35340"/>
    <w:rsid w:val="00C3546E"/>
    <w:rsid w:val="00C35676"/>
    <w:rsid w:val="00C35B6E"/>
    <w:rsid w:val="00C35FC1"/>
    <w:rsid w:val="00C3655E"/>
    <w:rsid w:val="00C36AA7"/>
    <w:rsid w:val="00C36AD8"/>
    <w:rsid w:val="00C36AED"/>
    <w:rsid w:val="00C36D1D"/>
    <w:rsid w:val="00C37CCC"/>
    <w:rsid w:val="00C37D59"/>
    <w:rsid w:val="00C406BB"/>
    <w:rsid w:val="00C41D03"/>
    <w:rsid w:val="00C41D2E"/>
    <w:rsid w:val="00C4235D"/>
    <w:rsid w:val="00C423E5"/>
    <w:rsid w:val="00C424E7"/>
    <w:rsid w:val="00C42717"/>
    <w:rsid w:val="00C428A3"/>
    <w:rsid w:val="00C42CF7"/>
    <w:rsid w:val="00C42EE9"/>
    <w:rsid w:val="00C430DF"/>
    <w:rsid w:val="00C43679"/>
    <w:rsid w:val="00C43938"/>
    <w:rsid w:val="00C43998"/>
    <w:rsid w:val="00C44627"/>
    <w:rsid w:val="00C4549C"/>
    <w:rsid w:val="00C4556F"/>
    <w:rsid w:val="00C45B4F"/>
    <w:rsid w:val="00C45C5C"/>
    <w:rsid w:val="00C46109"/>
    <w:rsid w:val="00C46968"/>
    <w:rsid w:val="00C47004"/>
    <w:rsid w:val="00C477EB"/>
    <w:rsid w:val="00C47820"/>
    <w:rsid w:val="00C49062"/>
    <w:rsid w:val="00C502DE"/>
    <w:rsid w:val="00C5059B"/>
    <w:rsid w:val="00C513AA"/>
    <w:rsid w:val="00C519E9"/>
    <w:rsid w:val="00C51C35"/>
    <w:rsid w:val="00C52321"/>
    <w:rsid w:val="00C52DEF"/>
    <w:rsid w:val="00C52ECE"/>
    <w:rsid w:val="00C530BF"/>
    <w:rsid w:val="00C531D9"/>
    <w:rsid w:val="00C55DC4"/>
    <w:rsid w:val="00C5602A"/>
    <w:rsid w:val="00C56A6B"/>
    <w:rsid w:val="00C56E27"/>
    <w:rsid w:val="00C56F32"/>
    <w:rsid w:val="00C577B2"/>
    <w:rsid w:val="00C57FC9"/>
    <w:rsid w:val="00C6044D"/>
    <w:rsid w:val="00C604AE"/>
    <w:rsid w:val="00C60639"/>
    <w:rsid w:val="00C6083A"/>
    <w:rsid w:val="00C60D2A"/>
    <w:rsid w:val="00C60E26"/>
    <w:rsid w:val="00C615FD"/>
    <w:rsid w:val="00C61A7B"/>
    <w:rsid w:val="00C620A3"/>
    <w:rsid w:val="00C62C79"/>
    <w:rsid w:val="00C637FD"/>
    <w:rsid w:val="00C64429"/>
    <w:rsid w:val="00C64B6F"/>
    <w:rsid w:val="00C65104"/>
    <w:rsid w:val="00C65213"/>
    <w:rsid w:val="00C65624"/>
    <w:rsid w:val="00C65972"/>
    <w:rsid w:val="00C65B02"/>
    <w:rsid w:val="00C65B5F"/>
    <w:rsid w:val="00C667A4"/>
    <w:rsid w:val="00C67249"/>
    <w:rsid w:val="00C67770"/>
    <w:rsid w:val="00C67C77"/>
    <w:rsid w:val="00C67DA1"/>
    <w:rsid w:val="00C70C6E"/>
    <w:rsid w:val="00C70DBF"/>
    <w:rsid w:val="00C713CA"/>
    <w:rsid w:val="00C71490"/>
    <w:rsid w:val="00C714C6"/>
    <w:rsid w:val="00C718D7"/>
    <w:rsid w:val="00C71E3C"/>
    <w:rsid w:val="00C72DC2"/>
    <w:rsid w:val="00C73222"/>
    <w:rsid w:val="00C7390C"/>
    <w:rsid w:val="00C73A90"/>
    <w:rsid w:val="00C73C88"/>
    <w:rsid w:val="00C74000"/>
    <w:rsid w:val="00C7495E"/>
    <w:rsid w:val="00C74F87"/>
    <w:rsid w:val="00C750A1"/>
    <w:rsid w:val="00C75370"/>
    <w:rsid w:val="00C75A8A"/>
    <w:rsid w:val="00C75E66"/>
    <w:rsid w:val="00C7684A"/>
    <w:rsid w:val="00C77F19"/>
    <w:rsid w:val="00C802F0"/>
    <w:rsid w:val="00C807D0"/>
    <w:rsid w:val="00C80BD2"/>
    <w:rsid w:val="00C80FA9"/>
    <w:rsid w:val="00C81373"/>
    <w:rsid w:val="00C81986"/>
    <w:rsid w:val="00C81AA1"/>
    <w:rsid w:val="00C82306"/>
    <w:rsid w:val="00C82E5E"/>
    <w:rsid w:val="00C830C2"/>
    <w:rsid w:val="00C83779"/>
    <w:rsid w:val="00C83984"/>
    <w:rsid w:val="00C83994"/>
    <w:rsid w:val="00C84048"/>
    <w:rsid w:val="00C8463E"/>
    <w:rsid w:val="00C8467E"/>
    <w:rsid w:val="00C846BA"/>
    <w:rsid w:val="00C84781"/>
    <w:rsid w:val="00C84D71"/>
    <w:rsid w:val="00C84FBC"/>
    <w:rsid w:val="00C851DF"/>
    <w:rsid w:val="00C85DE7"/>
    <w:rsid w:val="00C86542"/>
    <w:rsid w:val="00C866F9"/>
    <w:rsid w:val="00C86737"/>
    <w:rsid w:val="00C86AE5"/>
    <w:rsid w:val="00C87642"/>
    <w:rsid w:val="00C9013D"/>
    <w:rsid w:val="00C904E0"/>
    <w:rsid w:val="00C90FB1"/>
    <w:rsid w:val="00C90FD8"/>
    <w:rsid w:val="00C91820"/>
    <w:rsid w:val="00C91A49"/>
    <w:rsid w:val="00C91A61"/>
    <w:rsid w:val="00C92B0A"/>
    <w:rsid w:val="00C92E96"/>
    <w:rsid w:val="00C92FDA"/>
    <w:rsid w:val="00C93483"/>
    <w:rsid w:val="00C93605"/>
    <w:rsid w:val="00C93643"/>
    <w:rsid w:val="00C937C7"/>
    <w:rsid w:val="00C937DF"/>
    <w:rsid w:val="00C94440"/>
    <w:rsid w:val="00C947C8"/>
    <w:rsid w:val="00C94DE2"/>
    <w:rsid w:val="00C9564C"/>
    <w:rsid w:val="00C95FB9"/>
    <w:rsid w:val="00C96A3A"/>
    <w:rsid w:val="00C9703C"/>
    <w:rsid w:val="00CA08A2"/>
    <w:rsid w:val="00CA1756"/>
    <w:rsid w:val="00CA255D"/>
    <w:rsid w:val="00CA282E"/>
    <w:rsid w:val="00CA296E"/>
    <w:rsid w:val="00CA29DF"/>
    <w:rsid w:val="00CA2A42"/>
    <w:rsid w:val="00CA3A90"/>
    <w:rsid w:val="00CA3DB1"/>
    <w:rsid w:val="00CA3DFF"/>
    <w:rsid w:val="00CA429F"/>
    <w:rsid w:val="00CA453A"/>
    <w:rsid w:val="00CA4AF3"/>
    <w:rsid w:val="00CA4E41"/>
    <w:rsid w:val="00CA5B25"/>
    <w:rsid w:val="00CA5F6D"/>
    <w:rsid w:val="00CA68E2"/>
    <w:rsid w:val="00CA6ADF"/>
    <w:rsid w:val="00CA6D5A"/>
    <w:rsid w:val="00CA71DC"/>
    <w:rsid w:val="00CA7B9D"/>
    <w:rsid w:val="00CB00B2"/>
    <w:rsid w:val="00CB0AA5"/>
    <w:rsid w:val="00CB0D0C"/>
    <w:rsid w:val="00CB11A8"/>
    <w:rsid w:val="00CB13A3"/>
    <w:rsid w:val="00CB14C6"/>
    <w:rsid w:val="00CB184D"/>
    <w:rsid w:val="00CB22CC"/>
    <w:rsid w:val="00CB2989"/>
    <w:rsid w:val="00CB3843"/>
    <w:rsid w:val="00CB431C"/>
    <w:rsid w:val="00CB4EF4"/>
    <w:rsid w:val="00CB522C"/>
    <w:rsid w:val="00CB56D1"/>
    <w:rsid w:val="00CB5AB8"/>
    <w:rsid w:val="00CB6292"/>
    <w:rsid w:val="00CB6777"/>
    <w:rsid w:val="00CB6A78"/>
    <w:rsid w:val="00CB6C5F"/>
    <w:rsid w:val="00CB6F35"/>
    <w:rsid w:val="00CB7386"/>
    <w:rsid w:val="00CB771A"/>
    <w:rsid w:val="00CC1086"/>
    <w:rsid w:val="00CC14B4"/>
    <w:rsid w:val="00CC1E43"/>
    <w:rsid w:val="00CC1E9B"/>
    <w:rsid w:val="00CC2434"/>
    <w:rsid w:val="00CC2710"/>
    <w:rsid w:val="00CC2D84"/>
    <w:rsid w:val="00CC37C5"/>
    <w:rsid w:val="00CC3837"/>
    <w:rsid w:val="00CC4A90"/>
    <w:rsid w:val="00CC4AE2"/>
    <w:rsid w:val="00CC4D01"/>
    <w:rsid w:val="00CC5CCE"/>
    <w:rsid w:val="00CC601A"/>
    <w:rsid w:val="00CC6032"/>
    <w:rsid w:val="00CC657D"/>
    <w:rsid w:val="00CC68F5"/>
    <w:rsid w:val="00CC6AB2"/>
    <w:rsid w:val="00CC6AEE"/>
    <w:rsid w:val="00CC6EA2"/>
    <w:rsid w:val="00CC7014"/>
    <w:rsid w:val="00CD03AD"/>
    <w:rsid w:val="00CD08A4"/>
    <w:rsid w:val="00CD1288"/>
    <w:rsid w:val="00CD14DC"/>
    <w:rsid w:val="00CD1513"/>
    <w:rsid w:val="00CD18D3"/>
    <w:rsid w:val="00CD1B76"/>
    <w:rsid w:val="00CD3047"/>
    <w:rsid w:val="00CD321E"/>
    <w:rsid w:val="00CD337E"/>
    <w:rsid w:val="00CD35F6"/>
    <w:rsid w:val="00CD3755"/>
    <w:rsid w:val="00CD435E"/>
    <w:rsid w:val="00CD4DA0"/>
    <w:rsid w:val="00CD4DEA"/>
    <w:rsid w:val="00CD5092"/>
    <w:rsid w:val="00CD50BB"/>
    <w:rsid w:val="00CD574B"/>
    <w:rsid w:val="00CD5CE6"/>
    <w:rsid w:val="00CD66B5"/>
    <w:rsid w:val="00CD6A95"/>
    <w:rsid w:val="00CD6D8B"/>
    <w:rsid w:val="00CD76F0"/>
    <w:rsid w:val="00CD7F2E"/>
    <w:rsid w:val="00CE03E7"/>
    <w:rsid w:val="00CE0ACC"/>
    <w:rsid w:val="00CE0B26"/>
    <w:rsid w:val="00CE0FC8"/>
    <w:rsid w:val="00CE154B"/>
    <w:rsid w:val="00CE1621"/>
    <w:rsid w:val="00CE26C3"/>
    <w:rsid w:val="00CE282A"/>
    <w:rsid w:val="00CE29BF"/>
    <w:rsid w:val="00CE34CD"/>
    <w:rsid w:val="00CE36F3"/>
    <w:rsid w:val="00CE406F"/>
    <w:rsid w:val="00CE5057"/>
    <w:rsid w:val="00CE51BE"/>
    <w:rsid w:val="00CE5316"/>
    <w:rsid w:val="00CE5357"/>
    <w:rsid w:val="00CE6A50"/>
    <w:rsid w:val="00CE7079"/>
    <w:rsid w:val="00CE74F8"/>
    <w:rsid w:val="00CE7C52"/>
    <w:rsid w:val="00CF062F"/>
    <w:rsid w:val="00CF0B13"/>
    <w:rsid w:val="00CF114A"/>
    <w:rsid w:val="00CF1238"/>
    <w:rsid w:val="00CF15A4"/>
    <w:rsid w:val="00CF1802"/>
    <w:rsid w:val="00CF20F4"/>
    <w:rsid w:val="00CF2AB5"/>
    <w:rsid w:val="00CF2CB8"/>
    <w:rsid w:val="00CF2D20"/>
    <w:rsid w:val="00CF3AAE"/>
    <w:rsid w:val="00CF3E08"/>
    <w:rsid w:val="00CF3FAD"/>
    <w:rsid w:val="00CF432E"/>
    <w:rsid w:val="00CF43CB"/>
    <w:rsid w:val="00CF48AD"/>
    <w:rsid w:val="00CF499E"/>
    <w:rsid w:val="00CF5631"/>
    <w:rsid w:val="00CF601C"/>
    <w:rsid w:val="00CF62A7"/>
    <w:rsid w:val="00CF7183"/>
    <w:rsid w:val="00CF733B"/>
    <w:rsid w:val="00CF763C"/>
    <w:rsid w:val="00CF7F96"/>
    <w:rsid w:val="00D0031E"/>
    <w:rsid w:val="00D00A99"/>
    <w:rsid w:val="00D00CDB"/>
    <w:rsid w:val="00D00F6E"/>
    <w:rsid w:val="00D018FB"/>
    <w:rsid w:val="00D019DC"/>
    <w:rsid w:val="00D01E00"/>
    <w:rsid w:val="00D01EC7"/>
    <w:rsid w:val="00D022DA"/>
    <w:rsid w:val="00D023C4"/>
    <w:rsid w:val="00D0241E"/>
    <w:rsid w:val="00D02440"/>
    <w:rsid w:val="00D02575"/>
    <w:rsid w:val="00D030FA"/>
    <w:rsid w:val="00D03299"/>
    <w:rsid w:val="00D03B12"/>
    <w:rsid w:val="00D03DEA"/>
    <w:rsid w:val="00D048D1"/>
    <w:rsid w:val="00D04B2B"/>
    <w:rsid w:val="00D0587C"/>
    <w:rsid w:val="00D05BB3"/>
    <w:rsid w:val="00D05D9F"/>
    <w:rsid w:val="00D06A69"/>
    <w:rsid w:val="00D079DB"/>
    <w:rsid w:val="00D103A7"/>
    <w:rsid w:val="00D10756"/>
    <w:rsid w:val="00D10B28"/>
    <w:rsid w:val="00D11203"/>
    <w:rsid w:val="00D1218A"/>
    <w:rsid w:val="00D1251F"/>
    <w:rsid w:val="00D12887"/>
    <w:rsid w:val="00D129A2"/>
    <w:rsid w:val="00D12FE7"/>
    <w:rsid w:val="00D1310A"/>
    <w:rsid w:val="00D1324C"/>
    <w:rsid w:val="00D135E1"/>
    <w:rsid w:val="00D1391B"/>
    <w:rsid w:val="00D1423A"/>
    <w:rsid w:val="00D14258"/>
    <w:rsid w:val="00D15C3F"/>
    <w:rsid w:val="00D160A7"/>
    <w:rsid w:val="00D16246"/>
    <w:rsid w:val="00D17223"/>
    <w:rsid w:val="00D17612"/>
    <w:rsid w:val="00D17763"/>
    <w:rsid w:val="00D1785C"/>
    <w:rsid w:val="00D17BDB"/>
    <w:rsid w:val="00D2044B"/>
    <w:rsid w:val="00D204D9"/>
    <w:rsid w:val="00D2053A"/>
    <w:rsid w:val="00D206AA"/>
    <w:rsid w:val="00D20BEA"/>
    <w:rsid w:val="00D20D14"/>
    <w:rsid w:val="00D216DB"/>
    <w:rsid w:val="00D221B2"/>
    <w:rsid w:val="00D226C2"/>
    <w:rsid w:val="00D227F8"/>
    <w:rsid w:val="00D22DAB"/>
    <w:rsid w:val="00D23E24"/>
    <w:rsid w:val="00D24D9D"/>
    <w:rsid w:val="00D24EBE"/>
    <w:rsid w:val="00D24F3E"/>
    <w:rsid w:val="00D24F49"/>
    <w:rsid w:val="00D253AE"/>
    <w:rsid w:val="00D26096"/>
    <w:rsid w:val="00D260A8"/>
    <w:rsid w:val="00D26852"/>
    <w:rsid w:val="00D26A1B"/>
    <w:rsid w:val="00D26FBA"/>
    <w:rsid w:val="00D273B3"/>
    <w:rsid w:val="00D276E2"/>
    <w:rsid w:val="00D278C2"/>
    <w:rsid w:val="00D27B76"/>
    <w:rsid w:val="00D27CAF"/>
    <w:rsid w:val="00D27E61"/>
    <w:rsid w:val="00D27F51"/>
    <w:rsid w:val="00D301BE"/>
    <w:rsid w:val="00D305C3"/>
    <w:rsid w:val="00D31451"/>
    <w:rsid w:val="00D3149C"/>
    <w:rsid w:val="00D3153D"/>
    <w:rsid w:val="00D3255B"/>
    <w:rsid w:val="00D32CC0"/>
    <w:rsid w:val="00D33145"/>
    <w:rsid w:val="00D33216"/>
    <w:rsid w:val="00D33236"/>
    <w:rsid w:val="00D33443"/>
    <w:rsid w:val="00D33790"/>
    <w:rsid w:val="00D338E7"/>
    <w:rsid w:val="00D33D07"/>
    <w:rsid w:val="00D33D88"/>
    <w:rsid w:val="00D34D82"/>
    <w:rsid w:val="00D34F56"/>
    <w:rsid w:val="00D3547E"/>
    <w:rsid w:val="00D357D6"/>
    <w:rsid w:val="00D35CB5"/>
    <w:rsid w:val="00D365E8"/>
    <w:rsid w:val="00D4015D"/>
    <w:rsid w:val="00D4081A"/>
    <w:rsid w:val="00D40924"/>
    <w:rsid w:val="00D40C0C"/>
    <w:rsid w:val="00D41331"/>
    <w:rsid w:val="00D4187F"/>
    <w:rsid w:val="00D42829"/>
    <w:rsid w:val="00D42859"/>
    <w:rsid w:val="00D42AB0"/>
    <w:rsid w:val="00D42B31"/>
    <w:rsid w:val="00D42F65"/>
    <w:rsid w:val="00D439A7"/>
    <w:rsid w:val="00D43B6E"/>
    <w:rsid w:val="00D43B9D"/>
    <w:rsid w:val="00D43E34"/>
    <w:rsid w:val="00D44C9A"/>
    <w:rsid w:val="00D44D5B"/>
    <w:rsid w:val="00D44DB6"/>
    <w:rsid w:val="00D452E0"/>
    <w:rsid w:val="00D45C49"/>
    <w:rsid w:val="00D46064"/>
    <w:rsid w:val="00D462D3"/>
    <w:rsid w:val="00D4658C"/>
    <w:rsid w:val="00D46FA3"/>
    <w:rsid w:val="00D473BB"/>
    <w:rsid w:val="00D474A4"/>
    <w:rsid w:val="00D47B91"/>
    <w:rsid w:val="00D503FF"/>
    <w:rsid w:val="00D514CB"/>
    <w:rsid w:val="00D515B1"/>
    <w:rsid w:val="00D52424"/>
    <w:rsid w:val="00D52B15"/>
    <w:rsid w:val="00D52F31"/>
    <w:rsid w:val="00D53055"/>
    <w:rsid w:val="00D5312B"/>
    <w:rsid w:val="00D53379"/>
    <w:rsid w:val="00D53DD2"/>
    <w:rsid w:val="00D5460B"/>
    <w:rsid w:val="00D54854"/>
    <w:rsid w:val="00D55810"/>
    <w:rsid w:val="00D55D88"/>
    <w:rsid w:val="00D55E8F"/>
    <w:rsid w:val="00D5645B"/>
    <w:rsid w:val="00D56A9A"/>
    <w:rsid w:val="00D56EE7"/>
    <w:rsid w:val="00D56EFD"/>
    <w:rsid w:val="00D57CEC"/>
    <w:rsid w:val="00D61567"/>
    <w:rsid w:val="00D619D2"/>
    <w:rsid w:val="00D6238A"/>
    <w:rsid w:val="00D6252A"/>
    <w:rsid w:val="00D62C64"/>
    <w:rsid w:val="00D62EDD"/>
    <w:rsid w:val="00D630FC"/>
    <w:rsid w:val="00D6322B"/>
    <w:rsid w:val="00D63261"/>
    <w:rsid w:val="00D634B7"/>
    <w:rsid w:val="00D63FE9"/>
    <w:rsid w:val="00D64B75"/>
    <w:rsid w:val="00D64B90"/>
    <w:rsid w:val="00D64E6B"/>
    <w:rsid w:val="00D650D2"/>
    <w:rsid w:val="00D650F7"/>
    <w:rsid w:val="00D65463"/>
    <w:rsid w:val="00D66C89"/>
    <w:rsid w:val="00D675BE"/>
    <w:rsid w:val="00D67C56"/>
    <w:rsid w:val="00D67F83"/>
    <w:rsid w:val="00D707FB"/>
    <w:rsid w:val="00D70836"/>
    <w:rsid w:val="00D70B89"/>
    <w:rsid w:val="00D70D2E"/>
    <w:rsid w:val="00D71624"/>
    <w:rsid w:val="00D7203E"/>
    <w:rsid w:val="00D72215"/>
    <w:rsid w:val="00D729E0"/>
    <w:rsid w:val="00D72A37"/>
    <w:rsid w:val="00D72C15"/>
    <w:rsid w:val="00D73B90"/>
    <w:rsid w:val="00D73CCF"/>
    <w:rsid w:val="00D7447D"/>
    <w:rsid w:val="00D74695"/>
    <w:rsid w:val="00D7488B"/>
    <w:rsid w:val="00D75691"/>
    <w:rsid w:val="00D75D7E"/>
    <w:rsid w:val="00D75EA7"/>
    <w:rsid w:val="00D761BB"/>
    <w:rsid w:val="00D7641F"/>
    <w:rsid w:val="00D77512"/>
    <w:rsid w:val="00D777B3"/>
    <w:rsid w:val="00D77AFA"/>
    <w:rsid w:val="00D77F3F"/>
    <w:rsid w:val="00D804B2"/>
    <w:rsid w:val="00D807C9"/>
    <w:rsid w:val="00D80B99"/>
    <w:rsid w:val="00D80EB0"/>
    <w:rsid w:val="00D817FC"/>
    <w:rsid w:val="00D81DB7"/>
    <w:rsid w:val="00D820D6"/>
    <w:rsid w:val="00D820F6"/>
    <w:rsid w:val="00D82263"/>
    <w:rsid w:val="00D82FDF"/>
    <w:rsid w:val="00D8331C"/>
    <w:rsid w:val="00D83DA3"/>
    <w:rsid w:val="00D83EBB"/>
    <w:rsid w:val="00D84012"/>
    <w:rsid w:val="00D8401F"/>
    <w:rsid w:val="00D84842"/>
    <w:rsid w:val="00D84D1E"/>
    <w:rsid w:val="00D84D34"/>
    <w:rsid w:val="00D85643"/>
    <w:rsid w:val="00D85B4F"/>
    <w:rsid w:val="00D85E3A"/>
    <w:rsid w:val="00D85E53"/>
    <w:rsid w:val="00D86050"/>
    <w:rsid w:val="00D86248"/>
    <w:rsid w:val="00D8665B"/>
    <w:rsid w:val="00D868D5"/>
    <w:rsid w:val="00D86DB7"/>
    <w:rsid w:val="00D86E47"/>
    <w:rsid w:val="00D87CCD"/>
    <w:rsid w:val="00D90E60"/>
    <w:rsid w:val="00D90F77"/>
    <w:rsid w:val="00D918E6"/>
    <w:rsid w:val="00D91C9B"/>
    <w:rsid w:val="00D9205F"/>
    <w:rsid w:val="00D92296"/>
    <w:rsid w:val="00D924E4"/>
    <w:rsid w:val="00D928D5"/>
    <w:rsid w:val="00D930B3"/>
    <w:rsid w:val="00D952CA"/>
    <w:rsid w:val="00D95305"/>
    <w:rsid w:val="00D953FE"/>
    <w:rsid w:val="00D95BDE"/>
    <w:rsid w:val="00D962E3"/>
    <w:rsid w:val="00D96A57"/>
    <w:rsid w:val="00D96EF1"/>
    <w:rsid w:val="00D97AFE"/>
    <w:rsid w:val="00D97B24"/>
    <w:rsid w:val="00DA12AF"/>
    <w:rsid w:val="00DA197B"/>
    <w:rsid w:val="00DA294A"/>
    <w:rsid w:val="00DA3144"/>
    <w:rsid w:val="00DA3A15"/>
    <w:rsid w:val="00DA476E"/>
    <w:rsid w:val="00DA4A6A"/>
    <w:rsid w:val="00DA501B"/>
    <w:rsid w:val="00DA51EC"/>
    <w:rsid w:val="00DA5CB9"/>
    <w:rsid w:val="00DA5CC7"/>
    <w:rsid w:val="00DA5D3E"/>
    <w:rsid w:val="00DA7936"/>
    <w:rsid w:val="00DA7B2E"/>
    <w:rsid w:val="00DA7F0E"/>
    <w:rsid w:val="00DB0008"/>
    <w:rsid w:val="00DB0BFC"/>
    <w:rsid w:val="00DB18BA"/>
    <w:rsid w:val="00DB1CAC"/>
    <w:rsid w:val="00DB1E3A"/>
    <w:rsid w:val="00DB2435"/>
    <w:rsid w:val="00DB2A69"/>
    <w:rsid w:val="00DB353D"/>
    <w:rsid w:val="00DB3660"/>
    <w:rsid w:val="00DB3A39"/>
    <w:rsid w:val="00DB3CE3"/>
    <w:rsid w:val="00DB4C63"/>
    <w:rsid w:val="00DB4DFA"/>
    <w:rsid w:val="00DB5439"/>
    <w:rsid w:val="00DB576B"/>
    <w:rsid w:val="00DB5EA0"/>
    <w:rsid w:val="00DB6053"/>
    <w:rsid w:val="00DB67AB"/>
    <w:rsid w:val="00DB701A"/>
    <w:rsid w:val="00DB721B"/>
    <w:rsid w:val="00DB7474"/>
    <w:rsid w:val="00DB7F70"/>
    <w:rsid w:val="00DBE765"/>
    <w:rsid w:val="00DC049E"/>
    <w:rsid w:val="00DC0912"/>
    <w:rsid w:val="00DC10FB"/>
    <w:rsid w:val="00DC125E"/>
    <w:rsid w:val="00DC20DC"/>
    <w:rsid w:val="00DC276C"/>
    <w:rsid w:val="00DC2CD6"/>
    <w:rsid w:val="00DC31F0"/>
    <w:rsid w:val="00DC374B"/>
    <w:rsid w:val="00DC3B09"/>
    <w:rsid w:val="00DC44B3"/>
    <w:rsid w:val="00DC44CA"/>
    <w:rsid w:val="00DC4921"/>
    <w:rsid w:val="00DC4F7E"/>
    <w:rsid w:val="00DC54BB"/>
    <w:rsid w:val="00DC5EC7"/>
    <w:rsid w:val="00DC62AF"/>
    <w:rsid w:val="00DC6D0D"/>
    <w:rsid w:val="00DC6EEF"/>
    <w:rsid w:val="00DC7172"/>
    <w:rsid w:val="00DC72D8"/>
    <w:rsid w:val="00DC78A5"/>
    <w:rsid w:val="00DD05BF"/>
    <w:rsid w:val="00DD0904"/>
    <w:rsid w:val="00DD0CDE"/>
    <w:rsid w:val="00DD160C"/>
    <w:rsid w:val="00DD1C2A"/>
    <w:rsid w:val="00DD1D54"/>
    <w:rsid w:val="00DD273F"/>
    <w:rsid w:val="00DD2ED2"/>
    <w:rsid w:val="00DD2FB6"/>
    <w:rsid w:val="00DD3643"/>
    <w:rsid w:val="00DD384B"/>
    <w:rsid w:val="00DD3892"/>
    <w:rsid w:val="00DD3B17"/>
    <w:rsid w:val="00DD3FDD"/>
    <w:rsid w:val="00DD403A"/>
    <w:rsid w:val="00DD45BF"/>
    <w:rsid w:val="00DD4E5D"/>
    <w:rsid w:val="00DD50BD"/>
    <w:rsid w:val="00DD52B4"/>
    <w:rsid w:val="00DD6030"/>
    <w:rsid w:val="00DD6309"/>
    <w:rsid w:val="00DD6AAB"/>
    <w:rsid w:val="00DD6BCA"/>
    <w:rsid w:val="00DD7237"/>
    <w:rsid w:val="00DD75CE"/>
    <w:rsid w:val="00DD799C"/>
    <w:rsid w:val="00DD7D05"/>
    <w:rsid w:val="00DE05A6"/>
    <w:rsid w:val="00DE0AB8"/>
    <w:rsid w:val="00DE0C0F"/>
    <w:rsid w:val="00DE0C53"/>
    <w:rsid w:val="00DE12DB"/>
    <w:rsid w:val="00DE1D88"/>
    <w:rsid w:val="00DE2198"/>
    <w:rsid w:val="00DE2381"/>
    <w:rsid w:val="00DE24D7"/>
    <w:rsid w:val="00DE2701"/>
    <w:rsid w:val="00DE2A49"/>
    <w:rsid w:val="00DE35CA"/>
    <w:rsid w:val="00DE365D"/>
    <w:rsid w:val="00DE3790"/>
    <w:rsid w:val="00DE37CC"/>
    <w:rsid w:val="00DE48E5"/>
    <w:rsid w:val="00DE4B21"/>
    <w:rsid w:val="00DE5591"/>
    <w:rsid w:val="00DE58CA"/>
    <w:rsid w:val="00DE5AAA"/>
    <w:rsid w:val="00DE5CBD"/>
    <w:rsid w:val="00DE68C2"/>
    <w:rsid w:val="00DE6E7F"/>
    <w:rsid w:val="00DE71D9"/>
    <w:rsid w:val="00DF0066"/>
    <w:rsid w:val="00DF05CD"/>
    <w:rsid w:val="00DF063C"/>
    <w:rsid w:val="00DF0B24"/>
    <w:rsid w:val="00DF1105"/>
    <w:rsid w:val="00DF1C00"/>
    <w:rsid w:val="00DF1ED6"/>
    <w:rsid w:val="00DF1F9F"/>
    <w:rsid w:val="00DF2051"/>
    <w:rsid w:val="00DF3159"/>
    <w:rsid w:val="00DF3BC1"/>
    <w:rsid w:val="00DF4242"/>
    <w:rsid w:val="00DF4632"/>
    <w:rsid w:val="00DF53D5"/>
    <w:rsid w:val="00DF5883"/>
    <w:rsid w:val="00DF590F"/>
    <w:rsid w:val="00DF5BD4"/>
    <w:rsid w:val="00DF5E99"/>
    <w:rsid w:val="00DF686F"/>
    <w:rsid w:val="00DF721A"/>
    <w:rsid w:val="00E0173D"/>
    <w:rsid w:val="00E018A1"/>
    <w:rsid w:val="00E02542"/>
    <w:rsid w:val="00E026DE"/>
    <w:rsid w:val="00E02D71"/>
    <w:rsid w:val="00E03E7D"/>
    <w:rsid w:val="00E04535"/>
    <w:rsid w:val="00E047BB"/>
    <w:rsid w:val="00E04CB3"/>
    <w:rsid w:val="00E04F05"/>
    <w:rsid w:val="00E053E7"/>
    <w:rsid w:val="00E05B2F"/>
    <w:rsid w:val="00E06CC7"/>
    <w:rsid w:val="00E07373"/>
    <w:rsid w:val="00E07F2D"/>
    <w:rsid w:val="00E10135"/>
    <w:rsid w:val="00E10263"/>
    <w:rsid w:val="00E1046D"/>
    <w:rsid w:val="00E11573"/>
    <w:rsid w:val="00E11606"/>
    <w:rsid w:val="00E129D1"/>
    <w:rsid w:val="00E12FC5"/>
    <w:rsid w:val="00E12FED"/>
    <w:rsid w:val="00E141EA"/>
    <w:rsid w:val="00E14966"/>
    <w:rsid w:val="00E14A06"/>
    <w:rsid w:val="00E14D29"/>
    <w:rsid w:val="00E14FD8"/>
    <w:rsid w:val="00E15B2E"/>
    <w:rsid w:val="00E15CB5"/>
    <w:rsid w:val="00E16222"/>
    <w:rsid w:val="00E1645B"/>
    <w:rsid w:val="00E166FD"/>
    <w:rsid w:val="00E167FF"/>
    <w:rsid w:val="00E16A11"/>
    <w:rsid w:val="00E16A41"/>
    <w:rsid w:val="00E1754F"/>
    <w:rsid w:val="00E1793E"/>
    <w:rsid w:val="00E17D5B"/>
    <w:rsid w:val="00E17D91"/>
    <w:rsid w:val="00E20221"/>
    <w:rsid w:val="00E20354"/>
    <w:rsid w:val="00E205CF"/>
    <w:rsid w:val="00E219B4"/>
    <w:rsid w:val="00E21E9E"/>
    <w:rsid w:val="00E222ED"/>
    <w:rsid w:val="00E227A8"/>
    <w:rsid w:val="00E22DF3"/>
    <w:rsid w:val="00E23168"/>
    <w:rsid w:val="00E240F8"/>
    <w:rsid w:val="00E24464"/>
    <w:rsid w:val="00E24756"/>
    <w:rsid w:val="00E2499C"/>
    <w:rsid w:val="00E24A10"/>
    <w:rsid w:val="00E24B66"/>
    <w:rsid w:val="00E25F7F"/>
    <w:rsid w:val="00E2626A"/>
    <w:rsid w:val="00E27887"/>
    <w:rsid w:val="00E30250"/>
    <w:rsid w:val="00E30533"/>
    <w:rsid w:val="00E30D44"/>
    <w:rsid w:val="00E30DA2"/>
    <w:rsid w:val="00E3116A"/>
    <w:rsid w:val="00E311FA"/>
    <w:rsid w:val="00E3161B"/>
    <w:rsid w:val="00E31B57"/>
    <w:rsid w:val="00E32134"/>
    <w:rsid w:val="00E3241B"/>
    <w:rsid w:val="00E32A6D"/>
    <w:rsid w:val="00E33433"/>
    <w:rsid w:val="00E33DA6"/>
    <w:rsid w:val="00E33E52"/>
    <w:rsid w:val="00E34085"/>
    <w:rsid w:val="00E34249"/>
    <w:rsid w:val="00E348CD"/>
    <w:rsid w:val="00E34A4D"/>
    <w:rsid w:val="00E34BB8"/>
    <w:rsid w:val="00E358C5"/>
    <w:rsid w:val="00E359E6"/>
    <w:rsid w:val="00E3610D"/>
    <w:rsid w:val="00E372FE"/>
    <w:rsid w:val="00E37470"/>
    <w:rsid w:val="00E37A37"/>
    <w:rsid w:val="00E4014E"/>
    <w:rsid w:val="00E40177"/>
    <w:rsid w:val="00E404AB"/>
    <w:rsid w:val="00E4062B"/>
    <w:rsid w:val="00E40706"/>
    <w:rsid w:val="00E407DB"/>
    <w:rsid w:val="00E40AA2"/>
    <w:rsid w:val="00E40CFE"/>
    <w:rsid w:val="00E411F7"/>
    <w:rsid w:val="00E41B6E"/>
    <w:rsid w:val="00E41CBF"/>
    <w:rsid w:val="00E41FB5"/>
    <w:rsid w:val="00E420D5"/>
    <w:rsid w:val="00E421E5"/>
    <w:rsid w:val="00E426E9"/>
    <w:rsid w:val="00E427B5"/>
    <w:rsid w:val="00E4292F"/>
    <w:rsid w:val="00E42B4A"/>
    <w:rsid w:val="00E438C2"/>
    <w:rsid w:val="00E43C3D"/>
    <w:rsid w:val="00E43F7C"/>
    <w:rsid w:val="00E4415F"/>
    <w:rsid w:val="00E442B2"/>
    <w:rsid w:val="00E443D6"/>
    <w:rsid w:val="00E44D89"/>
    <w:rsid w:val="00E44E0F"/>
    <w:rsid w:val="00E4538A"/>
    <w:rsid w:val="00E45823"/>
    <w:rsid w:val="00E458E6"/>
    <w:rsid w:val="00E46AC4"/>
    <w:rsid w:val="00E46C42"/>
    <w:rsid w:val="00E46C4C"/>
    <w:rsid w:val="00E46C77"/>
    <w:rsid w:val="00E46DAB"/>
    <w:rsid w:val="00E47474"/>
    <w:rsid w:val="00E47962"/>
    <w:rsid w:val="00E47D92"/>
    <w:rsid w:val="00E47DC1"/>
    <w:rsid w:val="00E47E7F"/>
    <w:rsid w:val="00E507EE"/>
    <w:rsid w:val="00E50BD1"/>
    <w:rsid w:val="00E50C20"/>
    <w:rsid w:val="00E51039"/>
    <w:rsid w:val="00E5137F"/>
    <w:rsid w:val="00E515EC"/>
    <w:rsid w:val="00E526C1"/>
    <w:rsid w:val="00E52845"/>
    <w:rsid w:val="00E528FA"/>
    <w:rsid w:val="00E52C53"/>
    <w:rsid w:val="00E52FDC"/>
    <w:rsid w:val="00E53640"/>
    <w:rsid w:val="00E5407D"/>
    <w:rsid w:val="00E5428D"/>
    <w:rsid w:val="00E54A66"/>
    <w:rsid w:val="00E55D68"/>
    <w:rsid w:val="00E55E3B"/>
    <w:rsid w:val="00E56A17"/>
    <w:rsid w:val="00E56A26"/>
    <w:rsid w:val="00E57077"/>
    <w:rsid w:val="00E5711F"/>
    <w:rsid w:val="00E57C8F"/>
    <w:rsid w:val="00E6002A"/>
    <w:rsid w:val="00E6080E"/>
    <w:rsid w:val="00E60D69"/>
    <w:rsid w:val="00E6137A"/>
    <w:rsid w:val="00E61460"/>
    <w:rsid w:val="00E614F7"/>
    <w:rsid w:val="00E617CA"/>
    <w:rsid w:val="00E62143"/>
    <w:rsid w:val="00E62228"/>
    <w:rsid w:val="00E63A16"/>
    <w:rsid w:val="00E64324"/>
    <w:rsid w:val="00E6488C"/>
    <w:rsid w:val="00E648DE"/>
    <w:rsid w:val="00E649E7"/>
    <w:rsid w:val="00E64D72"/>
    <w:rsid w:val="00E64E76"/>
    <w:rsid w:val="00E65244"/>
    <w:rsid w:val="00E660BA"/>
    <w:rsid w:val="00E663ED"/>
    <w:rsid w:val="00E67C4A"/>
    <w:rsid w:val="00E67D07"/>
    <w:rsid w:val="00E7061A"/>
    <w:rsid w:val="00E7071D"/>
    <w:rsid w:val="00E70C2B"/>
    <w:rsid w:val="00E70CE1"/>
    <w:rsid w:val="00E710B1"/>
    <w:rsid w:val="00E712DC"/>
    <w:rsid w:val="00E71427"/>
    <w:rsid w:val="00E71720"/>
    <w:rsid w:val="00E718D2"/>
    <w:rsid w:val="00E71AE5"/>
    <w:rsid w:val="00E72B10"/>
    <w:rsid w:val="00E72F70"/>
    <w:rsid w:val="00E7359E"/>
    <w:rsid w:val="00E7375B"/>
    <w:rsid w:val="00E73D12"/>
    <w:rsid w:val="00E73E52"/>
    <w:rsid w:val="00E73F44"/>
    <w:rsid w:val="00E7428C"/>
    <w:rsid w:val="00E74BE4"/>
    <w:rsid w:val="00E75B7F"/>
    <w:rsid w:val="00E761E7"/>
    <w:rsid w:val="00E76858"/>
    <w:rsid w:val="00E76A80"/>
    <w:rsid w:val="00E7701E"/>
    <w:rsid w:val="00E77386"/>
    <w:rsid w:val="00E7791F"/>
    <w:rsid w:val="00E77CDD"/>
    <w:rsid w:val="00E807A3"/>
    <w:rsid w:val="00E80E86"/>
    <w:rsid w:val="00E80FB2"/>
    <w:rsid w:val="00E8113E"/>
    <w:rsid w:val="00E811D7"/>
    <w:rsid w:val="00E81741"/>
    <w:rsid w:val="00E81CD1"/>
    <w:rsid w:val="00E81F6F"/>
    <w:rsid w:val="00E820BE"/>
    <w:rsid w:val="00E82258"/>
    <w:rsid w:val="00E82CEF"/>
    <w:rsid w:val="00E82D1D"/>
    <w:rsid w:val="00E82EC4"/>
    <w:rsid w:val="00E83A78"/>
    <w:rsid w:val="00E83B5F"/>
    <w:rsid w:val="00E83BC7"/>
    <w:rsid w:val="00E83D86"/>
    <w:rsid w:val="00E83E08"/>
    <w:rsid w:val="00E84007"/>
    <w:rsid w:val="00E84F97"/>
    <w:rsid w:val="00E85068"/>
    <w:rsid w:val="00E85259"/>
    <w:rsid w:val="00E854B8"/>
    <w:rsid w:val="00E859CB"/>
    <w:rsid w:val="00E865C8"/>
    <w:rsid w:val="00E86A65"/>
    <w:rsid w:val="00E86A87"/>
    <w:rsid w:val="00E86C19"/>
    <w:rsid w:val="00E8769B"/>
    <w:rsid w:val="00E879A9"/>
    <w:rsid w:val="00E87DEC"/>
    <w:rsid w:val="00E900A5"/>
    <w:rsid w:val="00E90291"/>
    <w:rsid w:val="00E903ED"/>
    <w:rsid w:val="00E905C3"/>
    <w:rsid w:val="00E90FF2"/>
    <w:rsid w:val="00E91679"/>
    <w:rsid w:val="00E917B0"/>
    <w:rsid w:val="00E922DF"/>
    <w:rsid w:val="00E92BCD"/>
    <w:rsid w:val="00E92FE7"/>
    <w:rsid w:val="00E931FF"/>
    <w:rsid w:val="00E934A2"/>
    <w:rsid w:val="00E934D3"/>
    <w:rsid w:val="00E93DE0"/>
    <w:rsid w:val="00E93EDD"/>
    <w:rsid w:val="00E9400A"/>
    <w:rsid w:val="00E940F0"/>
    <w:rsid w:val="00E943B3"/>
    <w:rsid w:val="00E9460D"/>
    <w:rsid w:val="00E9491B"/>
    <w:rsid w:val="00E94C66"/>
    <w:rsid w:val="00E952C5"/>
    <w:rsid w:val="00E954D8"/>
    <w:rsid w:val="00E95E53"/>
    <w:rsid w:val="00E961E6"/>
    <w:rsid w:val="00E963E9"/>
    <w:rsid w:val="00E973A6"/>
    <w:rsid w:val="00E97430"/>
    <w:rsid w:val="00EA01BD"/>
    <w:rsid w:val="00EA0DB7"/>
    <w:rsid w:val="00EA1005"/>
    <w:rsid w:val="00EA1956"/>
    <w:rsid w:val="00EA1E61"/>
    <w:rsid w:val="00EA235F"/>
    <w:rsid w:val="00EA2562"/>
    <w:rsid w:val="00EA2659"/>
    <w:rsid w:val="00EA2AC4"/>
    <w:rsid w:val="00EA2C08"/>
    <w:rsid w:val="00EA33DC"/>
    <w:rsid w:val="00EA34ED"/>
    <w:rsid w:val="00EA3548"/>
    <w:rsid w:val="00EA35FA"/>
    <w:rsid w:val="00EA3749"/>
    <w:rsid w:val="00EA38C1"/>
    <w:rsid w:val="00EA3C4A"/>
    <w:rsid w:val="00EA3D50"/>
    <w:rsid w:val="00EA46E1"/>
    <w:rsid w:val="00EA4CC1"/>
    <w:rsid w:val="00EA4D64"/>
    <w:rsid w:val="00EA4EAC"/>
    <w:rsid w:val="00EA585B"/>
    <w:rsid w:val="00EA5FB6"/>
    <w:rsid w:val="00EA6417"/>
    <w:rsid w:val="00EA6507"/>
    <w:rsid w:val="00EA66E8"/>
    <w:rsid w:val="00EA6CCF"/>
    <w:rsid w:val="00EA6D98"/>
    <w:rsid w:val="00EA7615"/>
    <w:rsid w:val="00EA76E8"/>
    <w:rsid w:val="00EA784C"/>
    <w:rsid w:val="00EB013E"/>
    <w:rsid w:val="00EB02F7"/>
    <w:rsid w:val="00EB0582"/>
    <w:rsid w:val="00EB0876"/>
    <w:rsid w:val="00EB1783"/>
    <w:rsid w:val="00EB17BA"/>
    <w:rsid w:val="00EB278D"/>
    <w:rsid w:val="00EB28AC"/>
    <w:rsid w:val="00EB2B5F"/>
    <w:rsid w:val="00EB2CE4"/>
    <w:rsid w:val="00EB3E0D"/>
    <w:rsid w:val="00EB3F5A"/>
    <w:rsid w:val="00EB3FE8"/>
    <w:rsid w:val="00EB4BEE"/>
    <w:rsid w:val="00EB5000"/>
    <w:rsid w:val="00EB5890"/>
    <w:rsid w:val="00EB5A40"/>
    <w:rsid w:val="00EB5C5A"/>
    <w:rsid w:val="00EB5E37"/>
    <w:rsid w:val="00EB6201"/>
    <w:rsid w:val="00EB635B"/>
    <w:rsid w:val="00EB69F3"/>
    <w:rsid w:val="00EB745E"/>
    <w:rsid w:val="00EB78F7"/>
    <w:rsid w:val="00EC0840"/>
    <w:rsid w:val="00EC08F7"/>
    <w:rsid w:val="00EC0BF9"/>
    <w:rsid w:val="00EC1305"/>
    <w:rsid w:val="00EC1940"/>
    <w:rsid w:val="00EC22B8"/>
    <w:rsid w:val="00EC23D0"/>
    <w:rsid w:val="00EC3C44"/>
    <w:rsid w:val="00EC4095"/>
    <w:rsid w:val="00EC4E48"/>
    <w:rsid w:val="00EC4E5D"/>
    <w:rsid w:val="00EC5569"/>
    <w:rsid w:val="00EC5AE2"/>
    <w:rsid w:val="00EC5C93"/>
    <w:rsid w:val="00EC6171"/>
    <w:rsid w:val="00EC689E"/>
    <w:rsid w:val="00EC77E1"/>
    <w:rsid w:val="00EC7AAB"/>
    <w:rsid w:val="00ED0233"/>
    <w:rsid w:val="00ED1088"/>
    <w:rsid w:val="00ED11F7"/>
    <w:rsid w:val="00ED1625"/>
    <w:rsid w:val="00ED17E0"/>
    <w:rsid w:val="00ED2AD5"/>
    <w:rsid w:val="00ED4517"/>
    <w:rsid w:val="00ED4718"/>
    <w:rsid w:val="00ED48AF"/>
    <w:rsid w:val="00ED5181"/>
    <w:rsid w:val="00ED58E0"/>
    <w:rsid w:val="00ED5C93"/>
    <w:rsid w:val="00ED6631"/>
    <w:rsid w:val="00ED66BB"/>
    <w:rsid w:val="00ED69E3"/>
    <w:rsid w:val="00ED7AA2"/>
    <w:rsid w:val="00EE0312"/>
    <w:rsid w:val="00EE06BB"/>
    <w:rsid w:val="00EE0B69"/>
    <w:rsid w:val="00EE0E23"/>
    <w:rsid w:val="00EE0E8F"/>
    <w:rsid w:val="00EE148B"/>
    <w:rsid w:val="00EE198E"/>
    <w:rsid w:val="00EE2183"/>
    <w:rsid w:val="00EE2524"/>
    <w:rsid w:val="00EE28B7"/>
    <w:rsid w:val="00EE297C"/>
    <w:rsid w:val="00EE3195"/>
    <w:rsid w:val="00EE351A"/>
    <w:rsid w:val="00EE3BF8"/>
    <w:rsid w:val="00EE47C9"/>
    <w:rsid w:val="00EE4939"/>
    <w:rsid w:val="00EE4DD3"/>
    <w:rsid w:val="00EE507B"/>
    <w:rsid w:val="00EE5449"/>
    <w:rsid w:val="00EE5A11"/>
    <w:rsid w:val="00EE6341"/>
    <w:rsid w:val="00EE67A3"/>
    <w:rsid w:val="00EE6A10"/>
    <w:rsid w:val="00EE740F"/>
    <w:rsid w:val="00EE7600"/>
    <w:rsid w:val="00EE7D55"/>
    <w:rsid w:val="00EF0257"/>
    <w:rsid w:val="00EF03C8"/>
    <w:rsid w:val="00EF0595"/>
    <w:rsid w:val="00EF080D"/>
    <w:rsid w:val="00EF085E"/>
    <w:rsid w:val="00EF1338"/>
    <w:rsid w:val="00EF19C1"/>
    <w:rsid w:val="00EF20A3"/>
    <w:rsid w:val="00EF31FC"/>
    <w:rsid w:val="00EF3243"/>
    <w:rsid w:val="00EF3345"/>
    <w:rsid w:val="00EF3578"/>
    <w:rsid w:val="00EF3C5F"/>
    <w:rsid w:val="00EF401D"/>
    <w:rsid w:val="00EF4B6F"/>
    <w:rsid w:val="00EF4F49"/>
    <w:rsid w:val="00EF5317"/>
    <w:rsid w:val="00EF5C52"/>
    <w:rsid w:val="00EF688B"/>
    <w:rsid w:val="00EF6C73"/>
    <w:rsid w:val="00EF7049"/>
    <w:rsid w:val="00EF722C"/>
    <w:rsid w:val="00EF72E4"/>
    <w:rsid w:val="00EF7934"/>
    <w:rsid w:val="00EF7E3E"/>
    <w:rsid w:val="00F002F5"/>
    <w:rsid w:val="00F00943"/>
    <w:rsid w:val="00F00A03"/>
    <w:rsid w:val="00F01536"/>
    <w:rsid w:val="00F01634"/>
    <w:rsid w:val="00F017A9"/>
    <w:rsid w:val="00F01B48"/>
    <w:rsid w:val="00F01E4C"/>
    <w:rsid w:val="00F01F47"/>
    <w:rsid w:val="00F029C8"/>
    <w:rsid w:val="00F02E05"/>
    <w:rsid w:val="00F030A9"/>
    <w:rsid w:val="00F035F0"/>
    <w:rsid w:val="00F03756"/>
    <w:rsid w:val="00F03F61"/>
    <w:rsid w:val="00F04588"/>
    <w:rsid w:val="00F04A65"/>
    <w:rsid w:val="00F04B04"/>
    <w:rsid w:val="00F05111"/>
    <w:rsid w:val="00F053AD"/>
    <w:rsid w:val="00F054AA"/>
    <w:rsid w:val="00F056D1"/>
    <w:rsid w:val="00F05B58"/>
    <w:rsid w:val="00F05C18"/>
    <w:rsid w:val="00F05C8D"/>
    <w:rsid w:val="00F06242"/>
    <w:rsid w:val="00F06859"/>
    <w:rsid w:val="00F070CD"/>
    <w:rsid w:val="00F078FE"/>
    <w:rsid w:val="00F10CE1"/>
    <w:rsid w:val="00F11780"/>
    <w:rsid w:val="00F11A41"/>
    <w:rsid w:val="00F123BC"/>
    <w:rsid w:val="00F124CE"/>
    <w:rsid w:val="00F127D7"/>
    <w:rsid w:val="00F128A8"/>
    <w:rsid w:val="00F12BBC"/>
    <w:rsid w:val="00F13053"/>
    <w:rsid w:val="00F13148"/>
    <w:rsid w:val="00F133D2"/>
    <w:rsid w:val="00F13960"/>
    <w:rsid w:val="00F13C98"/>
    <w:rsid w:val="00F1443F"/>
    <w:rsid w:val="00F144F0"/>
    <w:rsid w:val="00F14550"/>
    <w:rsid w:val="00F146A0"/>
    <w:rsid w:val="00F14C9B"/>
    <w:rsid w:val="00F1518D"/>
    <w:rsid w:val="00F15236"/>
    <w:rsid w:val="00F16A85"/>
    <w:rsid w:val="00F16B1E"/>
    <w:rsid w:val="00F16B89"/>
    <w:rsid w:val="00F16B98"/>
    <w:rsid w:val="00F170BD"/>
    <w:rsid w:val="00F17E7A"/>
    <w:rsid w:val="00F20080"/>
    <w:rsid w:val="00F20C9C"/>
    <w:rsid w:val="00F21153"/>
    <w:rsid w:val="00F21A5B"/>
    <w:rsid w:val="00F21C14"/>
    <w:rsid w:val="00F2227B"/>
    <w:rsid w:val="00F23565"/>
    <w:rsid w:val="00F23A31"/>
    <w:rsid w:val="00F244AE"/>
    <w:rsid w:val="00F24E89"/>
    <w:rsid w:val="00F25E4D"/>
    <w:rsid w:val="00F26010"/>
    <w:rsid w:val="00F2640F"/>
    <w:rsid w:val="00F26417"/>
    <w:rsid w:val="00F269C9"/>
    <w:rsid w:val="00F26DDC"/>
    <w:rsid w:val="00F26EF1"/>
    <w:rsid w:val="00F2707F"/>
    <w:rsid w:val="00F27B10"/>
    <w:rsid w:val="00F27E56"/>
    <w:rsid w:val="00F301FB"/>
    <w:rsid w:val="00F3027C"/>
    <w:rsid w:val="00F30578"/>
    <w:rsid w:val="00F306D9"/>
    <w:rsid w:val="00F30A0C"/>
    <w:rsid w:val="00F30D15"/>
    <w:rsid w:val="00F30DE4"/>
    <w:rsid w:val="00F311C6"/>
    <w:rsid w:val="00F31985"/>
    <w:rsid w:val="00F326CB"/>
    <w:rsid w:val="00F32A19"/>
    <w:rsid w:val="00F32FDD"/>
    <w:rsid w:val="00F33462"/>
    <w:rsid w:val="00F33E59"/>
    <w:rsid w:val="00F33ED8"/>
    <w:rsid w:val="00F35731"/>
    <w:rsid w:val="00F35BF8"/>
    <w:rsid w:val="00F360A4"/>
    <w:rsid w:val="00F36806"/>
    <w:rsid w:val="00F37112"/>
    <w:rsid w:val="00F37442"/>
    <w:rsid w:val="00F3767B"/>
    <w:rsid w:val="00F378FD"/>
    <w:rsid w:val="00F37AC9"/>
    <w:rsid w:val="00F37C8B"/>
    <w:rsid w:val="00F4059A"/>
    <w:rsid w:val="00F40A29"/>
    <w:rsid w:val="00F40BEE"/>
    <w:rsid w:val="00F41259"/>
    <w:rsid w:val="00F41F57"/>
    <w:rsid w:val="00F42021"/>
    <w:rsid w:val="00F420D1"/>
    <w:rsid w:val="00F428F8"/>
    <w:rsid w:val="00F42E42"/>
    <w:rsid w:val="00F430DD"/>
    <w:rsid w:val="00F436BC"/>
    <w:rsid w:val="00F43B1D"/>
    <w:rsid w:val="00F43FAE"/>
    <w:rsid w:val="00F440D4"/>
    <w:rsid w:val="00F442D3"/>
    <w:rsid w:val="00F44C4D"/>
    <w:rsid w:val="00F44DD3"/>
    <w:rsid w:val="00F4589B"/>
    <w:rsid w:val="00F45BA4"/>
    <w:rsid w:val="00F45C61"/>
    <w:rsid w:val="00F45C8C"/>
    <w:rsid w:val="00F45D98"/>
    <w:rsid w:val="00F465C1"/>
    <w:rsid w:val="00F46950"/>
    <w:rsid w:val="00F46C9E"/>
    <w:rsid w:val="00F46E7E"/>
    <w:rsid w:val="00F4768B"/>
    <w:rsid w:val="00F47921"/>
    <w:rsid w:val="00F47ACD"/>
    <w:rsid w:val="00F50279"/>
    <w:rsid w:val="00F50482"/>
    <w:rsid w:val="00F5083C"/>
    <w:rsid w:val="00F511C1"/>
    <w:rsid w:val="00F525A2"/>
    <w:rsid w:val="00F52C5E"/>
    <w:rsid w:val="00F53CB1"/>
    <w:rsid w:val="00F5408D"/>
    <w:rsid w:val="00F54D1D"/>
    <w:rsid w:val="00F54D41"/>
    <w:rsid w:val="00F55086"/>
    <w:rsid w:val="00F55376"/>
    <w:rsid w:val="00F559FF"/>
    <w:rsid w:val="00F561B8"/>
    <w:rsid w:val="00F56993"/>
    <w:rsid w:val="00F569A4"/>
    <w:rsid w:val="00F577D7"/>
    <w:rsid w:val="00F57C7A"/>
    <w:rsid w:val="00F60086"/>
    <w:rsid w:val="00F600C7"/>
    <w:rsid w:val="00F60963"/>
    <w:rsid w:val="00F61028"/>
    <w:rsid w:val="00F613C8"/>
    <w:rsid w:val="00F61919"/>
    <w:rsid w:val="00F62F1F"/>
    <w:rsid w:val="00F63448"/>
    <w:rsid w:val="00F63B2C"/>
    <w:rsid w:val="00F63C26"/>
    <w:rsid w:val="00F641BF"/>
    <w:rsid w:val="00F644A2"/>
    <w:rsid w:val="00F64DBE"/>
    <w:rsid w:val="00F64EAB"/>
    <w:rsid w:val="00F64FC5"/>
    <w:rsid w:val="00F659FD"/>
    <w:rsid w:val="00F65AF6"/>
    <w:rsid w:val="00F65C3D"/>
    <w:rsid w:val="00F65D6C"/>
    <w:rsid w:val="00F65F41"/>
    <w:rsid w:val="00F665E1"/>
    <w:rsid w:val="00F6774A"/>
    <w:rsid w:val="00F67A37"/>
    <w:rsid w:val="00F67CB5"/>
    <w:rsid w:val="00F67DF3"/>
    <w:rsid w:val="00F7039A"/>
    <w:rsid w:val="00F70509"/>
    <w:rsid w:val="00F71236"/>
    <w:rsid w:val="00F715C1"/>
    <w:rsid w:val="00F71751"/>
    <w:rsid w:val="00F71A62"/>
    <w:rsid w:val="00F71D01"/>
    <w:rsid w:val="00F721F9"/>
    <w:rsid w:val="00F72624"/>
    <w:rsid w:val="00F73274"/>
    <w:rsid w:val="00F7492D"/>
    <w:rsid w:val="00F7550B"/>
    <w:rsid w:val="00F7564E"/>
    <w:rsid w:val="00F75683"/>
    <w:rsid w:val="00F75DC2"/>
    <w:rsid w:val="00F76215"/>
    <w:rsid w:val="00F76A76"/>
    <w:rsid w:val="00F77452"/>
    <w:rsid w:val="00F77873"/>
    <w:rsid w:val="00F779B7"/>
    <w:rsid w:val="00F80B41"/>
    <w:rsid w:val="00F80C8F"/>
    <w:rsid w:val="00F80DE9"/>
    <w:rsid w:val="00F8130C"/>
    <w:rsid w:val="00F81B80"/>
    <w:rsid w:val="00F81EC2"/>
    <w:rsid w:val="00F822C0"/>
    <w:rsid w:val="00F83174"/>
    <w:rsid w:val="00F83DDE"/>
    <w:rsid w:val="00F84B5F"/>
    <w:rsid w:val="00F84D72"/>
    <w:rsid w:val="00F84FF4"/>
    <w:rsid w:val="00F855BF"/>
    <w:rsid w:val="00F85680"/>
    <w:rsid w:val="00F85B10"/>
    <w:rsid w:val="00F85CDA"/>
    <w:rsid w:val="00F869E9"/>
    <w:rsid w:val="00F86E65"/>
    <w:rsid w:val="00F86F04"/>
    <w:rsid w:val="00F9024B"/>
    <w:rsid w:val="00F90FEC"/>
    <w:rsid w:val="00F91096"/>
    <w:rsid w:val="00F91447"/>
    <w:rsid w:val="00F919C7"/>
    <w:rsid w:val="00F91FC6"/>
    <w:rsid w:val="00F92609"/>
    <w:rsid w:val="00F9274C"/>
    <w:rsid w:val="00F92E04"/>
    <w:rsid w:val="00F93158"/>
    <w:rsid w:val="00F9329A"/>
    <w:rsid w:val="00F93642"/>
    <w:rsid w:val="00F94DA5"/>
    <w:rsid w:val="00F950A0"/>
    <w:rsid w:val="00F95973"/>
    <w:rsid w:val="00F95FAE"/>
    <w:rsid w:val="00F979EF"/>
    <w:rsid w:val="00F97F96"/>
    <w:rsid w:val="00FA0232"/>
    <w:rsid w:val="00FA091C"/>
    <w:rsid w:val="00FA0DA4"/>
    <w:rsid w:val="00FA0ED7"/>
    <w:rsid w:val="00FA2286"/>
    <w:rsid w:val="00FA323C"/>
    <w:rsid w:val="00FA3437"/>
    <w:rsid w:val="00FA356E"/>
    <w:rsid w:val="00FA3841"/>
    <w:rsid w:val="00FA3FA5"/>
    <w:rsid w:val="00FA451F"/>
    <w:rsid w:val="00FA462A"/>
    <w:rsid w:val="00FA5897"/>
    <w:rsid w:val="00FA5957"/>
    <w:rsid w:val="00FA5F6C"/>
    <w:rsid w:val="00FA6024"/>
    <w:rsid w:val="00FA61E6"/>
    <w:rsid w:val="00FA6C6B"/>
    <w:rsid w:val="00FA74D0"/>
    <w:rsid w:val="00FA760B"/>
    <w:rsid w:val="00FA77A6"/>
    <w:rsid w:val="00FA7887"/>
    <w:rsid w:val="00FA79C8"/>
    <w:rsid w:val="00FA7EF6"/>
    <w:rsid w:val="00FB1092"/>
    <w:rsid w:val="00FB15F4"/>
    <w:rsid w:val="00FB185A"/>
    <w:rsid w:val="00FB1DAD"/>
    <w:rsid w:val="00FB2139"/>
    <w:rsid w:val="00FB231F"/>
    <w:rsid w:val="00FB317D"/>
    <w:rsid w:val="00FB359D"/>
    <w:rsid w:val="00FB3723"/>
    <w:rsid w:val="00FB3A06"/>
    <w:rsid w:val="00FB3E02"/>
    <w:rsid w:val="00FB4AD1"/>
    <w:rsid w:val="00FB53A6"/>
    <w:rsid w:val="00FB58DE"/>
    <w:rsid w:val="00FB5A93"/>
    <w:rsid w:val="00FB5D80"/>
    <w:rsid w:val="00FB6ED5"/>
    <w:rsid w:val="00FB75DE"/>
    <w:rsid w:val="00FB7A43"/>
    <w:rsid w:val="00FC050E"/>
    <w:rsid w:val="00FC05C3"/>
    <w:rsid w:val="00FC0703"/>
    <w:rsid w:val="00FC07E2"/>
    <w:rsid w:val="00FC0C5F"/>
    <w:rsid w:val="00FC0DF7"/>
    <w:rsid w:val="00FC14C8"/>
    <w:rsid w:val="00FC1924"/>
    <w:rsid w:val="00FC1F7F"/>
    <w:rsid w:val="00FC286B"/>
    <w:rsid w:val="00FC2A50"/>
    <w:rsid w:val="00FC2B6E"/>
    <w:rsid w:val="00FC3EA6"/>
    <w:rsid w:val="00FC44B0"/>
    <w:rsid w:val="00FC47D0"/>
    <w:rsid w:val="00FC5474"/>
    <w:rsid w:val="00FC5DEE"/>
    <w:rsid w:val="00FC6327"/>
    <w:rsid w:val="00FC6D1A"/>
    <w:rsid w:val="00FC71CD"/>
    <w:rsid w:val="00FD0BD7"/>
    <w:rsid w:val="00FD0BFB"/>
    <w:rsid w:val="00FD0E7C"/>
    <w:rsid w:val="00FD1163"/>
    <w:rsid w:val="00FD15DC"/>
    <w:rsid w:val="00FD1F26"/>
    <w:rsid w:val="00FD2B7E"/>
    <w:rsid w:val="00FD2C83"/>
    <w:rsid w:val="00FD2FC9"/>
    <w:rsid w:val="00FD3178"/>
    <w:rsid w:val="00FD36F3"/>
    <w:rsid w:val="00FD3907"/>
    <w:rsid w:val="00FD4802"/>
    <w:rsid w:val="00FD48CD"/>
    <w:rsid w:val="00FD5200"/>
    <w:rsid w:val="00FD5432"/>
    <w:rsid w:val="00FD5F83"/>
    <w:rsid w:val="00FD62A7"/>
    <w:rsid w:val="00FD6B11"/>
    <w:rsid w:val="00FD6D68"/>
    <w:rsid w:val="00FD6F3D"/>
    <w:rsid w:val="00FD7056"/>
    <w:rsid w:val="00FD71A2"/>
    <w:rsid w:val="00FD7298"/>
    <w:rsid w:val="00FD736F"/>
    <w:rsid w:val="00FD75DB"/>
    <w:rsid w:val="00FD791B"/>
    <w:rsid w:val="00FE03C8"/>
    <w:rsid w:val="00FE05F3"/>
    <w:rsid w:val="00FE0913"/>
    <w:rsid w:val="00FE095E"/>
    <w:rsid w:val="00FE0ACF"/>
    <w:rsid w:val="00FE1023"/>
    <w:rsid w:val="00FE1A09"/>
    <w:rsid w:val="00FE1A66"/>
    <w:rsid w:val="00FE1ECA"/>
    <w:rsid w:val="00FE2D7D"/>
    <w:rsid w:val="00FE3209"/>
    <w:rsid w:val="00FE37B8"/>
    <w:rsid w:val="00FE39C1"/>
    <w:rsid w:val="00FE3BC9"/>
    <w:rsid w:val="00FE3FC6"/>
    <w:rsid w:val="00FE41F3"/>
    <w:rsid w:val="00FE4858"/>
    <w:rsid w:val="00FE4C93"/>
    <w:rsid w:val="00FE4DAE"/>
    <w:rsid w:val="00FE4DD9"/>
    <w:rsid w:val="00FE51E5"/>
    <w:rsid w:val="00FE5208"/>
    <w:rsid w:val="00FE5947"/>
    <w:rsid w:val="00FE5C49"/>
    <w:rsid w:val="00FE61A7"/>
    <w:rsid w:val="00FE675F"/>
    <w:rsid w:val="00FE7396"/>
    <w:rsid w:val="00FE79E7"/>
    <w:rsid w:val="00FE7E79"/>
    <w:rsid w:val="00FE7FA8"/>
    <w:rsid w:val="00FF0191"/>
    <w:rsid w:val="00FF0525"/>
    <w:rsid w:val="00FF056B"/>
    <w:rsid w:val="00FF0741"/>
    <w:rsid w:val="00FF077A"/>
    <w:rsid w:val="00FF07CC"/>
    <w:rsid w:val="00FF1136"/>
    <w:rsid w:val="00FF1536"/>
    <w:rsid w:val="00FF1DF6"/>
    <w:rsid w:val="00FF250F"/>
    <w:rsid w:val="00FF2588"/>
    <w:rsid w:val="00FF3110"/>
    <w:rsid w:val="00FF318E"/>
    <w:rsid w:val="00FF41E0"/>
    <w:rsid w:val="00FF48C4"/>
    <w:rsid w:val="00FF4992"/>
    <w:rsid w:val="00FF59E2"/>
    <w:rsid w:val="00FF5DC4"/>
    <w:rsid w:val="00FF6385"/>
    <w:rsid w:val="00FF64FC"/>
    <w:rsid w:val="00FF6B4B"/>
    <w:rsid w:val="00FF6FAA"/>
    <w:rsid w:val="00FF740E"/>
    <w:rsid w:val="00FF780F"/>
    <w:rsid w:val="010C9D5D"/>
    <w:rsid w:val="013E82A6"/>
    <w:rsid w:val="01414DAE"/>
    <w:rsid w:val="015F160C"/>
    <w:rsid w:val="0176285A"/>
    <w:rsid w:val="01775469"/>
    <w:rsid w:val="0196424E"/>
    <w:rsid w:val="01A9B6E9"/>
    <w:rsid w:val="01BFC7A1"/>
    <w:rsid w:val="01D03F70"/>
    <w:rsid w:val="01F08D8B"/>
    <w:rsid w:val="01F1D2BE"/>
    <w:rsid w:val="01F58F8F"/>
    <w:rsid w:val="01F7CE0F"/>
    <w:rsid w:val="020C1F45"/>
    <w:rsid w:val="0212CFA6"/>
    <w:rsid w:val="022DC808"/>
    <w:rsid w:val="027C4014"/>
    <w:rsid w:val="02B3D002"/>
    <w:rsid w:val="02B90C14"/>
    <w:rsid w:val="02B96A40"/>
    <w:rsid w:val="02C632DF"/>
    <w:rsid w:val="02DE5A74"/>
    <w:rsid w:val="03091041"/>
    <w:rsid w:val="0331E23C"/>
    <w:rsid w:val="034F034F"/>
    <w:rsid w:val="0350F2CE"/>
    <w:rsid w:val="035E6909"/>
    <w:rsid w:val="03747B4B"/>
    <w:rsid w:val="03904471"/>
    <w:rsid w:val="0396BCC5"/>
    <w:rsid w:val="03B1536B"/>
    <w:rsid w:val="03CAFA2A"/>
    <w:rsid w:val="03DAB3AF"/>
    <w:rsid w:val="042173F1"/>
    <w:rsid w:val="0425F14D"/>
    <w:rsid w:val="042C6945"/>
    <w:rsid w:val="045018B7"/>
    <w:rsid w:val="045BFFB2"/>
    <w:rsid w:val="046DCB86"/>
    <w:rsid w:val="0471BC02"/>
    <w:rsid w:val="047995D9"/>
    <w:rsid w:val="047AA5A7"/>
    <w:rsid w:val="04A7B537"/>
    <w:rsid w:val="0507927A"/>
    <w:rsid w:val="052510F5"/>
    <w:rsid w:val="052572CE"/>
    <w:rsid w:val="05298E51"/>
    <w:rsid w:val="056A238F"/>
    <w:rsid w:val="0572967F"/>
    <w:rsid w:val="057CE348"/>
    <w:rsid w:val="05C1A508"/>
    <w:rsid w:val="05D3FB36"/>
    <w:rsid w:val="05ED09DB"/>
    <w:rsid w:val="063BD57B"/>
    <w:rsid w:val="065A0B36"/>
    <w:rsid w:val="066D8257"/>
    <w:rsid w:val="068B2D00"/>
    <w:rsid w:val="068E02F8"/>
    <w:rsid w:val="069940A9"/>
    <w:rsid w:val="06AF9054"/>
    <w:rsid w:val="06BED2ED"/>
    <w:rsid w:val="06D06CDC"/>
    <w:rsid w:val="06D6F398"/>
    <w:rsid w:val="06D8B4E8"/>
    <w:rsid w:val="06E1EEB7"/>
    <w:rsid w:val="06F2A693"/>
    <w:rsid w:val="06F45F30"/>
    <w:rsid w:val="07051913"/>
    <w:rsid w:val="070FE44C"/>
    <w:rsid w:val="0735E64E"/>
    <w:rsid w:val="073CFD11"/>
    <w:rsid w:val="07879018"/>
    <w:rsid w:val="079A1B26"/>
    <w:rsid w:val="079C1FE9"/>
    <w:rsid w:val="079D4254"/>
    <w:rsid w:val="07AEAF01"/>
    <w:rsid w:val="07CC1786"/>
    <w:rsid w:val="07CCF87E"/>
    <w:rsid w:val="07DAEDCD"/>
    <w:rsid w:val="080EAE11"/>
    <w:rsid w:val="081C5F62"/>
    <w:rsid w:val="0829CA80"/>
    <w:rsid w:val="0858456E"/>
    <w:rsid w:val="086F0F27"/>
    <w:rsid w:val="08892166"/>
    <w:rsid w:val="08969306"/>
    <w:rsid w:val="089F17F5"/>
    <w:rsid w:val="08DF335C"/>
    <w:rsid w:val="090D1152"/>
    <w:rsid w:val="09108338"/>
    <w:rsid w:val="09393B68"/>
    <w:rsid w:val="096D00A3"/>
    <w:rsid w:val="097ED243"/>
    <w:rsid w:val="09837432"/>
    <w:rsid w:val="09C7184D"/>
    <w:rsid w:val="09D7DC6F"/>
    <w:rsid w:val="09DFF133"/>
    <w:rsid w:val="0A28C6CD"/>
    <w:rsid w:val="0A40A035"/>
    <w:rsid w:val="0A4B270E"/>
    <w:rsid w:val="0A5A8E7E"/>
    <w:rsid w:val="0A848CCC"/>
    <w:rsid w:val="0A8D6D84"/>
    <w:rsid w:val="0A99B135"/>
    <w:rsid w:val="0AA06848"/>
    <w:rsid w:val="0AEA0520"/>
    <w:rsid w:val="0AF0754E"/>
    <w:rsid w:val="0B465122"/>
    <w:rsid w:val="0B4842E5"/>
    <w:rsid w:val="0B804BEF"/>
    <w:rsid w:val="0B860ABB"/>
    <w:rsid w:val="0B8C94F6"/>
    <w:rsid w:val="0B97B3F0"/>
    <w:rsid w:val="0B9B8546"/>
    <w:rsid w:val="0BBBCAED"/>
    <w:rsid w:val="0BBE35C3"/>
    <w:rsid w:val="0BC9550F"/>
    <w:rsid w:val="0BCA2C4E"/>
    <w:rsid w:val="0BEC9923"/>
    <w:rsid w:val="0BFB81AD"/>
    <w:rsid w:val="0C256E2C"/>
    <w:rsid w:val="0C3E0074"/>
    <w:rsid w:val="0C4EF0EC"/>
    <w:rsid w:val="0C5FDFA5"/>
    <w:rsid w:val="0C76A7C4"/>
    <w:rsid w:val="0CCC0F41"/>
    <w:rsid w:val="0CD46C06"/>
    <w:rsid w:val="0CE0E3DE"/>
    <w:rsid w:val="0CEDA576"/>
    <w:rsid w:val="0CF6FE5A"/>
    <w:rsid w:val="0CF7BD10"/>
    <w:rsid w:val="0D13DDE9"/>
    <w:rsid w:val="0D3DDC74"/>
    <w:rsid w:val="0D3EDCB0"/>
    <w:rsid w:val="0D55060F"/>
    <w:rsid w:val="0D6ECB6D"/>
    <w:rsid w:val="0D8C9769"/>
    <w:rsid w:val="0DBB4A40"/>
    <w:rsid w:val="0DBCDC84"/>
    <w:rsid w:val="0DD4AD4C"/>
    <w:rsid w:val="0DE08D0D"/>
    <w:rsid w:val="0DFDFAE0"/>
    <w:rsid w:val="0E1A9781"/>
    <w:rsid w:val="0E27C01E"/>
    <w:rsid w:val="0E40EE55"/>
    <w:rsid w:val="0E7E2F4D"/>
    <w:rsid w:val="0E80E224"/>
    <w:rsid w:val="0E859A8B"/>
    <w:rsid w:val="0E95C6E4"/>
    <w:rsid w:val="0EC48702"/>
    <w:rsid w:val="0EC83D6E"/>
    <w:rsid w:val="0EE541DB"/>
    <w:rsid w:val="0F0453ED"/>
    <w:rsid w:val="0F1593B0"/>
    <w:rsid w:val="0F518AFB"/>
    <w:rsid w:val="0F65627E"/>
    <w:rsid w:val="0F77FF16"/>
    <w:rsid w:val="0F91F8FB"/>
    <w:rsid w:val="0FA600F1"/>
    <w:rsid w:val="0FA63A3D"/>
    <w:rsid w:val="0FBCC0D6"/>
    <w:rsid w:val="0FD850B0"/>
    <w:rsid w:val="0FE2A7A9"/>
    <w:rsid w:val="0FF6D5E2"/>
    <w:rsid w:val="1002B3E4"/>
    <w:rsid w:val="103F4376"/>
    <w:rsid w:val="10C3FD20"/>
    <w:rsid w:val="10E21DB9"/>
    <w:rsid w:val="10EBC7C5"/>
    <w:rsid w:val="10F1CD34"/>
    <w:rsid w:val="111E0676"/>
    <w:rsid w:val="1141FBE9"/>
    <w:rsid w:val="117FFC45"/>
    <w:rsid w:val="11826351"/>
    <w:rsid w:val="118F0C0D"/>
    <w:rsid w:val="11B0F83A"/>
    <w:rsid w:val="11C49E51"/>
    <w:rsid w:val="11DC30B9"/>
    <w:rsid w:val="1209979D"/>
    <w:rsid w:val="121CA534"/>
    <w:rsid w:val="122A1052"/>
    <w:rsid w:val="1235D978"/>
    <w:rsid w:val="124C0096"/>
    <w:rsid w:val="126B0DA2"/>
    <w:rsid w:val="12A2EA97"/>
    <w:rsid w:val="12A8BE21"/>
    <w:rsid w:val="12C0E2E9"/>
    <w:rsid w:val="12C4D6BE"/>
    <w:rsid w:val="12C57CEB"/>
    <w:rsid w:val="12E48B08"/>
    <w:rsid w:val="12F66569"/>
    <w:rsid w:val="13074CAC"/>
    <w:rsid w:val="130AF001"/>
    <w:rsid w:val="1311C9E8"/>
    <w:rsid w:val="133C51C7"/>
    <w:rsid w:val="13400914"/>
    <w:rsid w:val="13422C01"/>
    <w:rsid w:val="134803A8"/>
    <w:rsid w:val="135DEEAC"/>
    <w:rsid w:val="135E9B54"/>
    <w:rsid w:val="13646029"/>
    <w:rsid w:val="1364D480"/>
    <w:rsid w:val="1399DF50"/>
    <w:rsid w:val="13CE000F"/>
    <w:rsid w:val="13D86720"/>
    <w:rsid w:val="14135E03"/>
    <w:rsid w:val="142CE8A9"/>
    <w:rsid w:val="144857C0"/>
    <w:rsid w:val="1451F9A0"/>
    <w:rsid w:val="145925B6"/>
    <w:rsid w:val="1465915C"/>
    <w:rsid w:val="14771370"/>
    <w:rsid w:val="14827552"/>
    <w:rsid w:val="14B9A3A6"/>
    <w:rsid w:val="14C4D405"/>
    <w:rsid w:val="14FCE63B"/>
    <w:rsid w:val="1519E29E"/>
    <w:rsid w:val="151F6681"/>
    <w:rsid w:val="1521D6C3"/>
    <w:rsid w:val="15339367"/>
    <w:rsid w:val="154CC594"/>
    <w:rsid w:val="159E88A7"/>
    <w:rsid w:val="15A4725C"/>
    <w:rsid w:val="15AEECB9"/>
    <w:rsid w:val="15B46818"/>
    <w:rsid w:val="15BB80BD"/>
    <w:rsid w:val="15BDF3CD"/>
    <w:rsid w:val="15C3951E"/>
    <w:rsid w:val="15E004D4"/>
    <w:rsid w:val="15E52440"/>
    <w:rsid w:val="15EC84E6"/>
    <w:rsid w:val="161291FC"/>
    <w:rsid w:val="161A0613"/>
    <w:rsid w:val="16248FAA"/>
    <w:rsid w:val="162BC008"/>
    <w:rsid w:val="16641F28"/>
    <w:rsid w:val="1675C09E"/>
    <w:rsid w:val="168D32A9"/>
    <w:rsid w:val="168E6C31"/>
    <w:rsid w:val="16AE5E40"/>
    <w:rsid w:val="16B78E67"/>
    <w:rsid w:val="16D10BBB"/>
    <w:rsid w:val="16E61F80"/>
    <w:rsid w:val="1707784C"/>
    <w:rsid w:val="1721FF11"/>
    <w:rsid w:val="172D0EAD"/>
    <w:rsid w:val="173BFEAD"/>
    <w:rsid w:val="176F06A7"/>
    <w:rsid w:val="17711B8B"/>
    <w:rsid w:val="1789B72D"/>
    <w:rsid w:val="17BCFDE0"/>
    <w:rsid w:val="17C27318"/>
    <w:rsid w:val="17C4ADEB"/>
    <w:rsid w:val="17C9FDCA"/>
    <w:rsid w:val="17E87CFE"/>
    <w:rsid w:val="1806914F"/>
    <w:rsid w:val="18354196"/>
    <w:rsid w:val="18441197"/>
    <w:rsid w:val="184481D1"/>
    <w:rsid w:val="18542E93"/>
    <w:rsid w:val="185C3083"/>
    <w:rsid w:val="186B4D9D"/>
    <w:rsid w:val="18875FE2"/>
    <w:rsid w:val="188CEEA1"/>
    <w:rsid w:val="18900D74"/>
    <w:rsid w:val="18C2FCCF"/>
    <w:rsid w:val="18CC390D"/>
    <w:rsid w:val="18E3D86B"/>
    <w:rsid w:val="18FCDF0A"/>
    <w:rsid w:val="1900FBDC"/>
    <w:rsid w:val="190883C0"/>
    <w:rsid w:val="191BC0A9"/>
    <w:rsid w:val="193759B8"/>
    <w:rsid w:val="1940D9DA"/>
    <w:rsid w:val="194A1EF1"/>
    <w:rsid w:val="19547291"/>
    <w:rsid w:val="19624256"/>
    <w:rsid w:val="197898BE"/>
    <w:rsid w:val="19C5989C"/>
    <w:rsid w:val="19F2BAFE"/>
    <w:rsid w:val="1A1AF332"/>
    <w:rsid w:val="1A2EA880"/>
    <w:rsid w:val="1A48ECC4"/>
    <w:rsid w:val="1A87D93B"/>
    <w:rsid w:val="1A8B3DD2"/>
    <w:rsid w:val="1AA8B735"/>
    <w:rsid w:val="1AB7349D"/>
    <w:rsid w:val="1AD590D2"/>
    <w:rsid w:val="1AF63CB4"/>
    <w:rsid w:val="1B180462"/>
    <w:rsid w:val="1B4BDD74"/>
    <w:rsid w:val="1B60227F"/>
    <w:rsid w:val="1B62D973"/>
    <w:rsid w:val="1B67D2A1"/>
    <w:rsid w:val="1B7055A4"/>
    <w:rsid w:val="1B840486"/>
    <w:rsid w:val="1B894B30"/>
    <w:rsid w:val="1B8B6431"/>
    <w:rsid w:val="1B934624"/>
    <w:rsid w:val="1B94A011"/>
    <w:rsid w:val="1B9D15BD"/>
    <w:rsid w:val="1BD14050"/>
    <w:rsid w:val="1BD95C49"/>
    <w:rsid w:val="1BDD51E7"/>
    <w:rsid w:val="1BEBED91"/>
    <w:rsid w:val="1C011748"/>
    <w:rsid w:val="1C09072C"/>
    <w:rsid w:val="1C12E997"/>
    <w:rsid w:val="1C45DC61"/>
    <w:rsid w:val="1C6BD9C7"/>
    <w:rsid w:val="1C729C7A"/>
    <w:rsid w:val="1C96949E"/>
    <w:rsid w:val="1C996846"/>
    <w:rsid w:val="1CB76D8E"/>
    <w:rsid w:val="1CDF1DA5"/>
    <w:rsid w:val="1CE58177"/>
    <w:rsid w:val="1D5775E8"/>
    <w:rsid w:val="1D5AF983"/>
    <w:rsid w:val="1D70EDF3"/>
    <w:rsid w:val="1D86E775"/>
    <w:rsid w:val="1D9ACEA8"/>
    <w:rsid w:val="1DD892AA"/>
    <w:rsid w:val="1DE9788A"/>
    <w:rsid w:val="1DEA59AB"/>
    <w:rsid w:val="1E073E0B"/>
    <w:rsid w:val="1E174AED"/>
    <w:rsid w:val="1E1914D0"/>
    <w:rsid w:val="1E261E2C"/>
    <w:rsid w:val="1E311ADB"/>
    <w:rsid w:val="1E38B26E"/>
    <w:rsid w:val="1E3F45A9"/>
    <w:rsid w:val="1E5A70DC"/>
    <w:rsid w:val="1E6085EC"/>
    <w:rsid w:val="1E9DCAFF"/>
    <w:rsid w:val="1E9E5BFC"/>
    <w:rsid w:val="1ED2014D"/>
    <w:rsid w:val="1EF683A2"/>
    <w:rsid w:val="1F246813"/>
    <w:rsid w:val="1F481749"/>
    <w:rsid w:val="1F582330"/>
    <w:rsid w:val="1F5C07B1"/>
    <w:rsid w:val="1F7076AC"/>
    <w:rsid w:val="1F9532F1"/>
    <w:rsid w:val="1FD81D47"/>
    <w:rsid w:val="20053042"/>
    <w:rsid w:val="20087833"/>
    <w:rsid w:val="2017F8BC"/>
    <w:rsid w:val="202AF974"/>
    <w:rsid w:val="2037012E"/>
    <w:rsid w:val="20389668"/>
    <w:rsid w:val="20498FB9"/>
    <w:rsid w:val="204F22D1"/>
    <w:rsid w:val="2070F71A"/>
    <w:rsid w:val="2087404A"/>
    <w:rsid w:val="20A1969C"/>
    <w:rsid w:val="20ABF0B7"/>
    <w:rsid w:val="20ADC31A"/>
    <w:rsid w:val="20B971DA"/>
    <w:rsid w:val="20F8E127"/>
    <w:rsid w:val="2176D45D"/>
    <w:rsid w:val="219B4DDC"/>
    <w:rsid w:val="21AA2BCE"/>
    <w:rsid w:val="21AC85E5"/>
    <w:rsid w:val="21B9A03D"/>
    <w:rsid w:val="21D66165"/>
    <w:rsid w:val="21DD3DEE"/>
    <w:rsid w:val="21F977C0"/>
    <w:rsid w:val="22063BB6"/>
    <w:rsid w:val="223436A6"/>
    <w:rsid w:val="22A4069B"/>
    <w:rsid w:val="22B84CA9"/>
    <w:rsid w:val="22CCBC48"/>
    <w:rsid w:val="22F89CE8"/>
    <w:rsid w:val="22FBB303"/>
    <w:rsid w:val="23259A6A"/>
    <w:rsid w:val="2341DF5D"/>
    <w:rsid w:val="234E5F6F"/>
    <w:rsid w:val="236FD6A0"/>
    <w:rsid w:val="23778C3D"/>
    <w:rsid w:val="238AD160"/>
    <w:rsid w:val="23916EDF"/>
    <w:rsid w:val="23D94259"/>
    <w:rsid w:val="23F39943"/>
    <w:rsid w:val="23FBCCDD"/>
    <w:rsid w:val="240CF376"/>
    <w:rsid w:val="2413E3E2"/>
    <w:rsid w:val="2416A669"/>
    <w:rsid w:val="242288A9"/>
    <w:rsid w:val="24385D61"/>
    <w:rsid w:val="2446563B"/>
    <w:rsid w:val="244EF76B"/>
    <w:rsid w:val="246723A9"/>
    <w:rsid w:val="24701C03"/>
    <w:rsid w:val="248C9FC2"/>
    <w:rsid w:val="24A5BE4B"/>
    <w:rsid w:val="24B389F3"/>
    <w:rsid w:val="24E0A41F"/>
    <w:rsid w:val="24E8EBF2"/>
    <w:rsid w:val="2501E45E"/>
    <w:rsid w:val="25169640"/>
    <w:rsid w:val="251B8E08"/>
    <w:rsid w:val="2533CB59"/>
    <w:rsid w:val="2562241E"/>
    <w:rsid w:val="256B0138"/>
    <w:rsid w:val="2574E081"/>
    <w:rsid w:val="257C8FA3"/>
    <w:rsid w:val="258610C0"/>
    <w:rsid w:val="25909799"/>
    <w:rsid w:val="259D64F5"/>
    <w:rsid w:val="259E45ED"/>
    <w:rsid w:val="25D1AF1F"/>
    <w:rsid w:val="25DADCA8"/>
    <w:rsid w:val="262878AF"/>
    <w:rsid w:val="263B0D67"/>
    <w:rsid w:val="263DEE7D"/>
    <w:rsid w:val="26546B0B"/>
    <w:rsid w:val="2680914E"/>
    <w:rsid w:val="2680DFCA"/>
    <w:rsid w:val="2683913E"/>
    <w:rsid w:val="2690A8C8"/>
    <w:rsid w:val="26B507FF"/>
    <w:rsid w:val="26DD1C08"/>
    <w:rsid w:val="26F8C983"/>
    <w:rsid w:val="270E6510"/>
    <w:rsid w:val="272DC9BB"/>
    <w:rsid w:val="27348756"/>
    <w:rsid w:val="27397F84"/>
    <w:rsid w:val="2775BF9F"/>
    <w:rsid w:val="278B658E"/>
    <w:rsid w:val="27A0877A"/>
    <w:rsid w:val="27BA51E7"/>
    <w:rsid w:val="27BCE19D"/>
    <w:rsid w:val="27BD7915"/>
    <w:rsid w:val="27D37AE6"/>
    <w:rsid w:val="27F295F3"/>
    <w:rsid w:val="27F63634"/>
    <w:rsid w:val="2827F3D2"/>
    <w:rsid w:val="2855AD6D"/>
    <w:rsid w:val="285DFE9F"/>
    <w:rsid w:val="28763BF0"/>
    <w:rsid w:val="289C8756"/>
    <w:rsid w:val="28B398ED"/>
    <w:rsid w:val="28CA7492"/>
    <w:rsid w:val="28EA8FA4"/>
    <w:rsid w:val="292528B7"/>
    <w:rsid w:val="293C8AAC"/>
    <w:rsid w:val="293F2A12"/>
    <w:rsid w:val="295AAA3C"/>
    <w:rsid w:val="2964384F"/>
    <w:rsid w:val="29664980"/>
    <w:rsid w:val="29944BB3"/>
    <w:rsid w:val="29C2D68A"/>
    <w:rsid w:val="29D8D6BE"/>
    <w:rsid w:val="29DA2CEC"/>
    <w:rsid w:val="29E1C063"/>
    <w:rsid w:val="29E3E449"/>
    <w:rsid w:val="29FEB103"/>
    <w:rsid w:val="2A114D9B"/>
    <w:rsid w:val="2A202B8D"/>
    <w:rsid w:val="2A274DCF"/>
    <w:rsid w:val="2A4D7110"/>
    <w:rsid w:val="2A4FCB2B"/>
    <w:rsid w:val="2A59E68A"/>
    <w:rsid w:val="2A84EBCE"/>
    <w:rsid w:val="2AB28C68"/>
    <w:rsid w:val="2ABC0DE0"/>
    <w:rsid w:val="2ACDFA77"/>
    <w:rsid w:val="2AE860F0"/>
    <w:rsid w:val="2AE9313D"/>
    <w:rsid w:val="2B120B72"/>
    <w:rsid w:val="2B41BFA4"/>
    <w:rsid w:val="2B6F81A2"/>
    <w:rsid w:val="2B75EC3A"/>
    <w:rsid w:val="2B999B70"/>
    <w:rsid w:val="2BA187FB"/>
    <w:rsid w:val="2BB2067A"/>
    <w:rsid w:val="2BD33C42"/>
    <w:rsid w:val="2BED3D80"/>
    <w:rsid w:val="2BFBE8A1"/>
    <w:rsid w:val="2C08580E"/>
    <w:rsid w:val="2C09DB87"/>
    <w:rsid w:val="2C34C683"/>
    <w:rsid w:val="2C49DA48"/>
    <w:rsid w:val="2C6121D7"/>
    <w:rsid w:val="2C89E243"/>
    <w:rsid w:val="2C95D2B6"/>
    <w:rsid w:val="2C9B34A3"/>
    <w:rsid w:val="2CABE395"/>
    <w:rsid w:val="2CCD46F9"/>
    <w:rsid w:val="2CDE36C4"/>
    <w:rsid w:val="2CFC64F2"/>
    <w:rsid w:val="2D2B5AB2"/>
    <w:rsid w:val="2D812156"/>
    <w:rsid w:val="2DB09EDE"/>
    <w:rsid w:val="2DB600CB"/>
    <w:rsid w:val="2DB7B441"/>
    <w:rsid w:val="2DFBC8E3"/>
    <w:rsid w:val="2E398332"/>
    <w:rsid w:val="2E449DDB"/>
    <w:rsid w:val="2E5F3196"/>
    <w:rsid w:val="2E8AEC36"/>
    <w:rsid w:val="2EB9B140"/>
    <w:rsid w:val="2EDBB52C"/>
    <w:rsid w:val="2EE90FC4"/>
    <w:rsid w:val="2F35B6D0"/>
    <w:rsid w:val="2F6EB0CC"/>
    <w:rsid w:val="2F778433"/>
    <w:rsid w:val="2F860FE0"/>
    <w:rsid w:val="2F9F24E0"/>
    <w:rsid w:val="2FC842F9"/>
    <w:rsid w:val="2FE7102C"/>
    <w:rsid w:val="30050044"/>
    <w:rsid w:val="3013D705"/>
    <w:rsid w:val="30198729"/>
    <w:rsid w:val="301D471E"/>
    <w:rsid w:val="3029AB99"/>
    <w:rsid w:val="3032F9E5"/>
    <w:rsid w:val="3047C9C6"/>
    <w:rsid w:val="3048613E"/>
    <w:rsid w:val="3059E481"/>
    <w:rsid w:val="309B7272"/>
    <w:rsid w:val="30AE9EEB"/>
    <w:rsid w:val="30D47930"/>
    <w:rsid w:val="30EE32FA"/>
    <w:rsid w:val="312400CC"/>
    <w:rsid w:val="312DA8E4"/>
    <w:rsid w:val="314A5A00"/>
    <w:rsid w:val="3156EDDF"/>
    <w:rsid w:val="319029ED"/>
    <w:rsid w:val="31D0F2F7"/>
    <w:rsid w:val="31D64FCC"/>
    <w:rsid w:val="31E5AF0B"/>
    <w:rsid w:val="320D4FB8"/>
    <w:rsid w:val="32158FD7"/>
    <w:rsid w:val="3226289E"/>
    <w:rsid w:val="325AAE04"/>
    <w:rsid w:val="32AC0EDA"/>
    <w:rsid w:val="32B57E60"/>
    <w:rsid w:val="32D1852C"/>
    <w:rsid w:val="32DA48C1"/>
    <w:rsid w:val="32DEE9C1"/>
    <w:rsid w:val="33B3C8CE"/>
    <w:rsid w:val="33B550B4"/>
    <w:rsid w:val="33BB41D9"/>
    <w:rsid w:val="33EAE73D"/>
    <w:rsid w:val="33F8B40C"/>
    <w:rsid w:val="33FD6C03"/>
    <w:rsid w:val="34161327"/>
    <w:rsid w:val="341E5C7B"/>
    <w:rsid w:val="344B20B6"/>
    <w:rsid w:val="3453FE8B"/>
    <w:rsid w:val="346F7FE8"/>
    <w:rsid w:val="3487FEBF"/>
    <w:rsid w:val="348A29CE"/>
    <w:rsid w:val="34AF14AD"/>
    <w:rsid w:val="34B7395E"/>
    <w:rsid w:val="34BE8E71"/>
    <w:rsid w:val="34D492D1"/>
    <w:rsid w:val="35161A82"/>
    <w:rsid w:val="352E46C0"/>
    <w:rsid w:val="354CD26D"/>
    <w:rsid w:val="357C2659"/>
    <w:rsid w:val="3598340A"/>
    <w:rsid w:val="359A097B"/>
    <w:rsid w:val="35A89E71"/>
    <w:rsid w:val="35E5F0D6"/>
    <w:rsid w:val="35F96154"/>
    <w:rsid w:val="36479B89"/>
    <w:rsid w:val="364DB2E6"/>
    <w:rsid w:val="365002F6"/>
    <w:rsid w:val="365A68A6"/>
    <w:rsid w:val="3667C9F0"/>
    <w:rsid w:val="366A437B"/>
    <w:rsid w:val="368576A7"/>
    <w:rsid w:val="369077CF"/>
    <w:rsid w:val="36E9DB29"/>
    <w:rsid w:val="372A7D27"/>
    <w:rsid w:val="373CBC80"/>
    <w:rsid w:val="375790D4"/>
    <w:rsid w:val="3767BF4E"/>
    <w:rsid w:val="376C2092"/>
    <w:rsid w:val="3781CAB5"/>
    <w:rsid w:val="378E5DEF"/>
    <w:rsid w:val="379A6DC7"/>
    <w:rsid w:val="37A9E331"/>
    <w:rsid w:val="37D1A4A1"/>
    <w:rsid w:val="37F6EDB2"/>
    <w:rsid w:val="382BD276"/>
    <w:rsid w:val="383BDE5D"/>
    <w:rsid w:val="388A17C7"/>
    <w:rsid w:val="388C7D47"/>
    <w:rsid w:val="38999807"/>
    <w:rsid w:val="38A21C0A"/>
    <w:rsid w:val="38C226F4"/>
    <w:rsid w:val="38FDCA53"/>
    <w:rsid w:val="391D56F1"/>
    <w:rsid w:val="392143E7"/>
    <w:rsid w:val="393C8609"/>
    <w:rsid w:val="3961BD72"/>
    <w:rsid w:val="39652533"/>
    <w:rsid w:val="399C9D93"/>
    <w:rsid w:val="399FCF59"/>
    <w:rsid w:val="3A45B2A5"/>
    <w:rsid w:val="3A487957"/>
    <w:rsid w:val="3A4E7002"/>
    <w:rsid w:val="3A63B180"/>
    <w:rsid w:val="3A69A5CD"/>
    <w:rsid w:val="3AB681A4"/>
    <w:rsid w:val="3AB8D519"/>
    <w:rsid w:val="3AC31911"/>
    <w:rsid w:val="3AD503E1"/>
    <w:rsid w:val="3AE7018B"/>
    <w:rsid w:val="3B19C7FF"/>
    <w:rsid w:val="3B3F0292"/>
    <w:rsid w:val="3B41F9A9"/>
    <w:rsid w:val="3B53286D"/>
    <w:rsid w:val="3B5D9BE5"/>
    <w:rsid w:val="3B85843F"/>
    <w:rsid w:val="3B8E35CA"/>
    <w:rsid w:val="3BB3905B"/>
    <w:rsid w:val="3C162FB8"/>
    <w:rsid w:val="3C1BC1BC"/>
    <w:rsid w:val="3C21E67C"/>
    <w:rsid w:val="3C48CEEE"/>
    <w:rsid w:val="3C50F8E2"/>
    <w:rsid w:val="3C5A8F2F"/>
    <w:rsid w:val="3C645593"/>
    <w:rsid w:val="3C6FB1F2"/>
    <w:rsid w:val="3C7BE180"/>
    <w:rsid w:val="3C92A165"/>
    <w:rsid w:val="3CAB7BAE"/>
    <w:rsid w:val="3CDB3959"/>
    <w:rsid w:val="3CDECA46"/>
    <w:rsid w:val="3D11802F"/>
    <w:rsid w:val="3D23ADBA"/>
    <w:rsid w:val="3D30DE3A"/>
    <w:rsid w:val="3D4F3514"/>
    <w:rsid w:val="3D5C32FA"/>
    <w:rsid w:val="3D6BF6E0"/>
    <w:rsid w:val="3DF2451C"/>
    <w:rsid w:val="3E229C9D"/>
    <w:rsid w:val="3E343342"/>
    <w:rsid w:val="3E3AA958"/>
    <w:rsid w:val="3E4671AE"/>
    <w:rsid w:val="3E72A67C"/>
    <w:rsid w:val="3EA91440"/>
    <w:rsid w:val="3EC34B24"/>
    <w:rsid w:val="3EC6C9D9"/>
    <w:rsid w:val="3F6A6EFD"/>
    <w:rsid w:val="3F718391"/>
    <w:rsid w:val="3F9D461B"/>
    <w:rsid w:val="3FADFB75"/>
    <w:rsid w:val="3FED2714"/>
    <w:rsid w:val="400DE1ED"/>
    <w:rsid w:val="4015D390"/>
    <w:rsid w:val="403B1240"/>
    <w:rsid w:val="405F98B5"/>
    <w:rsid w:val="4098D6C9"/>
    <w:rsid w:val="40B6FD88"/>
    <w:rsid w:val="40BB910F"/>
    <w:rsid w:val="40C74E4E"/>
    <w:rsid w:val="40D1487E"/>
    <w:rsid w:val="413AB335"/>
    <w:rsid w:val="413B8E91"/>
    <w:rsid w:val="416EA123"/>
    <w:rsid w:val="417A8A85"/>
    <w:rsid w:val="4180C2E9"/>
    <w:rsid w:val="4187C980"/>
    <w:rsid w:val="418EFDD0"/>
    <w:rsid w:val="41915BB0"/>
    <w:rsid w:val="41B7A6CA"/>
    <w:rsid w:val="422FB62B"/>
    <w:rsid w:val="423308B4"/>
    <w:rsid w:val="4273BB93"/>
    <w:rsid w:val="429288C6"/>
    <w:rsid w:val="42C610B3"/>
    <w:rsid w:val="42C93B5E"/>
    <w:rsid w:val="42DF6C40"/>
    <w:rsid w:val="42E65DA7"/>
    <w:rsid w:val="42FEA590"/>
    <w:rsid w:val="4328946D"/>
    <w:rsid w:val="4343BC59"/>
    <w:rsid w:val="43504E67"/>
    <w:rsid w:val="4352095E"/>
    <w:rsid w:val="436092C8"/>
    <w:rsid w:val="43706730"/>
    <w:rsid w:val="4390490B"/>
    <w:rsid w:val="43AF4A5E"/>
    <w:rsid w:val="440FCE1E"/>
    <w:rsid w:val="4419736D"/>
    <w:rsid w:val="4423C971"/>
    <w:rsid w:val="442CC72A"/>
    <w:rsid w:val="443645B2"/>
    <w:rsid w:val="4442180F"/>
    <w:rsid w:val="44467FB1"/>
    <w:rsid w:val="4450222D"/>
    <w:rsid w:val="447E8508"/>
    <w:rsid w:val="44A2DD4E"/>
    <w:rsid w:val="44B74D44"/>
    <w:rsid w:val="44CA3B6B"/>
    <w:rsid w:val="44E309C8"/>
    <w:rsid w:val="44F81D8D"/>
    <w:rsid w:val="45529E19"/>
    <w:rsid w:val="457B36E3"/>
    <w:rsid w:val="45AC6E9F"/>
    <w:rsid w:val="45BFE17B"/>
    <w:rsid w:val="45C4D74B"/>
    <w:rsid w:val="45D7204F"/>
    <w:rsid w:val="45EBE080"/>
    <w:rsid w:val="45ED11CE"/>
    <w:rsid w:val="460854FE"/>
    <w:rsid w:val="4614FE99"/>
    <w:rsid w:val="46291CBA"/>
    <w:rsid w:val="46341B43"/>
    <w:rsid w:val="46476F1B"/>
    <w:rsid w:val="464E2319"/>
    <w:rsid w:val="46598649"/>
    <w:rsid w:val="469457AD"/>
    <w:rsid w:val="4699402B"/>
    <w:rsid w:val="46ADB021"/>
    <w:rsid w:val="47122CEA"/>
    <w:rsid w:val="47267C75"/>
    <w:rsid w:val="47443C8E"/>
    <w:rsid w:val="476A6378"/>
    <w:rsid w:val="4770DBCC"/>
    <w:rsid w:val="4776A417"/>
    <w:rsid w:val="4784CD97"/>
    <w:rsid w:val="47B94865"/>
    <w:rsid w:val="483F4333"/>
    <w:rsid w:val="48465A89"/>
    <w:rsid w:val="4854356B"/>
    <w:rsid w:val="487651AE"/>
    <w:rsid w:val="4877E453"/>
    <w:rsid w:val="48A22975"/>
    <w:rsid w:val="48AE7900"/>
    <w:rsid w:val="492BEE56"/>
    <w:rsid w:val="4934E346"/>
    <w:rsid w:val="49758FBB"/>
    <w:rsid w:val="498D5657"/>
    <w:rsid w:val="49A616D7"/>
    <w:rsid w:val="49BAC6F9"/>
    <w:rsid w:val="49DF9372"/>
    <w:rsid w:val="49DFAA03"/>
    <w:rsid w:val="49E73098"/>
    <w:rsid w:val="49EF70B7"/>
    <w:rsid w:val="49F29A43"/>
    <w:rsid w:val="49F59E50"/>
    <w:rsid w:val="4A00D0F9"/>
    <w:rsid w:val="4A3F7C5A"/>
    <w:rsid w:val="4A63B870"/>
    <w:rsid w:val="4A72C45A"/>
    <w:rsid w:val="4A8863C5"/>
    <w:rsid w:val="4AA96282"/>
    <w:rsid w:val="4ABDB374"/>
    <w:rsid w:val="4AD011A8"/>
    <w:rsid w:val="4ADC68D5"/>
    <w:rsid w:val="4AE6A729"/>
    <w:rsid w:val="4AE98206"/>
    <w:rsid w:val="4AFE8716"/>
    <w:rsid w:val="4B0D4DE2"/>
    <w:rsid w:val="4B712412"/>
    <w:rsid w:val="4B764F11"/>
    <w:rsid w:val="4B8E6614"/>
    <w:rsid w:val="4BA3013F"/>
    <w:rsid w:val="4BCE25BF"/>
    <w:rsid w:val="4BD419CE"/>
    <w:rsid w:val="4BDAC656"/>
    <w:rsid w:val="4C0C07B0"/>
    <w:rsid w:val="4C55C52F"/>
    <w:rsid w:val="4C5C8528"/>
    <w:rsid w:val="4C64A321"/>
    <w:rsid w:val="4C743FD4"/>
    <w:rsid w:val="4CCF7455"/>
    <w:rsid w:val="4CDE3089"/>
    <w:rsid w:val="4CFC9915"/>
    <w:rsid w:val="4D65720B"/>
    <w:rsid w:val="4D94D805"/>
    <w:rsid w:val="4D95DADD"/>
    <w:rsid w:val="4DA088C6"/>
    <w:rsid w:val="4DA9DC1A"/>
    <w:rsid w:val="4DCC8499"/>
    <w:rsid w:val="4DE12EEC"/>
    <w:rsid w:val="4E1CABE7"/>
    <w:rsid w:val="4E25EA83"/>
    <w:rsid w:val="4E35A3BE"/>
    <w:rsid w:val="4E46591A"/>
    <w:rsid w:val="4E59022D"/>
    <w:rsid w:val="4E7BE982"/>
    <w:rsid w:val="4E812427"/>
    <w:rsid w:val="4E8C060A"/>
    <w:rsid w:val="4E8F80CC"/>
    <w:rsid w:val="4E8FBF98"/>
    <w:rsid w:val="4E9D6F29"/>
    <w:rsid w:val="4EE45C64"/>
    <w:rsid w:val="4EF70299"/>
    <w:rsid w:val="4EF9C77E"/>
    <w:rsid w:val="4F0D8FAD"/>
    <w:rsid w:val="4F1489ED"/>
    <w:rsid w:val="4F3604D0"/>
    <w:rsid w:val="4F60E416"/>
    <w:rsid w:val="4F61E5DB"/>
    <w:rsid w:val="4F782F0B"/>
    <w:rsid w:val="4F9865C9"/>
    <w:rsid w:val="4FACB471"/>
    <w:rsid w:val="50053EFF"/>
    <w:rsid w:val="503BDE61"/>
    <w:rsid w:val="504C586D"/>
    <w:rsid w:val="5083F249"/>
    <w:rsid w:val="50897A16"/>
    <w:rsid w:val="50BA0468"/>
    <w:rsid w:val="5126B7AF"/>
    <w:rsid w:val="516F089D"/>
    <w:rsid w:val="5171B916"/>
    <w:rsid w:val="517CC237"/>
    <w:rsid w:val="5180B3AE"/>
    <w:rsid w:val="51A03404"/>
    <w:rsid w:val="51AA341A"/>
    <w:rsid w:val="51D94C3B"/>
    <w:rsid w:val="51DEA902"/>
    <w:rsid w:val="5205A029"/>
    <w:rsid w:val="5210FA80"/>
    <w:rsid w:val="5249A333"/>
    <w:rsid w:val="52565616"/>
    <w:rsid w:val="525CF806"/>
    <w:rsid w:val="528F852E"/>
    <w:rsid w:val="52E43F08"/>
    <w:rsid w:val="52F97AED"/>
    <w:rsid w:val="53200FE4"/>
    <w:rsid w:val="532B2F30"/>
    <w:rsid w:val="53303C8E"/>
    <w:rsid w:val="536C994F"/>
    <w:rsid w:val="537DD426"/>
    <w:rsid w:val="538A7C71"/>
    <w:rsid w:val="53FDCFF2"/>
    <w:rsid w:val="53FE6729"/>
    <w:rsid w:val="540A1FE4"/>
    <w:rsid w:val="5419D814"/>
    <w:rsid w:val="54617704"/>
    <w:rsid w:val="54692941"/>
    <w:rsid w:val="5486E688"/>
    <w:rsid w:val="54BB04E9"/>
    <w:rsid w:val="54C37E54"/>
    <w:rsid w:val="54CAE7D3"/>
    <w:rsid w:val="54DD0EBD"/>
    <w:rsid w:val="5503B8F0"/>
    <w:rsid w:val="554125C0"/>
    <w:rsid w:val="55502326"/>
    <w:rsid w:val="555DA317"/>
    <w:rsid w:val="5567A5DE"/>
    <w:rsid w:val="558B840C"/>
    <w:rsid w:val="55F36591"/>
    <w:rsid w:val="55F99842"/>
    <w:rsid w:val="561D0005"/>
    <w:rsid w:val="563E7C1C"/>
    <w:rsid w:val="564B5703"/>
    <w:rsid w:val="56551140"/>
    <w:rsid w:val="5655B626"/>
    <w:rsid w:val="56594ED5"/>
    <w:rsid w:val="565F7C6E"/>
    <w:rsid w:val="566F98F5"/>
    <w:rsid w:val="5685DD18"/>
    <w:rsid w:val="569DAE4C"/>
    <w:rsid w:val="56C141D7"/>
    <w:rsid w:val="56C26FCC"/>
    <w:rsid w:val="56F10688"/>
    <w:rsid w:val="56F6F62D"/>
    <w:rsid w:val="5705D028"/>
    <w:rsid w:val="57069FCB"/>
    <w:rsid w:val="570D4B9D"/>
    <w:rsid w:val="570FD58E"/>
    <w:rsid w:val="5715A29D"/>
    <w:rsid w:val="57191847"/>
    <w:rsid w:val="5736E556"/>
    <w:rsid w:val="5765EAAE"/>
    <w:rsid w:val="57C93E96"/>
    <w:rsid w:val="57E8E725"/>
    <w:rsid w:val="57FF9C9A"/>
    <w:rsid w:val="5836BC26"/>
    <w:rsid w:val="5862C91C"/>
    <w:rsid w:val="5884757C"/>
    <w:rsid w:val="5892CF67"/>
    <w:rsid w:val="5896D3B3"/>
    <w:rsid w:val="58A00FEE"/>
    <w:rsid w:val="58B42C62"/>
    <w:rsid w:val="59111B4C"/>
    <w:rsid w:val="5914C6E6"/>
    <w:rsid w:val="591F2264"/>
    <w:rsid w:val="5947A0B6"/>
    <w:rsid w:val="594D3D1B"/>
    <w:rsid w:val="59854D5F"/>
    <w:rsid w:val="598FD6D2"/>
    <w:rsid w:val="59A8CC5E"/>
    <w:rsid w:val="59B69806"/>
    <w:rsid w:val="5A24B12B"/>
    <w:rsid w:val="5A3606FA"/>
    <w:rsid w:val="5A39EE8C"/>
    <w:rsid w:val="5A40DEF8"/>
    <w:rsid w:val="5A49FB6E"/>
    <w:rsid w:val="5A666EE9"/>
    <w:rsid w:val="5AA7FEA8"/>
    <w:rsid w:val="5AB0811C"/>
    <w:rsid w:val="5ADBF3CC"/>
    <w:rsid w:val="5AE6B044"/>
    <w:rsid w:val="5B07F7FD"/>
    <w:rsid w:val="5B125FB0"/>
    <w:rsid w:val="5B15F6CA"/>
    <w:rsid w:val="5B15FC29"/>
    <w:rsid w:val="5B17452E"/>
    <w:rsid w:val="5B703BD9"/>
    <w:rsid w:val="5B8FECA2"/>
    <w:rsid w:val="5BA847E8"/>
    <w:rsid w:val="5BD1F80D"/>
    <w:rsid w:val="5BF98C49"/>
    <w:rsid w:val="5C06FE67"/>
    <w:rsid w:val="5C27D7FE"/>
    <w:rsid w:val="5C366ADE"/>
    <w:rsid w:val="5C49A521"/>
    <w:rsid w:val="5C63D276"/>
    <w:rsid w:val="5C99E29A"/>
    <w:rsid w:val="5C9E117A"/>
    <w:rsid w:val="5CA34E44"/>
    <w:rsid w:val="5CC95AA2"/>
    <w:rsid w:val="5CCA3BE3"/>
    <w:rsid w:val="5CCDDA5C"/>
    <w:rsid w:val="5CF76A6E"/>
    <w:rsid w:val="5D189697"/>
    <w:rsid w:val="5D2E1815"/>
    <w:rsid w:val="5D5FF9A4"/>
    <w:rsid w:val="5D63DECE"/>
    <w:rsid w:val="5D6765A6"/>
    <w:rsid w:val="5D6990B5"/>
    <w:rsid w:val="5D7D77E8"/>
    <w:rsid w:val="5D8BDF25"/>
    <w:rsid w:val="5DAFCF1D"/>
    <w:rsid w:val="5DB0C658"/>
    <w:rsid w:val="5DB295C1"/>
    <w:rsid w:val="5DD45BC2"/>
    <w:rsid w:val="5DD6FF90"/>
    <w:rsid w:val="5DE38F52"/>
    <w:rsid w:val="5E02792B"/>
    <w:rsid w:val="5E094246"/>
    <w:rsid w:val="5E13E5D8"/>
    <w:rsid w:val="5E160232"/>
    <w:rsid w:val="5E391792"/>
    <w:rsid w:val="5E43413A"/>
    <w:rsid w:val="5E70C9B5"/>
    <w:rsid w:val="5EE2C0A6"/>
    <w:rsid w:val="5EF88035"/>
    <w:rsid w:val="5F08F87E"/>
    <w:rsid w:val="5F09DE72"/>
    <w:rsid w:val="5F129546"/>
    <w:rsid w:val="5F1F5E54"/>
    <w:rsid w:val="5F632B7C"/>
    <w:rsid w:val="5F66AFDA"/>
    <w:rsid w:val="5F7081C1"/>
    <w:rsid w:val="5F7FA7B4"/>
    <w:rsid w:val="5FC0DFFD"/>
    <w:rsid w:val="5FCF7F35"/>
    <w:rsid w:val="5FD0F932"/>
    <w:rsid w:val="5FF5CC68"/>
    <w:rsid w:val="6021CDCB"/>
    <w:rsid w:val="6039BBBF"/>
    <w:rsid w:val="6042B0DD"/>
    <w:rsid w:val="60581DFE"/>
    <w:rsid w:val="608F7B0A"/>
    <w:rsid w:val="60AC3000"/>
    <w:rsid w:val="60B0F8D6"/>
    <w:rsid w:val="60D3DB45"/>
    <w:rsid w:val="60D62F2F"/>
    <w:rsid w:val="60DC132A"/>
    <w:rsid w:val="60F30E1A"/>
    <w:rsid w:val="613CFC3C"/>
    <w:rsid w:val="6142C2D0"/>
    <w:rsid w:val="6154A215"/>
    <w:rsid w:val="617C4E49"/>
    <w:rsid w:val="617D71B2"/>
    <w:rsid w:val="6199F571"/>
    <w:rsid w:val="61ADA344"/>
    <w:rsid w:val="61B1C8CD"/>
    <w:rsid w:val="61B6A509"/>
    <w:rsid w:val="61C9A39A"/>
    <w:rsid w:val="61DE4B08"/>
    <w:rsid w:val="61EFEB8D"/>
    <w:rsid w:val="624CF88F"/>
    <w:rsid w:val="62CF41E3"/>
    <w:rsid w:val="62CF5AEC"/>
    <w:rsid w:val="62DB2A7D"/>
    <w:rsid w:val="62DBA132"/>
    <w:rsid w:val="62F18AD2"/>
    <w:rsid w:val="6303FA1A"/>
    <w:rsid w:val="630EB622"/>
    <w:rsid w:val="631E9716"/>
    <w:rsid w:val="634F0BEE"/>
    <w:rsid w:val="635DC24D"/>
    <w:rsid w:val="636DCF2F"/>
    <w:rsid w:val="63884CBF"/>
    <w:rsid w:val="638CF7D4"/>
    <w:rsid w:val="639858A6"/>
    <w:rsid w:val="63A5E06A"/>
    <w:rsid w:val="63C6DF27"/>
    <w:rsid w:val="63CFF64B"/>
    <w:rsid w:val="63E472D2"/>
    <w:rsid w:val="6403D9DB"/>
    <w:rsid w:val="640DA716"/>
    <w:rsid w:val="641D8BD1"/>
    <w:rsid w:val="64271C29"/>
    <w:rsid w:val="642FF586"/>
    <w:rsid w:val="6449FF10"/>
    <w:rsid w:val="6484237B"/>
    <w:rsid w:val="64A341FA"/>
    <w:rsid w:val="64AD9528"/>
    <w:rsid w:val="64C41129"/>
    <w:rsid w:val="64F71506"/>
    <w:rsid w:val="64F8968F"/>
    <w:rsid w:val="65184AB1"/>
    <w:rsid w:val="6526DD63"/>
    <w:rsid w:val="653E68DA"/>
    <w:rsid w:val="654596AF"/>
    <w:rsid w:val="6566CEB8"/>
    <w:rsid w:val="6576DD59"/>
    <w:rsid w:val="65797A05"/>
    <w:rsid w:val="6579CC60"/>
    <w:rsid w:val="659A3305"/>
    <w:rsid w:val="65C08A7F"/>
    <w:rsid w:val="65C1870F"/>
    <w:rsid w:val="65C5D19A"/>
    <w:rsid w:val="65D5207E"/>
    <w:rsid w:val="65DDBF74"/>
    <w:rsid w:val="65F3AE95"/>
    <w:rsid w:val="65FA7E3E"/>
    <w:rsid w:val="662A644B"/>
    <w:rsid w:val="66574A8B"/>
    <w:rsid w:val="665DB8D9"/>
    <w:rsid w:val="66661C32"/>
    <w:rsid w:val="66872EA3"/>
    <w:rsid w:val="66B0D226"/>
    <w:rsid w:val="66DFA1A3"/>
    <w:rsid w:val="66FAE97C"/>
    <w:rsid w:val="672BE745"/>
    <w:rsid w:val="673BF98C"/>
    <w:rsid w:val="673D707D"/>
    <w:rsid w:val="674AEDA9"/>
    <w:rsid w:val="6754C549"/>
    <w:rsid w:val="675CBFDA"/>
    <w:rsid w:val="677882A3"/>
    <w:rsid w:val="6784A22B"/>
    <w:rsid w:val="67A29243"/>
    <w:rsid w:val="67A6D2D0"/>
    <w:rsid w:val="67B3D7B2"/>
    <w:rsid w:val="67C6744A"/>
    <w:rsid w:val="6812C04C"/>
    <w:rsid w:val="68167877"/>
    <w:rsid w:val="68499D17"/>
    <w:rsid w:val="685393EE"/>
    <w:rsid w:val="685E0BEE"/>
    <w:rsid w:val="6888D18F"/>
    <w:rsid w:val="689691A4"/>
    <w:rsid w:val="68B7FC7E"/>
    <w:rsid w:val="68C004A0"/>
    <w:rsid w:val="68DB1954"/>
    <w:rsid w:val="68E4602A"/>
    <w:rsid w:val="691945BA"/>
    <w:rsid w:val="691DEFCC"/>
    <w:rsid w:val="692B265A"/>
    <w:rsid w:val="692B8486"/>
    <w:rsid w:val="69522114"/>
    <w:rsid w:val="69717D51"/>
    <w:rsid w:val="698F5082"/>
    <w:rsid w:val="69A5A708"/>
    <w:rsid w:val="69D4DB2C"/>
    <w:rsid w:val="69E66DB4"/>
    <w:rsid w:val="6A2CA089"/>
    <w:rsid w:val="6A488814"/>
    <w:rsid w:val="6A4C122A"/>
    <w:rsid w:val="6A4C53B0"/>
    <w:rsid w:val="6A542F28"/>
    <w:rsid w:val="6A6869EF"/>
    <w:rsid w:val="6A6C5D4A"/>
    <w:rsid w:val="6AA3E737"/>
    <w:rsid w:val="6AAA9E57"/>
    <w:rsid w:val="6AB3B9D2"/>
    <w:rsid w:val="6ADA859E"/>
    <w:rsid w:val="6AE62637"/>
    <w:rsid w:val="6B0FA16A"/>
    <w:rsid w:val="6B19370A"/>
    <w:rsid w:val="6B357DBC"/>
    <w:rsid w:val="6B4CBE2D"/>
    <w:rsid w:val="6B650AF4"/>
    <w:rsid w:val="6B9A4F10"/>
    <w:rsid w:val="6BA01452"/>
    <w:rsid w:val="6BBC22AE"/>
    <w:rsid w:val="6BDDCAF1"/>
    <w:rsid w:val="6BF92D12"/>
    <w:rsid w:val="6C06C40E"/>
    <w:rsid w:val="6C06FF51"/>
    <w:rsid w:val="6C1E15D0"/>
    <w:rsid w:val="6C4F00AC"/>
    <w:rsid w:val="6C508B6A"/>
    <w:rsid w:val="6C8F5FF7"/>
    <w:rsid w:val="6C9C5C1A"/>
    <w:rsid w:val="6CC7A5C2"/>
    <w:rsid w:val="6CF4CA82"/>
    <w:rsid w:val="6D0EF996"/>
    <w:rsid w:val="6D114DA5"/>
    <w:rsid w:val="6D19B512"/>
    <w:rsid w:val="6D1AC268"/>
    <w:rsid w:val="6D2A9B7E"/>
    <w:rsid w:val="6D3743C9"/>
    <w:rsid w:val="6D453ACC"/>
    <w:rsid w:val="6D466B3F"/>
    <w:rsid w:val="6D5E8A67"/>
    <w:rsid w:val="6D6955D1"/>
    <w:rsid w:val="6D6CA40F"/>
    <w:rsid w:val="6D85DB9D"/>
    <w:rsid w:val="6D8CDE17"/>
    <w:rsid w:val="6D98E9D2"/>
    <w:rsid w:val="6DAC0559"/>
    <w:rsid w:val="6DB20FD1"/>
    <w:rsid w:val="6DDDAB92"/>
    <w:rsid w:val="6E3EC655"/>
    <w:rsid w:val="6E58BC79"/>
    <w:rsid w:val="6E607891"/>
    <w:rsid w:val="6E8F0B19"/>
    <w:rsid w:val="6E93CDA4"/>
    <w:rsid w:val="6E9AD693"/>
    <w:rsid w:val="6EDB5D22"/>
    <w:rsid w:val="6EE9A39C"/>
    <w:rsid w:val="6EFA2E96"/>
    <w:rsid w:val="6EFCCB29"/>
    <w:rsid w:val="6F12E56B"/>
    <w:rsid w:val="6F1F1EA6"/>
    <w:rsid w:val="6F21C9F3"/>
    <w:rsid w:val="6F25F5C5"/>
    <w:rsid w:val="6F263F85"/>
    <w:rsid w:val="6F368B33"/>
    <w:rsid w:val="6F4C907F"/>
    <w:rsid w:val="6F525BCF"/>
    <w:rsid w:val="6F531C44"/>
    <w:rsid w:val="6F588F44"/>
    <w:rsid w:val="6F655F21"/>
    <w:rsid w:val="6F6ECCE1"/>
    <w:rsid w:val="6F966327"/>
    <w:rsid w:val="6FC66941"/>
    <w:rsid w:val="6FCC2B0E"/>
    <w:rsid w:val="6FD17421"/>
    <w:rsid w:val="6FD2A043"/>
    <w:rsid w:val="6FD39D82"/>
    <w:rsid w:val="6FD7348B"/>
    <w:rsid w:val="6FD94AC4"/>
    <w:rsid w:val="6FE93F79"/>
    <w:rsid w:val="6FFBD962"/>
    <w:rsid w:val="70124A21"/>
    <w:rsid w:val="70154E2E"/>
    <w:rsid w:val="701D6D8A"/>
    <w:rsid w:val="70418167"/>
    <w:rsid w:val="704F83FD"/>
    <w:rsid w:val="7083D8F0"/>
    <w:rsid w:val="70978BEF"/>
    <w:rsid w:val="709B7D66"/>
    <w:rsid w:val="70D0C3E0"/>
    <w:rsid w:val="70D76728"/>
    <w:rsid w:val="70D9D8E0"/>
    <w:rsid w:val="70DBB478"/>
    <w:rsid w:val="70DD3081"/>
    <w:rsid w:val="70F01260"/>
    <w:rsid w:val="7108B712"/>
    <w:rsid w:val="711712BC"/>
    <w:rsid w:val="7152F783"/>
    <w:rsid w:val="716E9A27"/>
    <w:rsid w:val="7174A86D"/>
    <w:rsid w:val="71845E76"/>
    <w:rsid w:val="718DCEE8"/>
    <w:rsid w:val="71B15065"/>
    <w:rsid w:val="71BC2BCD"/>
    <w:rsid w:val="71D10487"/>
    <w:rsid w:val="71D33A2E"/>
    <w:rsid w:val="71D81700"/>
    <w:rsid w:val="71FFC0FB"/>
    <w:rsid w:val="7201F4E3"/>
    <w:rsid w:val="7209B03C"/>
    <w:rsid w:val="7263E5A7"/>
    <w:rsid w:val="727B8505"/>
    <w:rsid w:val="72818530"/>
    <w:rsid w:val="72992443"/>
    <w:rsid w:val="729A6EDE"/>
    <w:rsid w:val="72A877EF"/>
    <w:rsid w:val="72AF13B4"/>
    <w:rsid w:val="72B0EADF"/>
    <w:rsid w:val="72DAA070"/>
    <w:rsid w:val="72E91A0F"/>
    <w:rsid w:val="72E93983"/>
    <w:rsid w:val="72F77565"/>
    <w:rsid w:val="731B7EAA"/>
    <w:rsid w:val="7332E09F"/>
    <w:rsid w:val="733F793A"/>
    <w:rsid w:val="734A5A22"/>
    <w:rsid w:val="734FAC5F"/>
    <w:rsid w:val="735277B8"/>
    <w:rsid w:val="738832EC"/>
    <w:rsid w:val="738DF468"/>
    <w:rsid w:val="73AF46B9"/>
    <w:rsid w:val="73C2ACB9"/>
    <w:rsid w:val="73C3D25A"/>
    <w:rsid w:val="73C8A608"/>
    <w:rsid w:val="73D73C5D"/>
    <w:rsid w:val="7403FB13"/>
    <w:rsid w:val="74195C2F"/>
    <w:rsid w:val="742439F6"/>
    <w:rsid w:val="7456098C"/>
    <w:rsid w:val="74575427"/>
    <w:rsid w:val="7463ECC2"/>
    <w:rsid w:val="746F8065"/>
    <w:rsid w:val="74AFA14C"/>
    <w:rsid w:val="74CE89C2"/>
    <w:rsid w:val="74DAB640"/>
    <w:rsid w:val="74E3C4C5"/>
    <w:rsid w:val="74F26BC9"/>
    <w:rsid w:val="750F1C32"/>
    <w:rsid w:val="7528B8FA"/>
    <w:rsid w:val="754243A0"/>
    <w:rsid w:val="7545DB08"/>
    <w:rsid w:val="756F54A9"/>
    <w:rsid w:val="75862845"/>
    <w:rsid w:val="759153CE"/>
    <w:rsid w:val="7591E58A"/>
    <w:rsid w:val="75C3AD7B"/>
    <w:rsid w:val="75CE4662"/>
    <w:rsid w:val="75DBC293"/>
    <w:rsid w:val="75E5270A"/>
    <w:rsid w:val="75E86ADE"/>
    <w:rsid w:val="762C8671"/>
    <w:rsid w:val="76319E04"/>
    <w:rsid w:val="763FA35B"/>
    <w:rsid w:val="76692948"/>
    <w:rsid w:val="7669B2FB"/>
    <w:rsid w:val="7690DF9A"/>
    <w:rsid w:val="76AE1272"/>
    <w:rsid w:val="76BDEC83"/>
    <w:rsid w:val="76D05E4B"/>
    <w:rsid w:val="76F0555B"/>
    <w:rsid w:val="76F5F743"/>
    <w:rsid w:val="77074BF9"/>
    <w:rsid w:val="77407340"/>
    <w:rsid w:val="774E1034"/>
    <w:rsid w:val="778CF6C8"/>
    <w:rsid w:val="77BF115F"/>
    <w:rsid w:val="77D8FC8F"/>
    <w:rsid w:val="780A631C"/>
    <w:rsid w:val="781F97CA"/>
    <w:rsid w:val="7827720B"/>
    <w:rsid w:val="789408DE"/>
    <w:rsid w:val="78C33C07"/>
    <w:rsid w:val="78CFE714"/>
    <w:rsid w:val="78FB56BE"/>
    <w:rsid w:val="79037672"/>
    <w:rsid w:val="790772CC"/>
    <w:rsid w:val="790876DA"/>
    <w:rsid w:val="791CD264"/>
    <w:rsid w:val="7956C6AD"/>
    <w:rsid w:val="7957417F"/>
    <w:rsid w:val="79895F68"/>
    <w:rsid w:val="799F17AC"/>
    <w:rsid w:val="79B946AF"/>
    <w:rsid w:val="79C86F00"/>
    <w:rsid w:val="79F13525"/>
    <w:rsid w:val="7A3BA116"/>
    <w:rsid w:val="7A3F4B1D"/>
    <w:rsid w:val="7A698C02"/>
    <w:rsid w:val="7A89E7B4"/>
    <w:rsid w:val="7A93E95F"/>
    <w:rsid w:val="7AC534E5"/>
    <w:rsid w:val="7AC6DEA7"/>
    <w:rsid w:val="7AFF0609"/>
    <w:rsid w:val="7B2FE973"/>
    <w:rsid w:val="7B344B45"/>
    <w:rsid w:val="7B349A0B"/>
    <w:rsid w:val="7B3E324B"/>
    <w:rsid w:val="7B631071"/>
    <w:rsid w:val="7B67FBA9"/>
    <w:rsid w:val="7B7B55FC"/>
    <w:rsid w:val="7B881377"/>
    <w:rsid w:val="7BB4DF23"/>
    <w:rsid w:val="7BE414AA"/>
    <w:rsid w:val="7C0B1B81"/>
    <w:rsid w:val="7C1453A2"/>
    <w:rsid w:val="7C221B2D"/>
    <w:rsid w:val="7C255CA3"/>
    <w:rsid w:val="7C27EAEE"/>
    <w:rsid w:val="7C311DFF"/>
    <w:rsid w:val="7C349F3C"/>
    <w:rsid w:val="7C4A50F4"/>
    <w:rsid w:val="7C5C3A3B"/>
    <w:rsid w:val="7C5E2619"/>
    <w:rsid w:val="7C71A8A5"/>
    <w:rsid w:val="7C7FBAAE"/>
    <w:rsid w:val="7CAF2DDB"/>
    <w:rsid w:val="7CCE5680"/>
    <w:rsid w:val="7CD81923"/>
    <w:rsid w:val="7CE6B74E"/>
    <w:rsid w:val="7D1EE112"/>
    <w:rsid w:val="7D2ADA6F"/>
    <w:rsid w:val="7D352A42"/>
    <w:rsid w:val="7D6796A7"/>
    <w:rsid w:val="7D69E279"/>
    <w:rsid w:val="7D8A33C8"/>
    <w:rsid w:val="7D985D67"/>
    <w:rsid w:val="7E2513BD"/>
    <w:rsid w:val="7E369D9A"/>
    <w:rsid w:val="7E49D9E4"/>
    <w:rsid w:val="7E751874"/>
    <w:rsid w:val="7E831965"/>
    <w:rsid w:val="7E8B0795"/>
    <w:rsid w:val="7E8EA578"/>
    <w:rsid w:val="7E99E48C"/>
    <w:rsid w:val="7EA82B06"/>
    <w:rsid w:val="7EACAFC9"/>
    <w:rsid w:val="7ED62705"/>
    <w:rsid w:val="7EE06F12"/>
    <w:rsid w:val="7F31A8AA"/>
    <w:rsid w:val="7F42B1AB"/>
    <w:rsid w:val="7F51DE19"/>
    <w:rsid w:val="7F532DCC"/>
    <w:rsid w:val="7F840558"/>
    <w:rsid w:val="7F950EA0"/>
    <w:rsid w:val="7FB879F2"/>
    <w:rsid w:val="7FB968AB"/>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70C206"/>
  <w15:docId w15:val="{71BF0051-1B08-4225-BC9D-3EADEE34E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529"/>
  </w:style>
  <w:style w:type="paragraph" w:styleId="Heading1">
    <w:name w:val="heading 1"/>
    <w:basedOn w:val="Normal"/>
    <w:next w:val="Normal"/>
    <w:link w:val="Heading1Char"/>
    <w:uiPriority w:val="9"/>
    <w:qFormat/>
    <w:rsid w:val="00066BA1"/>
    <w:pPr>
      <w:keepNext/>
      <w:widowControl w:val="0"/>
      <w:numPr>
        <w:numId w:val="1"/>
      </w:numPr>
      <w:spacing w:before="120" w:after="120" w:line="360" w:lineRule="auto"/>
      <w:jc w:val="both"/>
      <w:outlineLvl w:val="0"/>
    </w:pPr>
    <w:rPr>
      <w:rFonts w:ascii="Times New Roman" w:eastAsia="Times New Roman" w:hAnsi="Times New Roman" w:cs="Times New Roman"/>
      <w:sz w:val="26"/>
      <w:szCs w:val="20"/>
    </w:rPr>
  </w:style>
  <w:style w:type="paragraph" w:styleId="Heading2">
    <w:name w:val="heading 2"/>
    <w:basedOn w:val="Heading1"/>
    <w:next w:val="Normal"/>
    <w:link w:val="Heading2Char"/>
    <w:uiPriority w:val="9"/>
    <w:unhideWhenUsed/>
    <w:qFormat/>
    <w:rsid w:val="00162092"/>
    <w:pPr>
      <w:numPr>
        <w:ilvl w:val="1"/>
      </w:numPr>
      <w:outlineLvl w:val="1"/>
    </w:pPr>
    <w:rPr>
      <w:b/>
      <w:sz w:val="24"/>
    </w:rPr>
  </w:style>
  <w:style w:type="paragraph" w:styleId="Heading3">
    <w:name w:val="heading 3"/>
    <w:basedOn w:val="Heading1"/>
    <w:next w:val="Normal"/>
    <w:link w:val="Heading3Char"/>
    <w:uiPriority w:val="9"/>
    <w:unhideWhenUsed/>
    <w:qFormat/>
    <w:rsid w:val="00162092"/>
    <w:pPr>
      <w:numPr>
        <w:ilvl w:val="2"/>
      </w:numPr>
      <w:outlineLvl w:val="2"/>
    </w:pPr>
    <w:rPr>
      <w:b/>
      <w:sz w:val="22"/>
    </w:rPr>
  </w:style>
  <w:style w:type="paragraph" w:styleId="Heading4">
    <w:name w:val="heading 4"/>
    <w:basedOn w:val="Heading1"/>
    <w:next w:val="Normal"/>
    <w:link w:val="Heading4Char"/>
    <w:uiPriority w:val="9"/>
    <w:semiHidden/>
    <w:unhideWhenUsed/>
    <w:qFormat/>
    <w:rsid w:val="00162092"/>
    <w:pPr>
      <w:numPr>
        <w:ilvl w:val="3"/>
      </w:numPr>
      <w:outlineLvl w:val="3"/>
    </w:pPr>
    <w:rPr>
      <w:b/>
      <w:i/>
      <w:sz w:val="20"/>
    </w:rPr>
  </w:style>
  <w:style w:type="paragraph" w:styleId="Heading5">
    <w:name w:val="heading 5"/>
    <w:basedOn w:val="Normal"/>
    <w:next w:val="Normal"/>
    <w:link w:val="Heading5Char"/>
    <w:uiPriority w:val="9"/>
    <w:semiHidden/>
    <w:unhideWhenUsed/>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uiPriority w:val="9"/>
    <w:semiHidden/>
    <w:unhideWhenUsed/>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uiPriority w:val="9"/>
    <w:rsid w:val="00066BA1"/>
    <w:rPr>
      <w:rFonts w:ascii="Times New Roman" w:eastAsia="Times New Roman" w:hAnsi="Times New Roman" w:cs="Times New Roman"/>
      <w:sz w:val="26"/>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A83454"/>
    <w:rPr>
      <w:rFonts w:asciiTheme="majorHAnsi" w:hAnsiTheme="majorHAnsi"/>
      <w:color w:val="0563C1" w:themeColor="hyperlink"/>
      <w:sz w:val="20"/>
      <w:u w:val="single"/>
    </w:rPr>
  </w:style>
  <w:style w:type="paragraph" w:styleId="ListParagraph">
    <w:name w:val="List Paragraph"/>
    <w:basedOn w:val="Normal"/>
    <w:uiPriority w:val="34"/>
    <w:qFormat/>
    <w:rsid w:val="00F9669E"/>
    <w:pPr>
      <w:ind w:left="720"/>
      <w:contextualSpacing/>
    </w:pPr>
  </w:style>
  <w:style w:type="paragraph" w:styleId="Subtitle">
    <w:name w:val="Subtitle"/>
    <w:basedOn w:val="Normal"/>
    <w:next w:val="Normal"/>
    <w:link w:val="SubtitleChar"/>
    <w:autoRedefine/>
    <w:uiPriority w:val="11"/>
    <w:qFormat/>
    <w:rsid w:val="000E3CC0"/>
    <w:pPr>
      <w:keepNext/>
      <w:keepLines/>
      <w:spacing w:before="120" w:after="120" w:line="240" w:lineRule="auto"/>
      <w:jc w:val="center"/>
    </w:pPr>
    <w:rPr>
      <w:rFonts w:asciiTheme="majorHAnsi" w:eastAsia="Georgia" w:hAnsiTheme="majorHAnsi" w:cs="Georgia"/>
      <w:i/>
      <w:color w:val="666666"/>
      <w:sz w:val="20"/>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customStyle="1" w:styleId="flow">
    <w:name w:val="flow"/>
    <w:basedOn w:val="ListParagraph"/>
    <w:rsid w:val="00885022"/>
    <w:pPr>
      <w:numPr>
        <w:numId w:val="11"/>
      </w:numPr>
      <w:spacing w:before="120" w:after="120" w:line="276" w:lineRule="auto"/>
      <w:ind w:left="322" w:hanging="245"/>
    </w:pPr>
    <w:rPr>
      <w:rFonts w:ascii="Times New Roman" w:eastAsia="Times New Roman" w:hAnsi="Times New Roman" w:cs="Times New Roman"/>
      <w:sz w:val="24"/>
      <w:szCs w:val="24"/>
    </w:rPr>
  </w:style>
  <w:style w:type="paragraph" w:customStyle="1" w:styleId="H1">
    <w:name w:val="H1"/>
    <w:basedOn w:val="Heading1"/>
    <w:qFormat/>
    <w:rsid w:val="007E0403"/>
    <w:pPr>
      <w:numPr>
        <w:numId w:val="17"/>
      </w:numPr>
      <w:spacing w:before="0" w:line="240" w:lineRule="auto"/>
    </w:pPr>
    <w:rPr>
      <w:b/>
      <w:szCs w:val="26"/>
    </w:rPr>
  </w:style>
  <w:style w:type="paragraph" w:customStyle="1" w:styleId="H2">
    <w:name w:val="H2"/>
    <w:basedOn w:val="Heading2"/>
    <w:qFormat/>
    <w:rsid w:val="00AB68E1"/>
    <w:pPr>
      <w:numPr>
        <w:numId w:val="17"/>
      </w:numPr>
      <w:spacing w:before="0" w:line="240" w:lineRule="auto"/>
    </w:pPr>
    <w:rPr>
      <w:sz w:val="26"/>
      <w:szCs w:val="26"/>
    </w:rPr>
  </w:style>
  <w:style w:type="paragraph" w:customStyle="1" w:styleId="H3">
    <w:name w:val="H3"/>
    <w:basedOn w:val="Heading3"/>
    <w:qFormat/>
    <w:rsid w:val="00AB68E1"/>
    <w:pPr>
      <w:numPr>
        <w:numId w:val="17"/>
      </w:numPr>
      <w:spacing w:before="0" w:line="240" w:lineRule="auto"/>
    </w:pPr>
    <w:rPr>
      <w:sz w:val="26"/>
      <w:szCs w:val="26"/>
    </w:rPr>
  </w:style>
  <w:style w:type="paragraph" w:customStyle="1" w:styleId="H4">
    <w:name w:val="H4"/>
    <w:basedOn w:val="Heading3"/>
    <w:rsid w:val="00AB68E1"/>
    <w:pPr>
      <w:numPr>
        <w:numId w:val="8"/>
      </w:numPr>
      <w:spacing w:before="0" w:line="240" w:lineRule="auto"/>
    </w:pPr>
    <w:rPr>
      <w:sz w:val="26"/>
      <w:szCs w:val="26"/>
    </w:rPr>
  </w:style>
  <w:style w:type="paragraph" w:customStyle="1" w:styleId="head01">
    <w:name w:val="head01"/>
    <w:basedOn w:val="H1"/>
    <w:autoRedefine/>
    <w:qFormat/>
    <w:rsid w:val="00550160"/>
    <w:pPr>
      <w:ind w:left="284" w:hanging="284"/>
    </w:pPr>
  </w:style>
  <w:style w:type="paragraph" w:customStyle="1" w:styleId="head02">
    <w:name w:val="head02"/>
    <w:basedOn w:val="H2"/>
    <w:qFormat/>
    <w:rsid w:val="00CD337E"/>
    <w:pPr>
      <w:ind w:left="284" w:hanging="284"/>
    </w:pPr>
  </w:style>
  <w:style w:type="paragraph" w:customStyle="1" w:styleId="head03">
    <w:name w:val="head03"/>
    <w:basedOn w:val="H3"/>
    <w:qFormat/>
    <w:rsid w:val="00550160"/>
    <w:pPr>
      <w:ind w:left="709"/>
    </w:pPr>
  </w:style>
  <w:style w:type="paragraph" w:customStyle="1" w:styleId="top1">
    <w:name w:val="top1"/>
    <w:basedOn w:val="head01"/>
    <w:qFormat/>
    <w:rsid w:val="00BB1B4A"/>
  </w:style>
  <w:style w:type="paragraph" w:customStyle="1" w:styleId="Top2">
    <w:name w:val="Top2"/>
    <w:basedOn w:val="head02"/>
    <w:qFormat/>
    <w:rsid w:val="00BB1B4A"/>
  </w:style>
  <w:style w:type="paragraph" w:customStyle="1" w:styleId="Top3">
    <w:name w:val="Top3"/>
    <w:basedOn w:val="head03"/>
    <w:qFormat/>
    <w:rsid w:val="00C36AED"/>
    <w:pPr>
      <w:ind w:left="907" w:hanging="187"/>
    </w:pPr>
  </w:style>
  <w:style w:type="character" w:customStyle="1" w:styleId="SubtitleChar">
    <w:name w:val="Subtitle Char"/>
    <w:basedOn w:val="DefaultParagraphFont"/>
    <w:link w:val="Subtitle"/>
    <w:uiPriority w:val="11"/>
    <w:rsid w:val="00DF590F"/>
    <w:rPr>
      <w:rFonts w:asciiTheme="majorHAnsi" w:eastAsia="Georgia" w:hAnsiTheme="majorHAnsi" w:cs="Georgia"/>
      <w:i/>
      <w:color w:val="666666"/>
      <w:sz w:val="20"/>
      <w:szCs w:val="48"/>
    </w:rPr>
  </w:style>
  <w:style w:type="paragraph" w:styleId="Caption">
    <w:name w:val="caption"/>
    <w:basedOn w:val="Normal"/>
    <w:next w:val="Normal"/>
    <w:uiPriority w:val="35"/>
    <w:unhideWhenUsed/>
    <w:qFormat/>
    <w:rsid w:val="00F64FC5"/>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5351E0"/>
    <w:pPr>
      <w:spacing w:after="100"/>
      <w:ind w:left="660"/>
    </w:pPr>
    <w:rPr>
      <w:rFonts w:asciiTheme="minorHAnsi" w:eastAsiaTheme="minorEastAsia" w:hAnsiTheme="minorHAnsi" w:cstheme="minorBidi"/>
      <w:kern w:val="2"/>
      <w:lang w:eastAsia="en-US"/>
      <w14:ligatures w14:val="standardContextual"/>
    </w:rPr>
  </w:style>
  <w:style w:type="paragraph" w:styleId="TOC5">
    <w:name w:val="toc 5"/>
    <w:basedOn w:val="Normal"/>
    <w:next w:val="Normal"/>
    <w:autoRedefine/>
    <w:uiPriority w:val="39"/>
    <w:unhideWhenUsed/>
    <w:rsid w:val="005351E0"/>
    <w:pPr>
      <w:spacing w:after="100"/>
      <w:ind w:left="880"/>
    </w:pPr>
    <w:rPr>
      <w:rFonts w:asciiTheme="minorHAnsi" w:eastAsiaTheme="minorEastAsia" w:hAnsiTheme="minorHAnsi" w:cstheme="minorBidi"/>
      <w:kern w:val="2"/>
      <w:lang w:eastAsia="en-US"/>
      <w14:ligatures w14:val="standardContextual"/>
    </w:rPr>
  </w:style>
  <w:style w:type="paragraph" w:styleId="TOC6">
    <w:name w:val="toc 6"/>
    <w:basedOn w:val="Normal"/>
    <w:next w:val="Normal"/>
    <w:autoRedefine/>
    <w:uiPriority w:val="39"/>
    <w:unhideWhenUsed/>
    <w:rsid w:val="005351E0"/>
    <w:pPr>
      <w:spacing w:after="100"/>
      <w:ind w:left="1100"/>
    </w:pPr>
    <w:rPr>
      <w:rFonts w:asciiTheme="minorHAnsi" w:eastAsiaTheme="minorEastAsia" w:hAnsiTheme="minorHAnsi" w:cstheme="minorBidi"/>
      <w:kern w:val="2"/>
      <w:lang w:eastAsia="en-US"/>
      <w14:ligatures w14:val="standardContextual"/>
    </w:rPr>
  </w:style>
  <w:style w:type="paragraph" w:styleId="TOC7">
    <w:name w:val="toc 7"/>
    <w:basedOn w:val="Normal"/>
    <w:next w:val="Normal"/>
    <w:autoRedefine/>
    <w:uiPriority w:val="39"/>
    <w:unhideWhenUsed/>
    <w:rsid w:val="005351E0"/>
    <w:pPr>
      <w:spacing w:after="100"/>
      <w:ind w:left="1320"/>
    </w:pPr>
    <w:rPr>
      <w:rFonts w:asciiTheme="minorHAnsi" w:eastAsiaTheme="minorEastAsia" w:hAnsiTheme="minorHAnsi" w:cstheme="minorBidi"/>
      <w:kern w:val="2"/>
      <w:lang w:eastAsia="en-US"/>
      <w14:ligatures w14:val="standardContextual"/>
    </w:rPr>
  </w:style>
  <w:style w:type="paragraph" w:styleId="TOC8">
    <w:name w:val="toc 8"/>
    <w:basedOn w:val="Normal"/>
    <w:next w:val="Normal"/>
    <w:autoRedefine/>
    <w:uiPriority w:val="39"/>
    <w:unhideWhenUsed/>
    <w:rsid w:val="005351E0"/>
    <w:pPr>
      <w:spacing w:after="100"/>
      <w:ind w:left="1540"/>
    </w:pPr>
    <w:rPr>
      <w:rFonts w:asciiTheme="minorHAnsi" w:eastAsiaTheme="minorEastAsia" w:hAnsiTheme="minorHAnsi" w:cstheme="minorBidi"/>
      <w:kern w:val="2"/>
      <w:lang w:eastAsia="en-US"/>
      <w14:ligatures w14:val="standardContextual"/>
    </w:rPr>
  </w:style>
  <w:style w:type="paragraph" w:styleId="TOC9">
    <w:name w:val="toc 9"/>
    <w:basedOn w:val="Normal"/>
    <w:next w:val="Normal"/>
    <w:autoRedefine/>
    <w:uiPriority w:val="39"/>
    <w:unhideWhenUsed/>
    <w:rsid w:val="005351E0"/>
    <w:pPr>
      <w:spacing w:after="100"/>
      <w:ind w:left="1760"/>
    </w:pPr>
    <w:rPr>
      <w:rFonts w:asciiTheme="minorHAnsi" w:eastAsiaTheme="minorEastAsia" w:hAnsiTheme="minorHAnsi" w:cstheme="minorBidi"/>
      <w:kern w:val="2"/>
      <w:lang w:eastAsia="en-US"/>
      <w14:ligatures w14:val="standardContextual"/>
    </w:rPr>
  </w:style>
  <w:style w:type="character" w:styleId="UnresolvedMention">
    <w:name w:val="Unresolved Mention"/>
    <w:basedOn w:val="DefaultParagraphFont"/>
    <w:uiPriority w:val="99"/>
    <w:semiHidden/>
    <w:unhideWhenUsed/>
    <w:rsid w:val="005351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4727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jpeg"/><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50.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png"/><Relationship Id="rId8" Type="http://schemas.openxmlformats.org/officeDocument/2006/relationships/settings" Target="settings.xml"/><Relationship Id="rId51" Type="http://schemas.openxmlformats.org/officeDocument/2006/relationships/image" Target="media/image40.jpe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notes" Target="footnotes.xml"/><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e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8.jpe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eg"/><Relationship Id="rId7" Type="http://schemas.openxmlformats.org/officeDocument/2006/relationships/styles" Target="styl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m3+NB72cX5Ly1CEW/XPgFn/Qmw==">CgMxLjAyCGguZ2pkZ3hzMgloLjMwajB6bGwyCWguMWZvYjl0ZTIJaC4zem55c2g3MgloLjJldDkycDAyCGgudHlqY3d0MgloLjNkeTZ2a20yCWguMXQzaDVzZjIJaC40ZDM0b2c4MgloLjJzOGV5bzEyCWguMTdkcDh2dTIJaC4zcmRjcmpuMgloLjI2aW4xcmcyCGgubG54Yno5MgloLjM1bmt1bjIyCWguMWtzdjR1djIJaC40NHNpbmlvMg5oLmYwc3IybTZqNzN0bjIJaC4yanhzeHFoMg5oLmdyMXczcHU5bDduZzIOaC5teXQzZ214d2t3MXgyDmgudGNvc211NjZpb2VkMgloLjNqMnFxbTMyCWguMXk4MTB0dzIJaC40aTdvamhwMgloLjFjaTkzeGI4AHIhMTRnR2MtTlZEajlSZC1aWXhndGtVbVBfQnp6S3VWN3J0</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_activity xmlns="c75e6f1d-c1fb-46c7-80b8-75350cfc500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0A31519FBF29E34CA9D51570948F53FB" ma:contentTypeVersion="16" ma:contentTypeDescription="Create a new document." ma:contentTypeScope="" ma:versionID="b001c94bf266aa83173509ec0431932a">
  <xsd:schema xmlns:xsd="http://www.w3.org/2001/XMLSchema" xmlns:xs="http://www.w3.org/2001/XMLSchema" xmlns:p="http://schemas.microsoft.com/office/2006/metadata/properties" xmlns:ns3="c75e6f1d-c1fb-46c7-80b8-75350cfc5001" xmlns:ns4="7618b3f3-db09-4910-a7e4-ba280be58b1d" targetNamespace="http://schemas.microsoft.com/office/2006/metadata/properties" ma:root="true" ma:fieldsID="b69cd310f7f50170753c79c31b769811" ns3:_="" ns4:_="">
    <xsd:import namespace="c75e6f1d-c1fb-46c7-80b8-75350cfc5001"/>
    <xsd:import namespace="7618b3f3-db09-4910-a7e4-ba280be58b1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5e6f1d-c1fb-46c7-80b8-75350cfc50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18b3f3-db09-4910-a7e4-ba280be58b1d"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B28D7E-E1CA-48D5-9E00-57A7375416BB}">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49A32495-6AB5-4894-9F42-90EB17C8C190}">
  <ds:schemaRefs>
    <ds:schemaRef ds:uri="http://purl.org/dc/dcmitype/"/>
    <ds:schemaRef ds:uri="http://schemas.microsoft.com/office/infopath/2007/PartnerControls"/>
    <ds:schemaRef ds:uri="http://schemas.microsoft.com/office/2006/documentManagement/types"/>
    <ds:schemaRef ds:uri="http://purl.org/dc/terms/"/>
    <ds:schemaRef ds:uri="http://www.w3.org/XML/1998/namespace"/>
    <ds:schemaRef ds:uri="http://schemas.openxmlformats.org/package/2006/metadata/core-properties"/>
    <ds:schemaRef ds:uri="http://purl.org/dc/elements/1.1/"/>
    <ds:schemaRef ds:uri="7618b3f3-db09-4910-a7e4-ba280be58b1d"/>
    <ds:schemaRef ds:uri="c75e6f1d-c1fb-46c7-80b8-75350cfc5001"/>
    <ds:schemaRef ds:uri="http://schemas.microsoft.com/office/2006/metadata/properties"/>
  </ds:schemaRefs>
</ds:datastoreItem>
</file>

<file path=customXml/itemProps4.xml><?xml version="1.0" encoding="utf-8"?>
<ds:datastoreItem xmlns:ds="http://schemas.openxmlformats.org/officeDocument/2006/customXml" ds:itemID="{3CAAABB8-7B80-409E-845F-B74AD8A044CB}">
  <ds:schemaRefs>
    <ds:schemaRef ds:uri="http://schemas.openxmlformats.org/officeDocument/2006/bibliography"/>
  </ds:schemaRefs>
</ds:datastoreItem>
</file>

<file path=customXml/itemProps5.xml><?xml version="1.0" encoding="utf-8"?>
<ds:datastoreItem xmlns:ds="http://schemas.openxmlformats.org/officeDocument/2006/customXml" ds:itemID="{52A728D5-3475-4C77-BBF9-A8A6989C75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5e6f1d-c1fb-46c7-80b8-75350cfc5001"/>
    <ds:schemaRef ds:uri="7618b3f3-db09-4910-a7e4-ba280be58b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81</Pages>
  <Words>8698</Words>
  <Characters>41548</Characters>
  <Application>Microsoft Office Word</Application>
  <DocSecurity>0</DocSecurity>
  <Lines>346</Lines>
  <Paragraphs>100</Paragraphs>
  <ScaleCrop>false</ScaleCrop>
  <Company/>
  <LinksUpToDate>false</LinksUpToDate>
  <CharactersWithSpaces>50146</CharactersWithSpaces>
  <SharedDoc>false</SharedDoc>
  <HLinks>
    <vt:vector size="570" baseType="variant">
      <vt:variant>
        <vt:i4>1376305</vt:i4>
      </vt:variant>
      <vt:variant>
        <vt:i4>566</vt:i4>
      </vt:variant>
      <vt:variant>
        <vt:i4>0</vt:i4>
      </vt:variant>
      <vt:variant>
        <vt:i4>5</vt:i4>
      </vt:variant>
      <vt:variant>
        <vt:lpwstr/>
      </vt:variant>
      <vt:variant>
        <vt:lpwstr>_Toc152432110</vt:lpwstr>
      </vt:variant>
      <vt:variant>
        <vt:i4>1310769</vt:i4>
      </vt:variant>
      <vt:variant>
        <vt:i4>560</vt:i4>
      </vt:variant>
      <vt:variant>
        <vt:i4>0</vt:i4>
      </vt:variant>
      <vt:variant>
        <vt:i4>5</vt:i4>
      </vt:variant>
      <vt:variant>
        <vt:lpwstr/>
      </vt:variant>
      <vt:variant>
        <vt:lpwstr>_Toc152432109</vt:lpwstr>
      </vt:variant>
      <vt:variant>
        <vt:i4>1310769</vt:i4>
      </vt:variant>
      <vt:variant>
        <vt:i4>554</vt:i4>
      </vt:variant>
      <vt:variant>
        <vt:i4>0</vt:i4>
      </vt:variant>
      <vt:variant>
        <vt:i4>5</vt:i4>
      </vt:variant>
      <vt:variant>
        <vt:lpwstr/>
      </vt:variant>
      <vt:variant>
        <vt:lpwstr>_Toc152432108</vt:lpwstr>
      </vt:variant>
      <vt:variant>
        <vt:i4>1310769</vt:i4>
      </vt:variant>
      <vt:variant>
        <vt:i4>548</vt:i4>
      </vt:variant>
      <vt:variant>
        <vt:i4>0</vt:i4>
      </vt:variant>
      <vt:variant>
        <vt:i4>5</vt:i4>
      </vt:variant>
      <vt:variant>
        <vt:lpwstr/>
      </vt:variant>
      <vt:variant>
        <vt:lpwstr>_Toc152432107</vt:lpwstr>
      </vt:variant>
      <vt:variant>
        <vt:i4>1310769</vt:i4>
      </vt:variant>
      <vt:variant>
        <vt:i4>542</vt:i4>
      </vt:variant>
      <vt:variant>
        <vt:i4>0</vt:i4>
      </vt:variant>
      <vt:variant>
        <vt:i4>5</vt:i4>
      </vt:variant>
      <vt:variant>
        <vt:lpwstr/>
      </vt:variant>
      <vt:variant>
        <vt:lpwstr>_Toc152432104</vt:lpwstr>
      </vt:variant>
      <vt:variant>
        <vt:i4>1310769</vt:i4>
      </vt:variant>
      <vt:variant>
        <vt:i4>536</vt:i4>
      </vt:variant>
      <vt:variant>
        <vt:i4>0</vt:i4>
      </vt:variant>
      <vt:variant>
        <vt:i4>5</vt:i4>
      </vt:variant>
      <vt:variant>
        <vt:lpwstr/>
      </vt:variant>
      <vt:variant>
        <vt:lpwstr>_Toc152432103</vt:lpwstr>
      </vt:variant>
      <vt:variant>
        <vt:i4>1310769</vt:i4>
      </vt:variant>
      <vt:variant>
        <vt:i4>530</vt:i4>
      </vt:variant>
      <vt:variant>
        <vt:i4>0</vt:i4>
      </vt:variant>
      <vt:variant>
        <vt:i4>5</vt:i4>
      </vt:variant>
      <vt:variant>
        <vt:lpwstr/>
      </vt:variant>
      <vt:variant>
        <vt:lpwstr>_Toc152432102</vt:lpwstr>
      </vt:variant>
      <vt:variant>
        <vt:i4>1310769</vt:i4>
      </vt:variant>
      <vt:variant>
        <vt:i4>524</vt:i4>
      </vt:variant>
      <vt:variant>
        <vt:i4>0</vt:i4>
      </vt:variant>
      <vt:variant>
        <vt:i4>5</vt:i4>
      </vt:variant>
      <vt:variant>
        <vt:lpwstr/>
      </vt:variant>
      <vt:variant>
        <vt:lpwstr>_Toc152432101</vt:lpwstr>
      </vt:variant>
      <vt:variant>
        <vt:i4>1310769</vt:i4>
      </vt:variant>
      <vt:variant>
        <vt:i4>518</vt:i4>
      </vt:variant>
      <vt:variant>
        <vt:i4>0</vt:i4>
      </vt:variant>
      <vt:variant>
        <vt:i4>5</vt:i4>
      </vt:variant>
      <vt:variant>
        <vt:lpwstr/>
      </vt:variant>
      <vt:variant>
        <vt:lpwstr>_Toc152432100</vt:lpwstr>
      </vt:variant>
      <vt:variant>
        <vt:i4>1900592</vt:i4>
      </vt:variant>
      <vt:variant>
        <vt:i4>512</vt:i4>
      </vt:variant>
      <vt:variant>
        <vt:i4>0</vt:i4>
      </vt:variant>
      <vt:variant>
        <vt:i4>5</vt:i4>
      </vt:variant>
      <vt:variant>
        <vt:lpwstr/>
      </vt:variant>
      <vt:variant>
        <vt:lpwstr>_Toc152432099</vt:lpwstr>
      </vt:variant>
      <vt:variant>
        <vt:i4>1900592</vt:i4>
      </vt:variant>
      <vt:variant>
        <vt:i4>506</vt:i4>
      </vt:variant>
      <vt:variant>
        <vt:i4>0</vt:i4>
      </vt:variant>
      <vt:variant>
        <vt:i4>5</vt:i4>
      </vt:variant>
      <vt:variant>
        <vt:lpwstr/>
      </vt:variant>
      <vt:variant>
        <vt:lpwstr>_Toc152432098</vt:lpwstr>
      </vt:variant>
      <vt:variant>
        <vt:i4>1900592</vt:i4>
      </vt:variant>
      <vt:variant>
        <vt:i4>500</vt:i4>
      </vt:variant>
      <vt:variant>
        <vt:i4>0</vt:i4>
      </vt:variant>
      <vt:variant>
        <vt:i4>5</vt:i4>
      </vt:variant>
      <vt:variant>
        <vt:lpwstr/>
      </vt:variant>
      <vt:variant>
        <vt:lpwstr>_Toc152432097</vt:lpwstr>
      </vt:variant>
      <vt:variant>
        <vt:i4>1900592</vt:i4>
      </vt:variant>
      <vt:variant>
        <vt:i4>494</vt:i4>
      </vt:variant>
      <vt:variant>
        <vt:i4>0</vt:i4>
      </vt:variant>
      <vt:variant>
        <vt:i4>5</vt:i4>
      </vt:variant>
      <vt:variant>
        <vt:lpwstr/>
      </vt:variant>
      <vt:variant>
        <vt:lpwstr>_Toc152432096</vt:lpwstr>
      </vt:variant>
      <vt:variant>
        <vt:i4>1900592</vt:i4>
      </vt:variant>
      <vt:variant>
        <vt:i4>488</vt:i4>
      </vt:variant>
      <vt:variant>
        <vt:i4>0</vt:i4>
      </vt:variant>
      <vt:variant>
        <vt:i4>5</vt:i4>
      </vt:variant>
      <vt:variant>
        <vt:lpwstr/>
      </vt:variant>
      <vt:variant>
        <vt:lpwstr>_Toc152432093</vt:lpwstr>
      </vt:variant>
      <vt:variant>
        <vt:i4>1900592</vt:i4>
      </vt:variant>
      <vt:variant>
        <vt:i4>482</vt:i4>
      </vt:variant>
      <vt:variant>
        <vt:i4>0</vt:i4>
      </vt:variant>
      <vt:variant>
        <vt:i4>5</vt:i4>
      </vt:variant>
      <vt:variant>
        <vt:lpwstr/>
      </vt:variant>
      <vt:variant>
        <vt:lpwstr>_Toc152432092</vt:lpwstr>
      </vt:variant>
      <vt:variant>
        <vt:i4>1900592</vt:i4>
      </vt:variant>
      <vt:variant>
        <vt:i4>476</vt:i4>
      </vt:variant>
      <vt:variant>
        <vt:i4>0</vt:i4>
      </vt:variant>
      <vt:variant>
        <vt:i4>5</vt:i4>
      </vt:variant>
      <vt:variant>
        <vt:lpwstr/>
      </vt:variant>
      <vt:variant>
        <vt:lpwstr>_Toc152432091</vt:lpwstr>
      </vt:variant>
      <vt:variant>
        <vt:i4>1900592</vt:i4>
      </vt:variant>
      <vt:variant>
        <vt:i4>470</vt:i4>
      </vt:variant>
      <vt:variant>
        <vt:i4>0</vt:i4>
      </vt:variant>
      <vt:variant>
        <vt:i4>5</vt:i4>
      </vt:variant>
      <vt:variant>
        <vt:lpwstr/>
      </vt:variant>
      <vt:variant>
        <vt:lpwstr>_Toc152432090</vt:lpwstr>
      </vt:variant>
      <vt:variant>
        <vt:i4>1835056</vt:i4>
      </vt:variant>
      <vt:variant>
        <vt:i4>464</vt:i4>
      </vt:variant>
      <vt:variant>
        <vt:i4>0</vt:i4>
      </vt:variant>
      <vt:variant>
        <vt:i4>5</vt:i4>
      </vt:variant>
      <vt:variant>
        <vt:lpwstr/>
      </vt:variant>
      <vt:variant>
        <vt:lpwstr>_Toc152432089</vt:lpwstr>
      </vt:variant>
      <vt:variant>
        <vt:i4>1835056</vt:i4>
      </vt:variant>
      <vt:variant>
        <vt:i4>458</vt:i4>
      </vt:variant>
      <vt:variant>
        <vt:i4>0</vt:i4>
      </vt:variant>
      <vt:variant>
        <vt:i4>5</vt:i4>
      </vt:variant>
      <vt:variant>
        <vt:lpwstr/>
      </vt:variant>
      <vt:variant>
        <vt:lpwstr>_Toc152432088</vt:lpwstr>
      </vt:variant>
      <vt:variant>
        <vt:i4>1835056</vt:i4>
      </vt:variant>
      <vt:variant>
        <vt:i4>452</vt:i4>
      </vt:variant>
      <vt:variant>
        <vt:i4>0</vt:i4>
      </vt:variant>
      <vt:variant>
        <vt:i4>5</vt:i4>
      </vt:variant>
      <vt:variant>
        <vt:lpwstr/>
      </vt:variant>
      <vt:variant>
        <vt:lpwstr>_Toc152432087</vt:lpwstr>
      </vt:variant>
      <vt:variant>
        <vt:i4>1835056</vt:i4>
      </vt:variant>
      <vt:variant>
        <vt:i4>446</vt:i4>
      </vt:variant>
      <vt:variant>
        <vt:i4>0</vt:i4>
      </vt:variant>
      <vt:variant>
        <vt:i4>5</vt:i4>
      </vt:variant>
      <vt:variant>
        <vt:lpwstr/>
      </vt:variant>
      <vt:variant>
        <vt:lpwstr>_Toc152432086</vt:lpwstr>
      </vt:variant>
      <vt:variant>
        <vt:i4>1835056</vt:i4>
      </vt:variant>
      <vt:variant>
        <vt:i4>440</vt:i4>
      </vt:variant>
      <vt:variant>
        <vt:i4>0</vt:i4>
      </vt:variant>
      <vt:variant>
        <vt:i4>5</vt:i4>
      </vt:variant>
      <vt:variant>
        <vt:lpwstr/>
      </vt:variant>
      <vt:variant>
        <vt:lpwstr>_Toc152432085</vt:lpwstr>
      </vt:variant>
      <vt:variant>
        <vt:i4>1835056</vt:i4>
      </vt:variant>
      <vt:variant>
        <vt:i4>434</vt:i4>
      </vt:variant>
      <vt:variant>
        <vt:i4>0</vt:i4>
      </vt:variant>
      <vt:variant>
        <vt:i4>5</vt:i4>
      </vt:variant>
      <vt:variant>
        <vt:lpwstr/>
      </vt:variant>
      <vt:variant>
        <vt:lpwstr>_Toc152432084</vt:lpwstr>
      </vt:variant>
      <vt:variant>
        <vt:i4>1835056</vt:i4>
      </vt:variant>
      <vt:variant>
        <vt:i4>428</vt:i4>
      </vt:variant>
      <vt:variant>
        <vt:i4>0</vt:i4>
      </vt:variant>
      <vt:variant>
        <vt:i4>5</vt:i4>
      </vt:variant>
      <vt:variant>
        <vt:lpwstr/>
      </vt:variant>
      <vt:variant>
        <vt:lpwstr>_Toc152432083</vt:lpwstr>
      </vt:variant>
      <vt:variant>
        <vt:i4>1835056</vt:i4>
      </vt:variant>
      <vt:variant>
        <vt:i4>422</vt:i4>
      </vt:variant>
      <vt:variant>
        <vt:i4>0</vt:i4>
      </vt:variant>
      <vt:variant>
        <vt:i4>5</vt:i4>
      </vt:variant>
      <vt:variant>
        <vt:lpwstr/>
      </vt:variant>
      <vt:variant>
        <vt:lpwstr>_Toc152432082</vt:lpwstr>
      </vt:variant>
      <vt:variant>
        <vt:i4>1835056</vt:i4>
      </vt:variant>
      <vt:variant>
        <vt:i4>416</vt:i4>
      </vt:variant>
      <vt:variant>
        <vt:i4>0</vt:i4>
      </vt:variant>
      <vt:variant>
        <vt:i4>5</vt:i4>
      </vt:variant>
      <vt:variant>
        <vt:lpwstr/>
      </vt:variant>
      <vt:variant>
        <vt:lpwstr>_Toc152432081</vt:lpwstr>
      </vt:variant>
      <vt:variant>
        <vt:i4>1835056</vt:i4>
      </vt:variant>
      <vt:variant>
        <vt:i4>410</vt:i4>
      </vt:variant>
      <vt:variant>
        <vt:i4>0</vt:i4>
      </vt:variant>
      <vt:variant>
        <vt:i4>5</vt:i4>
      </vt:variant>
      <vt:variant>
        <vt:lpwstr/>
      </vt:variant>
      <vt:variant>
        <vt:lpwstr>_Toc152432080</vt:lpwstr>
      </vt:variant>
      <vt:variant>
        <vt:i4>1245232</vt:i4>
      </vt:variant>
      <vt:variant>
        <vt:i4>404</vt:i4>
      </vt:variant>
      <vt:variant>
        <vt:i4>0</vt:i4>
      </vt:variant>
      <vt:variant>
        <vt:i4>5</vt:i4>
      </vt:variant>
      <vt:variant>
        <vt:lpwstr/>
      </vt:variant>
      <vt:variant>
        <vt:lpwstr>_Toc152432079</vt:lpwstr>
      </vt:variant>
      <vt:variant>
        <vt:i4>1245232</vt:i4>
      </vt:variant>
      <vt:variant>
        <vt:i4>398</vt:i4>
      </vt:variant>
      <vt:variant>
        <vt:i4>0</vt:i4>
      </vt:variant>
      <vt:variant>
        <vt:i4>5</vt:i4>
      </vt:variant>
      <vt:variant>
        <vt:lpwstr/>
      </vt:variant>
      <vt:variant>
        <vt:lpwstr>_Toc152432078</vt:lpwstr>
      </vt:variant>
      <vt:variant>
        <vt:i4>1245232</vt:i4>
      </vt:variant>
      <vt:variant>
        <vt:i4>392</vt:i4>
      </vt:variant>
      <vt:variant>
        <vt:i4>0</vt:i4>
      </vt:variant>
      <vt:variant>
        <vt:i4>5</vt:i4>
      </vt:variant>
      <vt:variant>
        <vt:lpwstr/>
      </vt:variant>
      <vt:variant>
        <vt:lpwstr>_Toc152432077</vt:lpwstr>
      </vt:variant>
      <vt:variant>
        <vt:i4>1245232</vt:i4>
      </vt:variant>
      <vt:variant>
        <vt:i4>386</vt:i4>
      </vt:variant>
      <vt:variant>
        <vt:i4>0</vt:i4>
      </vt:variant>
      <vt:variant>
        <vt:i4>5</vt:i4>
      </vt:variant>
      <vt:variant>
        <vt:lpwstr/>
      </vt:variant>
      <vt:variant>
        <vt:lpwstr>_Toc152432076</vt:lpwstr>
      </vt:variant>
      <vt:variant>
        <vt:i4>1245232</vt:i4>
      </vt:variant>
      <vt:variant>
        <vt:i4>380</vt:i4>
      </vt:variant>
      <vt:variant>
        <vt:i4>0</vt:i4>
      </vt:variant>
      <vt:variant>
        <vt:i4>5</vt:i4>
      </vt:variant>
      <vt:variant>
        <vt:lpwstr/>
      </vt:variant>
      <vt:variant>
        <vt:lpwstr>_Toc152432075</vt:lpwstr>
      </vt:variant>
      <vt:variant>
        <vt:i4>1245232</vt:i4>
      </vt:variant>
      <vt:variant>
        <vt:i4>374</vt:i4>
      </vt:variant>
      <vt:variant>
        <vt:i4>0</vt:i4>
      </vt:variant>
      <vt:variant>
        <vt:i4>5</vt:i4>
      </vt:variant>
      <vt:variant>
        <vt:lpwstr/>
      </vt:variant>
      <vt:variant>
        <vt:lpwstr>_Toc152432074</vt:lpwstr>
      </vt:variant>
      <vt:variant>
        <vt:i4>1245232</vt:i4>
      </vt:variant>
      <vt:variant>
        <vt:i4>368</vt:i4>
      </vt:variant>
      <vt:variant>
        <vt:i4>0</vt:i4>
      </vt:variant>
      <vt:variant>
        <vt:i4>5</vt:i4>
      </vt:variant>
      <vt:variant>
        <vt:lpwstr/>
      </vt:variant>
      <vt:variant>
        <vt:lpwstr>_Toc152432073</vt:lpwstr>
      </vt:variant>
      <vt:variant>
        <vt:i4>1245232</vt:i4>
      </vt:variant>
      <vt:variant>
        <vt:i4>362</vt:i4>
      </vt:variant>
      <vt:variant>
        <vt:i4>0</vt:i4>
      </vt:variant>
      <vt:variant>
        <vt:i4>5</vt:i4>
      </vt:variant>
      <vt:variant>
        <vt:lpwstr/>
      </vt:variant>
      <vt:variant>
        <vt:lpwstr>_Toc152432072</vt:lpwstr>
      </vt:variant>
      <vt:variant>
        <vt:i4>1245232</vt:i4>
      </vt:variant>
      <vt:variant>
        <vt:i4>356</vt:i4>
      </vt:variant>
      <vt:variant>
        <vt:i4>0</vt:i4>
      </vt:variant>
      <vt:variant>
        <vt:i4>5</vt:i4>
      </vt:variant>
      <vt:variant>
        <vt:lpwstr/>
      </vt:variant>
      <vt:variant>
        <vt:lpwstr>_Toc152432071</vt:lpwstr>
      </vt:variant>
      <vt:variant>
        <vt:i4>1245232</vt:i4>
      </vt:variant>
      <vt:variant>
        <vt:i4>350</vt:i4>
      </vt:variant>
      <vt:variant>
        <vt:i4>0</vt:i4>
      </vt:variant>
      <vt:variant>
        <vt:i4>5</vt:i4>
      </vt:variant>
      <vt:variant>
        <vt:lpwstr/>
      </vt:variant>
      <vt:variant>
        <vt:lpwstr>_Toc152432070</vt:lpwstr>
      </vt:variant>
      <vt:variant>
        <vt:i4>1179696</vt:i4>
      </vt:variant>
      <vt:variant>
        <vt:i4>344</vt:i4>
      </vt:variant>
      <vt:variant>
        <vt:i4>0</vt:i4>
      </vt:variant>
      <vt:variant>
        <vt:i4>5</vt:i4>
      </vt:variant>
      <vt:variant>
        <vt:lpwstr/>
      </vt:variant>
      <vt:variant>
        <vt:lpwstr>_Toc152432069</vt:lpwstr>
      </vt:variant>
      <vt:variant>
        <vt:i4>1179696</vt:i4>
      </vt:variant>
      <vt:variant>
        <vt:i4>338</vt:i4>
      </vt:variant>
      <vt:variant>
        <vt:i4>0</vt:i4>
      </vt:variant>
      <vt:variant>
        <vt:i4>5</vt:i4>
      </vt:variant>
      <vt:variant>
        <vt:lpwstr/>
      </vt:variant>
      <vt:variant>
        <vt:lpwstr>_Toc152432068</vt:lpwstr>
      </vt:variant>
      <vt:variant>
        <vt:i4>1179696</vt:i4>
      </vt:variant>
      <vt:variant>
        <vt:i4>332</vt:i4>
      </vt:variant>
      <vt:variant>
        <vt:i4>0</vt:i4>
      </vt:variant>
      <vt:variant>
        <vt:i4>5</vt:i4>
      </vt:variant>
      <vt:variant>
        <vt:lpwstr/>
      </vt:variant>
      <vt:variant>
        <vt:lpwstr>_Toc152432067</vt:lpwstr>
      </vt:variant>
      <vt:variant>
        <vt:i4>1179696</vt:i4>
      </vt:variant>
      <vt:variant>
        <vt:i4>326</vt:i4>
      </vt:variant>
      <vt:variant>
        <vt:i4>0</vt:i4>
      </vt:variant>
      <vt:variant>
        <vt:i4>5</vt:i4>
      </vt:variant>
      <vt:variant>
        <vt:lpwstr/>
      </vt:variant>
      <vt:variant>
        <vt:lpwstr>_Toc152432066</vt:lpwstr>
      </vt:variant>
      <vt:variant>
        <vt:i4>1179696</vt:i4>
      </vt:variant>
      <vt:variant>
        <vt:i4>320</vt:i4>
      </vt:variant>
      <vt:variant>
        <vt:i4>0</vt:i4>
      </vt:variant>
      <vt:variant>
        <vt:i4>5</vt:i4>
      </vt:variant>
      <vt:variant>
        <vt:lpwstr/>
      </vt:variant>
      <vt:variant>
        <vt:lpwstr>_Toc152432065</vt:lpwstr>
      </vt:variant>
      <vt:variant>
        <vt:i4>1179696</vt:i4>
      </vt:variant>
      <vt:variant>
        <vt:i4>314</vt:i4>
      </vt:variant>
      <vt:variant>
        <vt:i4>0</vt:i4>
      </vt:variant>
      <vt:variant>
        <vt:i4>5</vt:i4>
      </vt:variant>
      <vt:variant>
        <vt:lpwstr/>
      </vt:variant>
      <vt:variant>
        <vt:lpwstr>_Toc152432064</vt:lpwstr>
      </vt:variant>
      <vt:variant>
        <vt:i4>1179696</vt:i4>
      </vt:variant>
      <vt:variant>
        <vt:i4>308</vt:i4>
      </vt:variant>
      <vt:variant>
        <vt:i4>0</vt:i4>
      </vt:variant>
      <vt:variant>
        <vt:i4>5</vt:i4>
      </vt:variant>
      <vt:variant>
        <vt:lpwstr/>
      </vt:variant>
      <vt:variant>
        <vt:lpwstr>_Toc152432063</vt:lpwstr>
      </vt:variant>
      <vt:variant>
        <vt:i4>1179696</vt:i4>
      </vt:variant>
      <vt:variant>
        <vt:i4>302</vt:i4>
      </vt:variant>
      <vt:variant>
        <vt:i4>0</vt:i4>
      </vt:variant>
      <vt:variant>
        <vt:i4>5</vt:i4>
      </vt:variant>
      <vt:variant>
        <vt:lpwstr/>
      </vt:variant>
      <vt:variant>
        <vt:lpwstr>_Toc152432062</vt:lpwstr>
      </vt:variant>
      <vt:variant>
        <vt:i4>1179696</vt:i4>
      </vt:variant>
      <vt:variant>
        <vt:i4>296</vt:i4>
      </vt:variant>
      <vt:variant>
        <vt:i4>0</vt:i4>
      </vt:variant>
      <vt:variant>
        <vt:i4>5</vt:i4>
      </vt:variant>
      <vt:variant>
        <vt:lpwstr/>
      </vt:variant>
      <vt:variant>
        <vt:lpwstr>_Toc152432061</vt:lpwstr>
      </vt:variant>
      <vt:variant>
        <vt:i4>1179696</vt:i4>
      </vt:variant>
      <vt:variant>
        <vt:i4>290</vt:i4>
      </vt:variant>
      <vt:variant>
        <vt:i4>0</vt:i4>
      </vt:variant>
      <vt:variant>
        <vt:i4>5</vt:i4>
      </vt:variant>
      <vt:variant>
        <vt:lpwstr/>
      </vt:variant>
      <vt:variant>
        <vt:lpwstr>_Toc152432060</vt:lpwstr>
      </vt:variant>
      <vt:variant>
        <vt:i4>1114160</vt:i4>
      </vt:variant>
      <vt:variant>
        <vt:i4>284</vt:i4>
      </vt:variant>
      <vt:variant>
        <vt:i4>0</vt:i4>
      </vt:variant>
      <vt:variant>
        <vt:i4>5</vt:i4>
      </vt:variant>
      <vt:variant>
        <vt:lpwstr/>
      </vt:variant>
      <vt:variant>
        <vt:lpwstr>_Toc152432059</vt:lpwstr>
      </vt:variant>
      <vt:variant>
        <vt:i4>1114160</vt:i4>
      </vt:variant>
      <vt:variant>
        <vt:i4>278</vt:i4>
      </vt:variant>
      <vt:variant>
        <vt:i4>0</vt:i4>
      </vt:variant>
      <vt:variant>
        <vt:i4>5</vt:i4>
      </vt:variant>
      <vt:variant>
        <vt:lpwstr/>
      </vt:variant>
      <vt:variant>
        <vt:lpwstr>_Toc152432058</vt:lpwstr>
      </vt:variant>
      <vt:variant>
        <vt:i4>1114160</vt:i4>
      </vt:variant>
      <vt:variant>
        <vt:i4>272</vt:i4>
      </vt:variant>
      <vt:variant>
        <vt:i4>0</vt:i4>
      </vt:variant>
      <vt:variant>
        <vt:i4>5</vt:i4>
      </vt:variant>
      <vt:variant>
        <vt:lpwstr/>
      </vt:variant>
      <vt:variant>
        <vt:lpwstr>_Toc152432057</vt:lpwstr>
      </vt:variant>
      <vt:variant>
        <vt:i4>1114160</vt:i4>
      </vt:variant>
      <vt:variant>
        <vt:i4>266</vt:i4>
      </vt:variant>
      <vt:variant>
        <vt:i4>0</vt:i4>
      </vt:variant>
      <vt:variant>
        <vt:i4>5</vt:i4>
      </vt:variant>
      <vt:variant>
        <vt:lpwstr/>
      </vt:variant>
      <vt:variant>
        <vt:lpwstr>_Toc152432056</vt:lpwstr>
      </vt:variant>
      <vt:variant>
        <vt:i4>1114160</vt:i4>
      </vt:variant>
      <vt:variant>
        <vt:i4>260</vt:i4>
      </vt:variant>
      <vt:variant>
        <vt:i4>0</vt:i4>
      </vt:variant>
      <vt:variant>
        <vt:i4>5</vt:i4>
      </vt:variant>
      <vt:variant>
        <vt:lpwstr/>
      </vt:variant>
      <vt:variant>
        <vt:lpwstr>_Toc152432055</vt:lpwstr>
      </vt:variant>
      <vt:variant>
        <vt:i4>1114160</vt:i4>
      </vt:variant>
      <vt:variant>
        <vt:i4>254</vt:i4>
      </vt:variant>
      <vt:variant>
        <vt:i4>0</vt:i4>
      </vt:variant>
      <vt:variant>
        <vt:i4>5</vt:i4>
      </vt:variant>
      <vt:variant>
        <vt:lpwstr/>
      </vt:variant>
      <vt:variant>
        <vt:lpwstr>_Toc152432054</vt:lpwstr>
      </vt:variant>
      <vt:variant>
        <vt:i4>1114160</vt:i4>
      </vt:variant>
      <vt:variant>
        <vt:i4>248</vt:i4>
      </vt:variant>
      <vt:variant>
        <vt:i4>0</vt:i4>
      </vt:variant>
      <vt:variant>
        <vt:i4>5</vt:i4>
      </vt:variant>
      <vt:variant>
        <vt:lpwstr/>
      </vt:variant>
      <vt:variant>
        <vt:lpwstr>_Toc152432053</vt:lpwstr>
      </vt:variant>
      <vt:variant>
        <vt:i4>1114160</vt:i4>
      </vt:variant>
      <vt:variant>
        <vt:i4>242</vt:i4>
      </vt:variant>
      <vt:variant>
        <vt:i4>0</vt:i4>
      </vt:variant>
      <vt:variant>
        <vt:i4>5</vt:i4>
      </vt:variant>
      <vt:variant>
        <vt:lpwstr/>
      </vt:variant>
      <vt:variant>
        <vt:lpwstr>_Toc152432052</vt:lpwstr>
      </vt:variant>
      <vt:variant>
        <vt:i4>1114160</vt:i4>
      </vt:variant>
      <vt:variant>
        <vt:i4>236</vt:i4>
      </vt:variant>
      <vt:variant>
        <vt:i4>0</vt:i4>
      </vt:variant>
      <vt:variant>
        <vt:i4>5</vt:i4>
      </vt:variant>
      <vt:variant>
        <vt:lpwstr/>
      </vt:variant>
      <vt:variant>
        <vt:lpwstr>_Toc152432051</vt:lpwstr>
      </vt:variant>
      <vt:variant>
        <vt:i4>1114160</vt:i4>
      </vt:variant>
      <vt:variant>
        <vt:i4>230</vt:i4>
      </vt:variant>
      <vt:variant>
        <vt:i4>0</vt:i4>
      </vt:variant>
      <vt:variant>
        <vt:i4>5</vt:i4>
      </vt:variant>
      <vt:variant>
        <vt:lpwstr/>
      </vt:variant>
      <vt:variant>
        <vt:lpwstr>_Toc152432050</vt:lpwstr>
      </vt:variant>
      <vt:variant>
        <vt:i4>1048624</vt:i4>
      </vt:variant>
      <vt:variant>
        <vt:i4>224</vt:i4>
      </vt:variant>
      <vt:variant>
        <vt:i4>0</vt:i4>
      </vt:variant>
      <vt:variant>
        <vt:i4>5</vt:i4>
      </vt:variant>
      <vt:variant>
        <vt:lpwstr/>
      </vt:variant>
      <vt:variant>
        <vt:lpwstr>_Toc152432049</vt:lpwstr>
      </vt:variant>
      <vt:variant>
        <vt:i4>1048624</vt:i4>
      </vt:variant>
      <vt:variant>
        <vt:i4>218</vt:i4>
      </vt:variant>
      <vt:variant>
        <vt:i4>0</vt:i4>
      </vt:variant>
      <vt:variant>
        <vt:i4>5</vt:i4>
      </vt:variant>
      <vt:variant>
        <vt:lpwstr/>
      </vt:variant>
      <vt:variant>
        <vt:lpwstr>_Toc152432048</vt:lpwstr>
      </vt:variant>
      <vt:variant>
        <vt:i4>1048624</vt:i4>
      </vt:variant>
      <vt:variant>
        <vt:i4>212</vt:i4>
      </vt:variant>
      <vt:variant>
        <vt:i4>0</vt:i4>
      </vt:variant>
      <vt:variant>
        <vt:i4>5</vt:i4>
      </vt:variant>
      <vt:variant>
        <vt:lpwstr/>
      </vt:variant>
      <vt:variant>
        <vt:lpwstr>_Toc152432047</vt:lpwstr>
      </vt:variant>
      <vt:variant>
        <vt:i4>1048624</vt:i4>
      </vt:variant>
      <vt:variant>
        <vt:i4>206</vt:i4>
      </vt:variant>
      <vt:variant>
        <vt:i4>0</vt:i4>
      </vt:variant>
      <vt:variant>
        <vt:i4>5</vt:i4>
      </vt:variant>
      <vt:variant>
        <vt:lpwstr/>
      </vt:variant>
      <vt:variant>
        <vt:lpwstr>_Toc152432046</vt:lpwstr>
      </vt:variant>
      <vt:variant>
        <vt:i4>1048624</vt:i4>
      </vt:variant>
      <vt:variant>
        <vt:i4>200</vt:i4>
      </vt:variant>
      <vt:variant>
        <vt:i4>0</vt:i4>
      </vt:variant>
      <vt:variant>
        <vt:i4>5</vt:i4>
      </vt:variant>
      <vt:variant>
        <vt:lpwstr/>
      </vt:variant>
      <vt:variant>
        <vt:lpwstr>_Toc152432045</vt:lpwstr>
      </vt:variant>
      <vt:variant>
        <vt:i4>1048624</vt:i4>
      </vt:variant>
      <vt:variant>
        <vt:i4>194</vt:i4>
      </vt:variant>
      <vt:variant>
        <vt:i4>0</vt:i4>
      </vt:variant>
      <vt:variant>
        <vt:i4>5</vt:i4>
      </vt:variant>
      <vt:variant>
        <vt:lpwstr/>
      </vt:variant>
      <vt:variant>
        <vt:lpwstr>_Toc152432044</vt:lpwstr>
      </vt:variant>
      <vt:variant>
        <vt:i4>1048624</vt:i4>
      </vt:variant>
      <vt:variant>
        <vt:i4>188</vt:i4>
      </vt:variant>
      <vt:variant>
        <vt:i4>0</vt:i4>
      </vt:variant>
      <vt:variant>
        <vt:i4>5</vt:i4>
      </vt:variant>
      <vt:variant>
        <vt:lpwstr/>
      </vt:variant>
      <vt:variant>
        <vt:lpwstr>_Toc152432043</vt:lpwstr>
      </vt:variant>
      <vt:variant>
        <vt:i4>1048624</vt:i4>
      </vt:variant>
      <vt:variant>
        <vt:i4>182</vt:i4>
      </vt:variant>
      <vt:variant>
        <vt:i4>0</vt:i4>
      </vt:variant>
      <vt:variant>
        <vt:i4>5</vt:i4>
      </vt:variant>
      <vt:variant>
        <vt:lpwstr/>
      </vt:variant>
      <vt:variant>
        <vt:lpwstr>_Toc152432042</vt:lpwstr>
      </vt:variant>
      <vt:variant>
        <vt:i4>1048624</vt:i4>
      </vt:variant>
      <vt:variant>
        <vt:i4>176</vt:i4>
      </vt:variant>
      <vt:variant>
        <vt:i4>0</vt:i4>
      </vt:variant>
      <vt:variant>
        <vt:i4>5</vt:i4>
      </vt:variant>
      <vt:variant>
        <vt:lpwstr/>
      </vt:variant>
      <vt:variant>
        <vt:lpwstr>_Toc152432041</vt:lpwstr>
      </vt:variant>
      <vt:variant>
        <vt:i4>1048624</vt:i4>
      </vt:variant>
      <vt:variant>
        <vt:i4>170</vt:i4>
      </vt:variant>
      <vt:variant>
        <vt:i4>0</vt:i4>
      </vt:variant>
      <vt:variant>
        <vt:i4>5</vt:i4>
      </vt:variant>
      <vt:variant>
        <vt:lpwstr/>
      </vt:variant>
      <vt:variant>
        <vt:lpwstr>_Toc152432040</vt:lpwstr>
      </vt:variant>
      <vt:variant>
        <vt:i4>1507376</vt:i4>
      </vt:variant>
      <vt:variant>
        <vt:i4>164</vt:i4>
      </vt:variant>
      <vt:variant>
        <vt:i4>0</vt:i4>
      </vt:variant>
      <vt:variant>
        <vt:i4>5</vt:i4>
      </vt:variant>
      <vt:variant>
        <vt:lpwstr/>
      </vt:variant>
      <vt:variant>
        <vt:lpwstr>_Toc152432039</vt:lpwstr>
      </vt:variant>
      <vt:variant>
        <vt:i4>1507376</vt:i4>
      </vt:variant>
      <vt:variant>
        <vt:i4>158</vt:i4>
      </vt:variant>
      <vt:variant>
        <vt:i4>0</vt:i4>
      </vt:variant>
      <vt:variant>
        <vt:i4>5</vt:i4>
      </vt:variant>
      <vt:variant>
        <vt:lpwstr/>
      </vt:variant>
      <vt:variant>
        <vt:lpwstr>_Toc152432038</vt:lpwstr>
      </vt:variant>
      <vt:variant>
        <vt:i4>1507376</vt:i4>
      </vt:variant>
      <vt:variant>
        <vt:i4>152</vt:i4>
      </vt:variant>
      <vt:variant>
        <vt:i4>0</vt:i4>
      </vt:variant>
      <vt:variant>
        <vt:i4>5</vt:i4>
      </vt:variant>
      <vt:variant>
        <vt:lpwstr/>
      </vt:variant>
      <vt:variant>
        <vt:lpwstr>_Toc152432037</vt:lpwstr>
      </vt:variant>
      <vt:variant>
        <vt:i4>1507376</vt:i4>
      </vt:variant>
      <vt:variant>
        <vt:i4>146</vt:i4>
      </vt:variant>
      <vt:variant>
        <vt:i4>0</vt:i4>
      </vt:variant>
      <vt:variant>
        <vt:i4>5</vt:i4>
      </vt:variant>
      <vt:variant>
        <vt:lpwstr/>
      </vt:variant>
      <vt:variant>
        <vt:lpwstr>_Toc152432036</vt:lpwstr>
      </vt:variant>
      <vt:variant>
        <vt:i4>1507376</vt:i4>
      </vt:variant>
      <vt:variant>
        <vt:i4>140</vt:i4>
      </vt:variant>
      <vt:variant>
        <vt:i4>0</vt:i4>
      </vt:variant>
      <vt:variant>
        <vt:i4>5</vt:i4>
      </vt:variant>
      <vt:variant>
        <vt:lpwstr/>
      </vt:variant>
      <vt:variant>
        <vt:lpwstr>_Toc152432035</vt:lpwstr>
      </vt:variant>
      <vt:variant>
        <vt:i4>1507376</vt:i4>
      </vt:variant>
      <vt:variant>
        <vt:i4>134</vt:i4>
      </vt:variant>
      <vt:variant>
        <vt:i4>0</vt:i4>
      </vt:variant>
      <vt:variant>
        <vt:i4>5</vt:i4>
      </vt:variant>
      <vt:variant>
        <vt:lpwstr/>
      </vt:variant>
      <vt:variant>
        <vt:lpwstr>_Toc152432034</vt:lpwstr>
      </vt:variant>
      <vt:variant>
        <vt:i4>1507376</vt:i4>
      </vt:variant>
      <vt:variant>
        <vt:i4>128</vt:i4>
      </vt:variant>
      <vt:variant>
        <vt:i4>0</vt:i4>
      </vt:variant>
      <vt:variant>
        <vt:i4>5</vt:i4>
      </vt:variant>
      <vt:variant>
        <vt:lpwstr/>
      </vt:variant>
      <vt:variant>
        <vt:lpwstr>_Toc152432033</vt:lpwstr>
      </vt:variant>
      <vt:variant>
        <vt:i4>1507376</vt:i4>
      </vt:variant>
      <vt:variant>
        <vt:i4>122</vt:i4>
      </vt:variant>
      <vt:variant>
        <vt:i4>0</vt:i4>
      </vt:variant>
      <vt:variant>
        <vt:i4>5</vt:i4>
      </vt:variant>
      <vt:variant>
        <vt:lpwstr/>
      </vt:variant>
      <vt:variant>
        <vt:lpwstr>_Toc152432032</vt:lpwstr>
      </vt:variant>
      <vt:variant>
        <vt:i4>1507376</vt:i4>
      </vt:variant>
      <vt:variant>
        <vt:i4>116</vt:i4>
      </vt:variant>
      <vt:variant>
        <vt:i4>0</vt:i4>
      </vt:variant>
      <vt:variant>
        <vt:i4>5</vt:i4>
      </vt:variant>
      <vt:variant>
        <vt:lpwstr/>
      </vt:variant>
      <vt:variant>
        <vt:lpwstr>_Toc152432031</vt:lpwstr>
      </vt:variant>
      <vt:variant>
        <vt:i4>1507376</vt:i4>
      </vt:variant>
      <vt:variant>
        <vt:i4>110</vt:i4>
      </vt:variant>
      <vt:variant>
        <vt:i4>0</vt:i4>
      </vt:variant>
      <vt:variant>
        <vt:i4>5</vt:i4>
      </vt:variant>
      <vt:variant>
        <vt:lpwstr/>
      </vt:variant>
      <vt:variant>
        <vt:lpwstr>_Toc152432030</vt:lpwstr>
      </vt:variant>
      <vt:variant>
        <vt:i4>1441840</vt:i4>
      </vt:variant>
      <vt:variant>
        <vt:i4>104</vt:i4>
      </vt:variant>
      <vt:variant>
        <vt:i4>0</vt:i4>
      </vt:variant>
      <vt:variant>
        <vt:i4>5</vt:i4>
      </vt:variant>
      <vt:variant>
        <vt:lpwstr/>
      </vt:variant>
      <vt:variant>
        <vt:lpwstr>_Toc152432029</vt:lpwstr>
      </vt:variant>
      <vt:variant>
        <vt:i4>1441840</vt:i4>
      </vt:variant>
      <vt:variant>
        <vt:i4>98</vt:i4>
      </vt:variant>
      <vt:variant>
        <vt:i4>0</vt:i4>
      </vt:variant>
      <vt:variant>
        <vt:i4>5</vt:i4>
      </vt:variant>
      <vt:variant>
        <vt:lpwstr/>
      </vt:variant>
      <vt:variant>
        <vt:lpwstr>_Toc152432028</vt:lpwstr>
      </vt:variant>
      <vt:variant>
        <vt:i4>1441840</vt:i4>
      </vt:variant>
      <vt:variant>
        <vt:i4>92</vt:i4>
      </vt:variant>
      <vt:variant>
        <vt:i4>0</vt:i4>
      </vt:variant>
      <vt:variant>
        <vt:i4>5</vt:i4>
      </vt:variant>
      <vt:variant>
        <vt:lpwstr/>
      </vt:variant>
      <vt:variant>
        <vt:lpwstr>_Toc152432027</vt:lpwstr>
      </vt:variant>
      <vt:variant>
        <vt:i4>1441840</vt:i4>
      </vt:variant>
      <vt:variant>
        <vt:i4>86</vt:i4>
      </vt:variant>
      <vt:variant>
        <vt:i4>0</vt:i4>
      </vt:variant>
      <vt:variant>
        <vt:i4>5</vt:i4>
      </vt:variant>
      <vt:variant>
        <vt:lpwstr/>
      </vt:variant>
      <vt:variant>
        <vt:lpwstr>_Toc152432026</vt:lpwstr>
      </vt:variant>
      <vt:variant>
        <vt:i4>1441840</vt:i4>
      </vt:variant>
      <vt:variant>
        <vt:i4>80</vt:i4>
      </vt:variant>
      <vt:variant>
        <vt:i4>0</vt:i4>
      </vt:variant>
      <vt:variant>
        <vt:i4>5</vt:i4>
      </vt:variant>
      <vt:variant>
        <vt:lpwstr/>
      </vt:variant>
      <vt:variant>
        <vt:lpwstr>_Toc152432025</vt:lpwstr>
      </vt:variant>
      <vt:variant>
        <vt:i4>1441840</vt:i4>
      </vt:variant>
      <vt:variant>
        <vt:i4>74</vt:i4>
      </vt:variant>
      <vt:variant>
        <vt:i4>0</vt:i4>
      </vt:variant>
      <vt:variant>
        <vt:i4>5</vt:i4>
      </vt:variant>
      <vt:variant>
        <vt:lpwstr/>
      </vt:variant>
      <vt:variant>
        <vt:lpwstr>_Toc152432024</vt:lpwstr>
      </vt:variant>
      <vt:variant>
        <vt:i4>1441840</vt:i4>
      </vt:variant>
      <vt:variant>
        <vt:i4>68</vt:i4>
      </vt:variant>
      <vt:variant>
        <vt:i4>0</vt:i4>
      </vt:variant>
      <vt:variant>
        <vt:i4>5</vt:i4>
      </vt:variant>
      <vt:variant>
        <vt:lpwstr/>
      </vt:variant>
      <vt:variant>
        <vt:lpwstr>_Toc152432023</vt:lpwstr>
      </vt:variant>
      <vt:variant>
        <vt:i4>1441840</vt:i4>
      </vt:variant>
      <vt:variant>
        <vt:i4>62</vt:i4>
      </vt:variant>
      <vt:variant>
        <vt:i4>0</vt:i4>
      </vt:variant>
      <vt:variant>
        <vt:i4>5</vt:i4>
      </vt:variant>
      <vt:variant>
        <vt:lpwstr/>
      </vt:variant>
      <vt:variant>
        <vt:lpwstr>_Toc152432022</vt:lpwstr>
      </vt:variant>
      <vt:variant>
        <vt:i4>1441840</vt:i4>
      </vt:variant>
      <vt:variant>
        <vt:i4>56</vt:i4>
      </vt:variant>
      <vt:variant>
        <vt:i4>0</vt:i4>
      </vt:variant>
      <vt:variant>
        <vt:i4>5</vt:i4>
      </vt:variant>
      <vt:variant>
        <vt:lpwstr/>
      </vt:variant>
      <vt:variant>
        <vt:lpwstr>_Toc152432021</vt:lpwstr>
      </vt:variant>
      <vt:variant>
        <vt:i4>1441840</vt:i4>
      </vt:variant>
      <vt:variant>
        <vt:i4>50</vt:i4>
      </vt:variant>
      <vt:variant>
        <vt:i4>0</vt:i4>
      </vt:variant>
      <vt:variant>
        <vt:i4>5</vt:i4>
      </vt:variant>
      <vt:variant>
        <vt:lpwstr/>
      </vt:variant>
      <vt:variant>
        <vt:lpwstr>_Toc152432020</vt:lpwstr>
      </vt:variant>
      <vt:variant>
        <vt:i4>1376304</vt:i4>
      </vt:variant>
      <vt:variant>
        <vt:i4>44</vt:i4>
      </vt:variant>
      <vt:variant>
        <vt:i4>0</vt:i4>
      </vt:variant>
      <vt:variant>
        <vt:i4>5</vt:i4>
      </vt:variant>
      <vt:variant>
        <vt:lpwstr/>
      </vt:variant>
      <vt:variant>
        <vt:lpwstr>_Toc152432019</vt:lpwstr>
      </vt:variant>
      <vt:variant>
        <vt:i4>1376304</vt:i4>
      </vt:variant>
      <vt:variant>
        <vt:i4>38</vt:i4>
      </vt:variant>
      <vt:variant>
        <vt:i4>0</vt:i4>
      </vt:variant>
      <vt:variant>
        <vt:i4>5</vt:i4>
      </vt:variant>
      <vt:variant>
        <vt:lpwstr/>
      </vt:variant>
      <vt:variant>
        <vt:lpwstr>_Toc152432018</vt:lpwstr>
      </vt:variant>
      <vt:variant>
        <vt:i4>1376304</vt:i4>
      </vt:variant>
      <vt:variant>
        <vt:i4>32</vt:i4>
      </vt:variant>
      <vt:variant>
        <vt:i4>0</vt:i4>
      </vt:variant>
      <vt:variant>
        <vt:i4>5</vt:i4>
      </vt:variant>
      <vt:variant>
        <vt:lpwstr/>
      </vt:variant>
      <vt:variant>
        <vt:lpwstr>_Toc152432017</vt:lpwstr>
      </vt:variant>
      <vt:variant>
        <vt:i4>1376304</vt:i4>
      </vt:variant>
      <vt:variant>
        <vt:i4>26</vt:i4>
      </vt:variant>
      <vt:variant>
        <vt:i4>0</vt:i4>
      </vt:variant>
      <vt:variant>
        <vt:i4>5</vt:i4>
      </vt:variant>
      <vt:variant>
        <vt:lpwstr/>
      </vt:variant>
      <vt:variant>
        <vt:lpwstr>_Toc152432016</vt:lpwstr>
      </vt:variant>
      <vt:variant>
        <vt:i4>1376304</vt:i4>
      </vt:variant>
      <vt:variant>
        <vt:i4>20</vt:i4>
      </vt:variant>
      <vt:variant>
        <vt:i4>0</vt:i4>
      </vt:variant>
      <vt:variant>
        <vt:i4>5</vt:i4>
      </vt:variant>
      <vt:variant>
        <vt:lpwstr/>
      </vt:variant>
      <vt:variant>
        <vt:lpwstr>_Toc152432015</vt:lpwstr>
      </vt:variant>
      <vt:variant>
        <vt:i4>1376304</vt:i4>
      </vt:variant>
      <vt:variant>
        <vt:i4>14</vt:i4>
      </vt:variant>
      <vt:variant>
        <vt:i4>0</vt:i4>
      </vt:variant>
      <vt:variant>
        <vt:i4>5</vt:i4>
      </vt:variant>
      <vt:variant>
        <vt:lpwstr/>
      </vt:variant>
      <vt:variant>
        <vt:lpwstr>_Toc152432014</vt:lpwstr>
      </vt:variant>
      <vt:variant>
        <vt:i4>1376304</vt:i4>
      </vt:variant>
      <vt:variant>
        <vt:i4>8</vt:i4>
      </vt:variant>
      <vt:variant>
        <vt:i4>0</vt:i4>
      </vt:variant>
      <vt:variant>
        <vt:i4>5</vt:i4>
      </vt:variant>
      <vt:variant>
        <vt:lpwstr/>
      </vt:variant>
      <vt:variant>
        <vt:lpwstr>_Toc152432013</vt:lpwstr>
      </vt:variant>
      <vt:variant>
        <vt:i4>1376304</vt:i4>
      </vt:variant>
      <vt:variant>
        <vt:i4>2</vt:i4>
      </vt:variant>
      <vt:variant>
        <vt:i4>0</vt:i4>
      </vt:variant>
      <vt:variant>
        <vt:i4>5</vt:i4>
      </vt:variant>
      <vt:variant>
        <vt:lpwstr/>
      </vt:variant>
      <vt:variant>
        <vt:lpwstr>_Toc152432012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cp:lastModifiedBy>Lê Minh Bảo</cp:lastModifiedBy>
  <cp:revision>264</cp:revision>
  <dcterms:created xsi:type="dcterms:W3CDTF">2023-12-03T11:21:00Z</dcterms:created>
  <dcterms:modified xsi:type="dcterms:W3CDTF">2023-12-13T16:53:00Z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0x0101000A31519FBF29E34CA9D51570948F53FB</vt:lpwstr>
  </property>
  <property fmtid="{D5CDD505-2E9C-101B-9397-08002B2CF9AE}" pid="3" name="GrammarlyDocumentId">
    <vt:lpwstr>9983b42f6c317beaf82b419f2ac7ea3fbf650c4e10cadac591473a9ddc2f21b2</vt:lpwstr>
  </property>
</Properties>
</file>